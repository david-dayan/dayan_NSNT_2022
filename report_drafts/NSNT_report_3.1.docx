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E764" w14:textId="6F7E1F5E" w:rsidR="00A91DE2" w:rsidRDefault="00D0274A">
      <w:pPr>
        <w:spacing w:after="147" w:line="249" w:lineRule="auto"/>
        <w:ind w:left="195" w:right="240"/>
        <w:jc w:val="center"/>
      </w:pPr>
      <w:r>
        <w:t xml:space="preserve">August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34F975BC" w:rsidR="00A91DE2" w:rsidRDefault="00656A5C">
      <w:pPr>
        <w:spacing w:after="15" w:line="249" w:lineRule="auto"/>
        <w:ind w:left="195" w:right="234"/>
        <w:jc w:val="center"/>
      </w:pPr>
      <w:r>
        <w:t xml:space="preserve">Kathleen G. O’Malley, </w:t>
      </w:r>
      <w:r w:rsidR="00D0274A">
        <w:t xml:space="preserve">David I. Dayan, </w:t>
      </w:r>
      <w:r w:rsidR="00D3565D">
        <w:t xml:space="preserve">Sandra Bohn, </w:t>
      </w:r>
      <w:proofErr w:type="spellStart"/>
      <w:r w:rsidR="0052003C" w:rsidRPr="0052003C">
        <w:t>Cristín</w:t>
      </w:r>
      <w:proofErr w:type="spellEnd"/>
      <w:r w:rsidR="0052003C">
        <w:t xml:space="preserve"> K. Fitzpatrick,</w:t>
      </w:r>
      <w:r w:rsidR="00D0274A">
        <w:t xml:space="preserve"> </w:t>
      </w:r>
      <w:r w:rsidR="00401B8D">
        <w:t>Greg A. Grenbemer</w:t>
      </w:r>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commentRangeStart w:id="1"/>
      <w:r w:rsidRPr="00035794">
        <w:rPr>
          <w:sz w:val="24"/>
          <w:szCs w:val="24"/>
        </w:rPr>
        <w:lastRenderedPageBreak/>
        <w:t>SUMMARY</w:t>
      </w:r>
      <w:commentRangeEnd w:id="0"/>
      <w:r w:rsidR="009F6EAD">
        <w:rPr>
          <w:rStyle w:val="CommentReference"/>
        </w:rPr>
        <w:commentReference w:id="0"/>
      </w:r>
      <w:commentRangeEnd w:id="1"/>
      <w:r w:rsidR="00190562">
        <w:rPr>
          <w:rStyle w:val="CommentReference"/>
        </w:rPr>
        <w:commentReference w:id="1"/>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1428DB4D" w14:textId="3753FF81" w:rsidR="00623B4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p>
    <w:p w14:paraId="6ED9E827" w14:textId="76A9C724" w:rsidR="00623B4C" w:rsidRDefault="00623B4C" w:rsidP="00CD5243">
      <w:pPr>
        <w:pStyle w:val="Default"/>
        <w:spacing w:line="360" w:lineRule="auto"/>
      </w:pPr>
    </w:p>
    <w:p w14:paraId="61731366" w14:textId="2DE5EC9B" w:rsidR="0037520C" w:rsidRDefault="00623B4C" w:rsidP="00CD5243">
      <w:pPr>
        <w:pStyle w:val="Default"/>
        <w:spacing w:line="360" w:lineRule="auto"/>
      </w:pPr>
      <w:r>
        <w:t xml:space="preserve">Spring Chinook salmon migration is impeded by two large dams on the North Santiam River, Big Cliff and Detroit (Figure 1). Dam operations began in the early 1950s, as did operation of the original Minto Fish Collection Facility, which was used to collect broodstock for Marion Forks Fish Hatchery, located upstream of the dams (Figure 1). </w:t>
      </w:r>
      <w:r w:rsidRPr="00426F5E">
        <w:t xml:space="preserve">For almost two decades, </w:t>
      </w:r>
      <w:r>
        <w:t xml:space="preserve">primarily HOR </w:t>
      </w:r>
      <w:r w:rsidRPr="00426F5E">
        <w:t xml:space="preserve">spring Chinook salmon have been released above </w:t>
      </w:r>
      <w:r>
        <w:t xml:space="preserve">the </w:t>
      </w:r>
      <w:r w:rsidRPr="00426F5E">
        <w:t>Detroit</w:t>
      </w:r>
      <w:r>
        <w:t>-Big Cliff</w:t>
      </w:r>
      <w:r w:rsidRPr="00426F5E">
        <w:t xml:space="preserve"> Dam</w:t>
      </w:r>
      <w:r>
        <w:t xml:space="preserve"> complex on the North Santiam River with the goal of reestablishing natural spawning activity in historical habitats. Additionally, NOR spring Chinook salmon that enter the Minto Fish Collection Facility are released into the </w:t>
      </w:r>
      <w:r w:rsidR="00717D1A">
        <w:t>river below Big Cliff Dam</w:t>
      </w:r>
      <w:r>
        <w:t xml:space="preserve">, or, rarely, above Detroit Dam. </w:t>
      </w:r>
      <w:r w:rsidR="00FD00FB">
        <w:t>Throughout this report</w:t>
      </w:r>
      <w:r w:rsidR="001335F7">
        <w:t>,</w:t>
      </w:r>
      <w:r w:rsidR="00FD00FB">
        <w:t xml:space="preserve"> </w:t>
      </w:r>
      <w:r>
        <w:t>we distinguish</w:t>
      </w:r>
      <w:r w:rsidR="00FD00FB">
        <w:t xml:space="preserve"> releases of HOR </w:t>
      </w:r>
      <w:r w:rsidR="001335F7">
        <w:t>individuals</w:t>
      </w:r>
      <w:r w:rsidR="00FD00FB">
        <w:t xml:space="preserve"> </w:t>
      </w:r>
      <w:r>
        <w:t xml:space="preserve">from </w:t>
      </w:r>
      <w:r w:rsidR="00FD00FB">
        <w:t xml:space="preserve">releases of NOR </w:t>
      </w:r>
      <w:r w:rsidR="001335F7">
        <w:t>individuals</w:t>
      </w:r>
      <w:r w:rsidR="00FD00FB">
        <w:t xml:space="preserve"> </w:t>
      </w:r>
      <w:r w:rsidR="001335F7">
        <w:t>by referring to them as outplanted or reintroduced salmon, respectively</w:t>
      </w:r>
      <w:r w:rsidR="00FD00FB">
        <w:t>.</w:t>
      </w:r>
    </w:p>
    <w:p w14:paraId="469AEA73" w14:textId="77777777" w:rsidR="0037520C" w:rsidRDefault="0037520C" w:rsidP="00CD5243">
      <w:pPr>
        <w:pStyle w:val="Default"/>
        <w:spacing w:line="360" w:lineRule="auto"/>
      </w:pPr>
    </w:p>
    <w:p w14:paraId="6CBE737A" w14:textId="472E8EA3" w:rsidR="00426F5E" w:rsidRDefault="00C04A67" w:rsidP="00CD5243">
      <w:pPr>
        <w:pStyle w:val="Default"/>
        <w:spacing w:line="360" w:lineRule="auto"/>
      </w:pPr>
      <w:r>
        <w:t xml:space="preserve">To </w:t>
      </w:r>
      <w:r w:rsidR="00D239DE">
        <w:t>evaluate</w:t>
      </w:r>
      <w:r w:rsidR="00452D34">
        <w:t xml:space="preserve"> </w:t>
      </w:r>
      <w:r>
        <w:t>the contribution of th</w:t>
      </w:r>
      <w:r w:rsidR="00FD00FB">
        <w:t xml:space="preserve">e outplanting </w:t>
      </w:r>
      <w:r>
        <w:t>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w:t>
      </w:r>
      <w:r w:rsidR="00FD00FB">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2007-2014. </w:t>
      </w:r>
    </w:p>
    <w:p w14:paraId="3651BDF3" w14:textId="77777777" w:rsidR="00E23B75" w:rsidRDefault="00E23B75" w:rsidP="00CD5243">
      <w:pPr>
        <w:pStyle w:val="Default"/>
        <w:spacing w:line="360" w:lineRule="auto"/>
      </w:pPr>
    </w:p>
    <w:p w14:paraId="6DD54F57" w14:textId="46ED3204" w:rsidR="00CB225E" w:rsidRDefault="00CE280F" w:rsidP="00CB225E">
      <w:pPr>
        <w:pStyle w:val="Default"/>
        <w:spacing w:line="360" w:lineRule="auto"/>
        <w:contextualSpacing/>
      </w:pPr>
      <w:commentRangeStart w:id="2"/>
      <w:commentRangeStart w:id="3"/>
      <w:commentRangeStart w:id="4"/>
      <w:commentRangeStart w:id="5"/>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lastRenderedPageBreak/>
        <w:t>above Detroit Dam</w:t>
      </w:r>
      <w:commentRangeEnd w:id="2"/>
      <w:r w:rsidR="00914684">
        <w:rPr>
          <w:rStyle w:val="CommentReference"/>
          <w:rFonts w:eastAsia="Times New Roman"/>
        </w:rPr>
        <w:commentReference w:id="2"/>
      </w:r>
      <w:commentRangeEnd w:id="3"/>
      <w:r w:rsidR="000A1C05">
        <w:rPr>
          <w:rStyle w:val="CommentReference"/>
          <w:rFonts w:eastAsia="Times New Roman"/>
        </w:rPr>
        <w:commentReference w:id="3"/>
      </w:r>
      <w:commentRangeEnd w:id="4"/>
      <w:r w:rsidR="0014236C">
        <w:rPr>
          <w:rStyle w:val="CommentReference"/>
          <w:rFonts w:eastAsia="Times New Roman"/>
        </w:rPr>
        <w:commentReference w:id="4"/>
      </w:r>
      <w:commentRangeEnd w:id="5"/>
      <w:r w:rsidR="008C1014">
        <w:rPr>
          <w:rStyle w:val="CommentReference"/>
          <w:rFonts w:eastAsia="Times New Roman"/>
        </w:rPr>
        <w:commentReference w:id="5"/>
      </w:r>
      <w:r>
        <w:t>.</w:t>
      </w:r>
      <w:r w:rsidR="00EE5C9D">
        <w:t xml:space="preserve"> </w:t>
      </w:r>
      <w:r w:rsidR="00EE5C9D" w:rsidRPr="00EE5C9D">
        <w:t xml:space="preserve">These are minimum estimates of outplant program contributions to NOR recruitment due to incomplete sampling of parents in </w:t>
      </w:r>
      <w:r w:rsidR="001B7E07">
        <w:t>200</w:t>
      </w:r>
      <w:r w:rsidR="00583483">
        <w:t>8</w:t>
      </w:r>
      <w:r w:rsidR="001B7E07">
        <w:t>-2011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minimum estimates due to limited sampling of NOR adult recruits (i.e. putative progeny) in 2011-2012</w:t>
      </w:r>
      <w:r w:rsidR="006D6385">
        <w:t xml:space="preserve"> 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nly 21% (134/628) 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r w:rsidR="00CB225E" w:rsidRPr="00A96814">
        <w:t xml:space="preserve">In total, 358 adult progeny assigned to the 131 outplanted females in 2009. Of these progeny, 141 were females, resulting in a female </w:t>
      </w:r>
      <w:r w:rsidR="00CB225E">
        <w:t>CRR</w:t>
      </w:r>
      <w:r w:rsidR="006D6385">
        <w:t xml:space="preserve"> </w:t>
      </w:r>
      <w:r w:rsidR="00CB225E">
        <w:t>of</w:t>
      </w:r>
      <w:r w:rsidR="00CB225E" w:rsidRPr="00A96814">
        <w:t xml:space="preserve"> 1.07</w:t>
      </w:r>
      <w:r w:rsidR="00B054F8">
        <w:t xml:space="preserve"> (141/131)</w:t>
      </w:r>
      <w:r w:rsidR="00CB225E" w:rsidRPr="00A96814">
        <w:t xml:space="preserve">. </w:t>
      </w:r>
      <w:r w:rsidR="00014865">
        <w:t>Three hundred fifty eight adult progeny assigned to the 628 outplanted males in 2009. Of these, 194 were males, resulting in a male CRR of 0.31 (194/628)</w:t>
      </w:r>
      <w:r w:rsidR="00842C24">
        <w:t>.</w:t>
      </w:r>
    </w:p>
    <w:p w14:paraId="075DD24E" w14:textId="2B51A701" w:rsidR="00CB225E" w:rsidRDefault="00CB225E" w:rsidP="00C71A22">
      <w:pPr>
        <w:pStyle w:val="Default"/>
        <w:spacing w:line="360" w:lineRule="auto"/>
        <w:contextualSpacing/>
      </w:pPr>
    </w:p>
    <w:p w14:paraId="5A3B8858" w14:textId="5776E11B"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w:t>
      </w:r>
      <w:r w:rsidR="000F59B2">
        <w:t xml:space="preserve">spring Chinook salmon </w:t>
      </w:r>
      <w:r>
        <w:t>sampled in the North Santiam in 2015</w:t>
      </w:r>
      <w:r w:rsidR="00DF2EC7">
        <w:t xml:space="preserve"> were progeny of </w:t>
      </w:r>
      <w:r w:rsidR="003D5A38">
        <w:t xml:space="preserve">previously sampled </w:t>
      </w:r>
      <w:r w:rsidR="000F59B2">
        <w:t>parents</w:t>
      </w:r>
      <w:r w:rsidR="003D5A38">
        <w:t xml:space="preserve">. </w:t>
      </w:r>
      <w:r w:rsidR="003D5A38" w:rsidRPr="003D5A38">
        <w:t xml:space="preserve">Among the 250 assigned progeny, 83% (209 / 250) were identified as adult offspring of salmon previously outplanted above Detroit Dam </w:t>
      </w:r>
      <w:r w:rsidR="00DD6B26">
        <w:t xml:space="preserve">in </w:t>
      </w:r>
      <w:r w:rsidR="003D5A38" w:rsidRPr="003D5A38">
        <w:t xml:space="preserve">2010 - 2012, while the remaining 16% (41 / 250) assigned to salmon sampled as carcasses below Big Cliff Dam </w:t>
      </w:r>
      <w:r w:rsidR="00DD6B26">
        <w:t xml:space="preserve">in </w:t>
      </w:r>
      <w:r w:rsidR="003D5A38" w:rsidRPr="003D5A38">
        <w:t>2011 - 2012.</w:t>
      </w:r>
      <w:r w:rsidR="00FC2C53">
        <w:t xml:space="preserve"> </w:t>
      </w:r>
      <w:r w:rsidR="00677E84">
        <w:t>For the 2010 cohort, 75% (</w:t>
      </w:r>
      <w:r w:rsidR="00677E84" w:rsidRPr="00677E84">
        <w:t>1587 / 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0 - 16 progeny) and females (mean fitness = 0.50 </w:t>
      </w:r>
      <w:r w:rsidR="00C71A22">
        <w:lastRenderedPageBreak/>
        <w:t xml:space="preserve">± 1.10 SD; range = 0 - 10 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0B9534BF" w:rsidR="00576CA6" w:rsidRDefault="00F9056E" w:rsidP="00C3589F">
      <w:pPr>
        <w:pStyle w:val="Default"/>
        <w:spacing w:line="360" w:lineRule="auto"/>
        <w:rPr>
          <w:color w:val="auto"/>
        </w:rPr>
      </w:pPr>
      <w:r>
        <w:rPr>
          <w:color w:val="auto"/>
        </w:rPr>
        <w:t>P</w:t>
      </w:r>
      <w:r w:rsidR="00510D38" w:rsidRPr="00035794">
        <w:rPr>
          <w:color w:val="auto"/>
        </w:rPr>
        <w:t xml:space="preserve">rograms on other rivers within the UWR basin currently release marked HOR </w:t>
      </w:r>
      <w:r w:rsidR="000F59B2">
        <w:rPr>
          <w:color w:val="auto"/>
        </w:rPr>
        <w:t>spring Chinook salmon</w:t>
      </w:r>
      <w:r w:rsidR="00510D38" w:rsidRPr="00035794">
        <w:rPr>
          <w:color w:val="auto"/>
        </w:rPr>
        <w:t xml:space="preserve">, unmarked presumed NOR </w:t>
      </w:r>
      <w:r w:rsidR="000F59B2">
        <w:rPr>
          <w:color w:val="auto"/>
        </w:rPr>
        <w:t xml:space="preserve">spring Chinook </w:t>
      </w:r>
      <w:proofErr w:type="spellStart"/>
      <w:r w:rsidR="000F59B2">
        <w:rPr>
          <w:color w:val="auto"/>
        </w:rPr>
        <w:t>salmom</w:t>
      </w:r>
      <w:proofErr w:type="spellEnd"/>
      <w:r w:rsidR="00510D38" w:rsidRPr="00035794">
        <w:rPr>
          <w:color w:val="auto"/>
        </w:rPr>
        <w:t>, or some combination of</w:t>
      </w:r>
      <w:r w:rsidR="00627378">
        <w:rPr>
          <w:color w:val="auto"/>
        </w:rPr>
        <w:t xml:space="preserve"> </w:t>
      </w:r>
      <w:r w:rsidR="00510D38" w:rsidRPr="00035794">
        <w:rPr>
          <w:color w:val="auto"/>
        </w:rPr>
        <w:t>HOR</w:t>
      </w:r>
      <w:r w:rsidR="00627378">
        <w:rPr>
          <w:color w:val="auto"/>
        </w:rPr>
        <w:t xml:space="preserve"> and NOR</w:t>
      </w:r>
      <w:r w:rsidR="00510D38" w:rsidRPr="00035794">
        <w:rPr>
          <w:color w:val="auto"/>
        </w:rPr>
        <w:t xml:space="preserve">. </w:t>
      </w:r>
      <w:r w:rsidR="00C3589F">
        <w:rPr>
          <w:color w:val="auto"/>
        </w:rPr>
        <w:t xml:space="preserve">As stated above, primarily HOR salmon were outplanted above Detroit Dam from 2007-2014. </w:t>
      </w:r>
      <w:r w:rsidR="00C3589F" w:rsidRPr="00426F5E">
        <w:t xml:space="preserve">However, in 2015, a large number of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 xml:space="preserve">Our study evaluates the productivity of </w:t>
      </w:r>
      <w:r w:rsidR="006B0C46">
        <w:rPr>
          <w:color w:val="auto"/>
        </w:rPr>
        <w:t xml:space="preserve">all </w:t>
      </w:r>
      <w:r w:rsidR="00510D38" w:rsidRPr="00035794">
        <w:rPr>
          <w:color w:val="auto"/>
        </w:rPr>
        <w:t>salmon released above Detroit Dam, within the context of current passage conditions, to inform management decisions regarding the future use of NOR spring Chinook salmon in outplanting operations</w:t>
      </w:r>
      <w:r w:rsidR="00907B1D">
        <w:rPr>
          <w:color w:val="auto"/>
        </w:rPr>
        <w:t>.</w:t>
      </w:r>
    </w:p>
    <w:p w14:paraId="40327345" w14:textId="77777777" w:rsidR="00627378" w:rsidRDefault="00627378" w:rsidP="00E23B75">
      <w:pPr>
        <w:pStyle w:val="Default"/>
        <w:spacing w:line="360" w:lineRule="auto"/>
        <w:contextualSpacing/>
      </w:pPr>
    </w:p>
    <w:p w14:paraId="3866371B" w14:textId="504F28A0"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This research did not address RPA 4.7 (increase the percent of outplanted adults that successfully spawn through development of new release locations) because </w:t>
      </w:r>
      <w:r w:rsidR="00545C25" w:rsidRPr="00545C25">
        <w:t xml:space="preserve">the outplanting strategy </w:t>
      </w:r>
      <w:r w:rsidR="00F71F11">
        <w:t xml:space="preserve">did not permit evaluation of release location as a predictor of total lifetime fitness in outplanted </w:t>
      </w:r>
      <w:r w:rsidR="00E265EC">
        <w:t xml:space="preserve">or reintroduced </w:t>
      </w:r>
      <w:r w:rsidR="00F71F11">
        <w:t>salmon.</w:t>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w:t>
      </w:r>
      <w:r w:rsidRPr="00D3565D">
        <w:lastRenderedPageBreak/>
        <w:t>2012, 2013, 2014, 2015, 2016</w:t>
      </w:r>
      <w:r w:rsidR="002D4265">
        <w:t xml:space="preserve"> and 2017</w:t>
      </w:r>
      <w:r w:rsidRPr="00D3565D">
        <w:t xml:space="preserve">. Note, 2015 was the first year a large number of </w:t>
      </w:r>
      <w:r w:rsidR="00C974B1">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lastRenderedPageBreak/>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below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E78929D" w14:textId="7FAEAF6C" w:rsidR="00A91DE2" w:rsidRDefault="00656A5C" w:rsidP="007269E2">
      <w:pPr>
        <w:pStyle w:val="Heading1"/>
        <w:ind w:left="-5"/>
        <w:rPr>
          <w:sz w:val="24"/>
          <w:szCs w:val="24"/>
        </w:rPr>
      </w:pPr>
      <w:r w:rsidRPr="00035794">
        <w:rPr>
          <w:sz w:val="24"/>
          <w:szCs w:val="24"/>
        </w:rPr>
        <w:t xml:space="preserve">METHODS </w:t>
      </w:r>
    </w:p>
    <w:p w14:paraId="6B8CBD44" w14:textId="77777777" w:rsidR="007269E2" w:rsidRPr="007269E2" w:rsidRDefault="007269E2" w:rsidP="007269E2"/>
    <w:p w14:paraId="729D8A44" w14:textId="77777777" w:rsidR="00A91DE2" w:rsidRDefault="00656A5C" w:rsidP="00FD331F">
      <w:pPr>
        <w:pStyle w:val="Heading2"/>
        <w:spacing w:after="160" w:line="360" w:lineRule="auto"/>
        <w:ind w:left="-5"/>
      </w:pPr>
      <w:r>
        <w:lastRenderedPageBreak/>
        <w:t xml:space="preserve">Outplanting operations above Detroit Dam </w:t>
      </w:r>
    </w:p>
    <w:p w14:paraId="20CE4F03" w14:textId="0D6A1C07" w:rsidR="00A91DE2" w:rsidRDefault="00656A5C" w:rsidP="007269E2">
      <w:pPr>
        <w:spacing w:after="115" w:line="360" w:lineRule="auto"/>
        <w:ind w:left="-5" w:right="53"/>
        <w:rPr>
          <w:ins w:id="6" w:author="Kathleen O'Malley" w:date="2022-05-29T11:43:00Z"/>
        </w:rPr>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 xml:space="preserve">Table </w:t>
      </w:r>
      <w:r w:rsidR="00641E50">
        <w:t>3</w:t>
      </w:r>
      <w:r w:rsidRPr="00D741A1">
        <w:t>).</w:t>
      </w:r>
      <w:r>
        <w:t xml:space="preserve"> </w:t>
      </w:r>
      <w:r w:rsidR="007269E2">
        <w:t>During construction of the new Minto Fish Collection Facility in 2011 - 2012, adult salmon were collected in a temporary trap at Upper Bennett Dam and outplanted above Detroit Dam. These outplants were hauled a longer distance to release locations and thus were likely exposed to greater handling and transport stresses than those from the new Minto Fish Collection Facility which began operation in 2013.</w:t>
      </w:r>
    </w:p>
    <w:p w14:paraId="2DC2C8EC" w14:textId="24A2BF5B" w:rsidR="006112D6" w:rsidRDefault="006112D6" w:rsidP="00FD331F">
      <w:pPr>
        <w:spacing w:line="360" w:lineRule="auto"/>
        <w:ind w:left="-5" w:right="53"/>
        <w:rPr>
          <w:ins w:id="7" w:author="Kathleen O'Malley" w:date="2022-05-29T11:43:00Z"/>
        </w:rPr>
      </w:pPr>
    </w:p>
    <w:p w14:paraId="25B9E6C1" w14:textId="01D3250D" w:rsidR="00A91DE2" w:rsidRDefault="006112D6" w:rsidP="007269E2">
      <w:pPr>
        <w:spacing w:line="360" w:lineRule="auto"/>
        <w:ind w:left="-5" w:right="53"/>
      </w:pPr>
      <w:commentRangeStart w:id="8"/>
      <w:commentRangeStart w:id="9"/>
      <w:commentRangeEnd w:id="8"/>
      <w:ins w:id="10" w:author="Kathleen O'Malley" w:date="2022-05-29T11:43:00Z">
        <w:r>
          <w:rPr>
            <w:rStyle w:val="CommentReference"/>
            <w:color w:val="000000"/>
          </w:rPr>
          <w:commentReference w:id="8"/>
        </w:r>
      </w:ins>
      <w:commentRangeEnd w:id="9"/>
      <w:r w:rsidR="007269E2">
        <w:rPr>
          <w:rStyle w:val="CommentReference"/>
          <w:color w:val="000000"/>
        </w:rPr>
        <w:commentReference w:id="9"/>
      </w:r>
      <w:commentRangeStart w:id="11"/>
      <w:commentRangeStart w:id="12"/>
      <w:commentRangeEnd w:id="11"/>
      <w:r w:rsidR="00885D99">
        <w:rPr>
          <w:rStyle w:val="CommentReference"/>
          <w:color w:val="000000"/>
        </w:rPr>
        <w:commentReference w:id="11"/>
      </w:r>
      <w:commentRangeEnd w:id="12"/>
      <w:r w:rsidR="007269E2">
        <w:rPr>
          <w:rStyle w:val="CommentReference"/>
          <w:color w:val="000000"/>
        </w:rPr>
        <w:commentReference w:id="12"/>
      </w:r>
    </w:p>
    <w:p w14:paraId="67D64A96" w14:textId="77777777" w:rsidR="00A91DE2" w:rsidRDefault="00656A5C" w:rsidP="00FD331F">
      <w:pPr>
        <w:pStyle w:val="Heading2"/>
        <w:spacing w:line="360" w:lineRule="auto"/>
        <w:ind w:left="-5"/>
      </w:pPr>
      <w:commentRangeStart w:id="13"/>
      <w:commentRangeStart w:id="14"/>
      <w:commentRangeStart w:id="15"/>
      <w:commentRangeStart w:id="16"/>
      <w:commentRangeStart w:id="17"/>
      <w:commentRangeStart w:id="18"/>
      <w:r>
        <w:t xml:space="preserve">NOR recruitment and carcass surveys for adult offspring and parents </w:t>
      </w:r>
      <w:commentRangeEnd w:id="13"/>
      <w:r w:rsidR="00116358">
        <w:rPr>
          <w:rStyle w:val="CommentReference"/>
          <w:i w:val="0"/>
        </w:rPr>
        <w:commentReference w:id="13"/>
      </w:r>
      <w:commentRangeEnd w:id="14"/>
      <w:r w:rsidR="00F631B3">
        <w:rPr>
          <w:rStyle w:val="CommentReference"/>
          <w:i w:val="0"/>
        </w:rPr>
        <w:commentReference w:id="14"/>
      </w:r>
      <w:commentRangeEnd w:id="15"/>
      <w:r w:rsidR="002E6D44">
        <w:rPr>
          <w:rStyle w:val="CommentReference"/>
          <w:i w:val="0"/>
        </w:rPr>
        <w:commentReference w:id="15"/>
      </w:r>
      <w:commentRangeEnd w:id="16"/>
      <w:r w:rsidR="00D0274A">
        <w:rPr>
          <w:rStyle w:val="CommentReference"/>
          <w:i w:val="0"/>
        </w:rPr>
        <w:commentReference w:id="16"/>
      </w:r>
      <w:commentRangeEnd w:id="17"/>
      <w:r w:rsidR="004904D4">
        <w:rPr>
          <w:rStyle w:val="CommentReference"/>
          <w:i w:val="0"/>
        </w:rPr>
        <w:commentReference w:id="17"/>
      </w:r>
      <w:commentRangeEnd w:id="18"/>
      <w:r w:rsidR="008C1014">
        <w:rPr>
          <w:rStyle w:val="CommentReference"/>
          <w:i w:val="0"/>
        </w:rPr>
        <w:commentReference w:id="18"/>
      </w:r>
    </w:p>
    <w:p w14:paraId="50E46B60" w14:textId="4E2CEAEE" w:rsidR="000840E2" w:rsidRDefault="00656A5C" w:rsidP="00FD331F">
      <w:pPr>
        <w:spacing w:line="360" w:lineRule="auto"/>
        <w:ind w:left="-5" w:right="53"/>
      </w:pPr>
      <w:r>
        <w:t xml:space="preserve">Beginning in 2011, tissue samples were collected from NOR salmon carcasses during spawning ground surveys occurring below Big </w:t>
      </w:r>
      <w:r w:rsidRPr="007269E2">
        <w:rPr>
          <w:color w:val="000000" w:themeColor="text1"/>
        </w:rPr>
        <w:t xml:space="preserve">Cliff Dam (Figure 1). To examine the contribution of salmon outplanting operations to below dam recruitment and to increase the accuracy of </w:t>
      </w:r>
      <w:r w:rsidR="000840E2" w:rsidRPr="007269E2">
        <w:rPr>
          <w:color w:val="000000" w:themeColor="text1"/>
        </w:rPr>
        <w:t xml:space="preserve">total lifetime </w:t>
      </w:r>
      <w:r w:rsidRPr="007269E2">
        <w:rPr>
          <w:color w:val="000000" w:themeColor="text1"/>
        </w:rPr>
        <w:t>fitness estimates</w:t>
      </w:r>
      <w:r w:rsidR="00D555C2" w:rsidRPr="007269E2">
        <w:rPr>
          <w:color w:val="000000" w:themeColor="text1"/>
        </w:rPr>
        <w:t xml:space="preserve"> of salmon outplanted in 2011-2015</w:t>
      </w:r>
      <w:r w:rsidRPr="007269E2">
        <w:rPr>
          <w:color w:val="000000" w:themeColor="text1"/>
        </w:rPr>
        <w:t xml:space="preserve">, tissue samples </w:t>
      </w:r>
      <w:r w:rsidR="00116358" w:rsidRPr="007269E2">
        <w:rPr>
          <w:color w:val="000000" w:themeColor="text1"/>
        </w:rPr>
        <w:t xml:space="preserve">were </w:t>
      </w:r>
      <w:r w:rsidRPr="007269E2">
        <w:rPr>
          <w:color w:val="000000" w:themeColor="text1"/>
        </w:rPr>
        <w:t xml:space="preserve">collected from NOR </w:t>
      </w:r>
      <w:r w:rsidR="00116358" w:rsidRPr="007269E2">
        <w:rPr>
          <w:color w:val="000000" w:themeColor="text1"/>
        </w:rPr>
        <w:t xml:space="preserve">spring Chinook </w:t>
      </w:r>
      <w:r w:rsidRPr="007269E2">
        <w:rPr>
          <w:color w:val="000000" w:themeColor="text1"/>
        </w:rPr>
        <w:t>salmon</w:t>
      </w:r>
      <w:r w:rsidR="00116358" w:rsidRPr="007269E2">
        <w:rPr>
          <w:color w:val="000000" w:themeColor="text1"/>
        </w:rPr>
        <w:t xml:space="preserve"> sampled live at the Minto Fish Collection Facility prior to reintroduction </w:t>
      </w:r>
      <w:r w:rsidR="00F631B3" w:rsidRPr="007269E2">
        <w:rPr>
          <w:color w:val="000000" w:themeColor="text1"/>
        </w:rPr>
        <w:t xml:space="preserve">below Big Cliff Dam </w:t>
      </w:r>
      <w:r w:rsidR="00116358" w:rsidRPr="007269E2">
        <w:rPr>
          <w:color w:val="000000" w:themeColor="text1"/>
        </w:rPr>
        <w:t>in 201</w:t>
      </w:r>
      <w:ins w:id="19" w:author="David Dayan" w:date="2022-06-14T12:26:00Z">
        <w:r w:rsidR="008C1014">
          <w:rPr>
            <w:color w:val="000000" w:themeColor="text1"/>
          </w:rPr>
          <w:t>3</w:t>
        </w:r>
      </w:ins>
      <w:del w:id="20" w:author="David Dayan" w:date="2022-06-14T12:26:00Z">
        <w:r w:rsidR="00116358" w:rsidRPr="007269E2" w:rsidDel="008C1014">
          <w:rPr>
            <w:color w:val="000000" w:themeColor="text1"/>
          </w:rPr>
          <w:delText>4</w:delText>
        </w:r>
      </w:del>
      <w:r w:rsidR="00116358" w:rsidRPr="007269E2">
        <w:rPr>
          <w:color w:val="000000" w:themeColor="text1"/>
        </w:rPr>
        <w:t xml:space="preserve">-2020 or </w:t>
      </w:r>
      <w:r w:rsidR="00F631B3" w:rsidRPr="007269E2">
        <w:rPr>
          <w:color w:val="000000" w:themeColor="text1"/>
        </w:rPr>
        <w:t>from</w:t>
      </w:r>
      <w:r w:rsidR="00116358" w:rsidRPr="007269E2">
        <w:rPr>
          <w:color w:val="000000" w:themeColor="text1"/>
        </w:rPr>
        <w:t xml:space="preserve"> </w:t>
      </w:r>
      <w:r w:rsidR="00701322">
        <w:rPr>
          <w:color w:val="000000" w:themeColor="text1"/>
        </w:rPr>
        <w:t xml:space="preserve">NOR </w:t>
      </w:r>
      <w:r w:rsidR="00116358" w:rsidRPr="007269E2">
        <w:rPr>
          <w:color w:val="000000" w:themeColor="text1"/>
        </w:rPr>
        <w:t>carcasses during spawning ground surveys below Big Cliff Dam in 2011-2019</w:t>
      </w:r>
      <w:r w:rsidR="007269E2">
        <w:rPr>
          <w:color w:val="000000" w:themeColor="text1"/>
        </w:rPr>
        <w:t>.</w:t>
      </w:r>
      <w:r w:rsidR="000C1DDD">
        <w:rPr>
          <w:color w:val="000000" w:themeColor="text1"/>
        </w:rPr>
        <w:t xml:space="preserve"> </w:t>
      </w:r>
      <w:r w:rsidR="000C1DDD" w:rsidRPr="000C1DDD">
        <w:rPr>
          <w:color w:val="C00000"/>
        </w:rPr>
        <w:t>Spawning ground</w:t>
      </w:r>
      <w:r w:rsidR="007269E2" w:rsidRPr="000C1DDD">
        <w:rPr>
          <w:color w:val="C00000"/>
        </w:rPr>
        <w:t xml:space="preserve"> </w:t>
      </w:r>
      <w:r w:rsidR="000C1DDD" w:rsidRPr="000C1DDD">
        <w:rPr>
          <w:color w:val="C00000"/>
        </w:rPr>
        <w:t xml:space="preserve">surveys were conducted on the XXX river km below Big Cliff Dam. </w:t>
      </w:r>
      <w:r w:rsidR="00701322">
        <w:rPr>
          <w:color w:val="000000" w:themeColor="text1"/>
        </w:rPr>
        <w:t>NOR carcasses were also sampled in spawning ground surveys about Detroit Dam in 2015. Collectively, NOR spring Chinook salmon sampled live or as carcasses from 2014-2020</w:t>
      </w:r>
      <w:r w:rsidR="00116358" w:rsidRPr="007269E2">
        <w:rPr>
          <w:color w:val="000000" w:themeColor="text1"/>
        </w:rPr>
        <w:t xml:space="preserve"> </w:t>
      </w:r>
      <w:r w:rsidR="00116358">
        <w:t xml:space="preserve">were </w:t>
      </w:r>
      <w:r>
        <w:t xml:space="preserve">included as potential progeny of previously outplanted </w:t>
      </w:r>
      <w:r w:rsidR="00116358">
        <w:t xml:space="preserve">or reintroduced </w:t>
      </w:r>
      <w:r>
        <w:t>salmon</w:t>
      </w:r>
      <w:r w:rsidR="00C3191B">
        <w:t xml:space="preserve"> (see Figure 2 for assignment details). </w:t>
      </w:r>
      <w:r w:rsidR="006323EA">
        <w:t>Note, carcass samples collected in 2020 were not included in the genetic parentage analysis.</w:t>
      </w:r>
    </w:p>
    <w:p w14:paraId="78639CD4" w14:textId="77777777" w:rsidR="00116358" w:rsidRDefault="00116358" w:rsidP="00116358">
      <w:pPr>
        <w:spacing w:line="360" w:lineRule="auto"/>
        <w:ind w:right="53"/>
      </w:pPr>
    </w:p>
    <w:p w14:paraId="22F8397B" w14:textId="5809F799" w:rsidR="00A91DE2" w:rsidRDefault="000840E2" w:rsidP="00FD331F">
      <w:pPr>
        <w:spacing w:line="360" w:lineRule="auto"/>
        <w:ind w:left="-5" w:right="53"/>
      </w:pPr>
      <w:r>
        <w:t>In addition</w:t>
      </w:r>
      <w:r w:rsidR="00656A5C">
        <w:t xml:space="preserve">, </w:t>
      </w:r>
      <w:r>
        <w:t xml:space="preserve">tissue samples collected from NOR salmon carcasses below Big Cliff Dam </w:t>
      </w:r>
      <w:r w:rsidR="00701322">
        <w:t>from</w:t>
      </w:r>
      <w:r>
        <w:t xml:space="preserve"> </w:t>
      </w:r>
      <w:r w:rsidR="00701322">
        <w:t>2011-</w:t>
      </w:r>
      <w:r>
        <w:t xml:space="preserve">2015 </w:t>
      </w:r>
      <w:r w:rsidR="00701322">
        <w:t xml:space="preserve">and above Detroit Dam in 2015 </w:t>
      </w:r>
      <w:r>
        <w:t xml:space="preserve">were included as </w:t>
      </w:r>
      <w:r w:rsidR="00656A5C">
        <w:t>potential parents of progeny</w:t>
      </w:r>
      <w:r w:rsidR="007A06AA">
        <w:t xml:space="preserve"> sampled </w:t>
      </w:r>
      <w:r>
        <w:t>at the Minto Fish Collection Facility or during spawning ground surveys in 2014</w:t>
      </w:r>
      <w:r w:rsidR="00701322">
        <w:t>-</w:t>
      </w:r>
      <w:r>
        <w:t xml:space="preserve">2019 </w:t>
      </w:r>
      <w:r>
        <w:lastRenderedPageBreak/>
        <w:t>(</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Marion Forks Fish Hatchery.</w:t>
      </w:r>
    </w:p>
    <w:p w14:paraId="0E583298" w14:textId="77777777" w:rsidR="00134570" w:rsidRDefault="00134570">
      <w:pPr>
        <w:spacing w:after="160" w:line="259" w:lineRule="auto"/>
      </w:pPr>
    </w:p>
    <w:p w14:paraId="6FFBAF85" w14:textId="6F641EB6" w:rsidR="00A16012" w:rsidRDefault="00A16012" w:rsidP="00A16012">
      <w:pPr>
        <w:pStyle w:val="Heading2"/>
        <w:spacing w:line="360" w:lineRule="auto"/>
        <w:ind w:left="-5"/>
      </w:pPr>
      <w:r>
        <w:lastRenderedPageBreak/>
        <w:t xml:space="preserve">Genotyping </w:t>
      </w:r>
    </w:p>
    <w:p w14:paraId="69C5ED08" w14:textId="6904065D" w:rsidR="00A91DE2" w:rsidRDefault="002F5DB0" w:rsidP="00305B72">
      <w:pPr>
        <w:spacing w:line="360" w:lineRule="auto"/>
      </w:pPr>
      <w:r>
        <w:t xml:space="preserve">In addition to genotype data used in previously published reports (O’Malley </w:t>
      </w:r>
      <w:r>
        <w:rPr>
          <w:i/>
          <w:iCs/>
        </w:rPr>
        <w:t>et al</w:t>
      </w:r>
      <w:r>
        <w:t xml:space="preserve"> 2015, O’Malley </w:t>
      </w:r>
      <w:r>
        <w:rPr>
          <w:i/>
          <w:iCs/>
        </w:rPr>
        <w:t>et al</w:t>
      </w:r>
      <w:r>
        <w:t xml:space="preserve"> 2017), NOR </w:t>
      </w:r>
      <w:r w:rsidR="00305B72">
        <w:t>spring Chinook salmon</w:t>
      </w:r>
      <w:r>
        <w:t xml:space="preserve"> sampled </w:t>
      </w:r>
      <w:r w:rsidR="00305B72">
        <w:t>from 2016-2020</w:t>
      </w:r>
      <w:r>
        <w:t xml:space="preserve"> and HOR</w:t>
      </w:r>
      <w:r w:rsidR="00305B72">
        <w:t xml:space="preserve"> spring Chinook salmon</w:t>
      </w:r>
      <w:r>
        <w:t xml:space="preserve"> sampled </w:t>
      </w:r>
      <w:r w:rsidR="00305B72">
        <w:t>from 2013-2017</w:t>
      </w:r>
      <w:r>
        <w:t xml:space="preserve"> were genotyped at </w:t>
      </w:r>
      <w:r w:rsidR="00305B72">
        <w:t xml:space="preserve">a panel of microsatellite loci. </w:t>
      </w:r>
      <w:r w:rsidR="00656A5C">
        <w:t xml:space="preserve">Whole genomic DNA was isolated from tissue samples using the protocol of Ivanova </w:t>
      </w:r>
      <w:r w:rsidR="00656A5C" w:rsidRPr="00685D56">
        <w:rPr>
          <w:i/>
          <w:iCs/>
        </w:rPr>
        <w:t>et al.</w:t>
      </w:r>
      <w:r w:rsidR="00656A5C">
        <w:t xml:space="preserve"> (2006). Each DNA sample was then genotyped at 12 microsatellite loci: </w:t>
      </w:r>
      <w:r w:rsidR="00656A5C">
        <w:rPr>
          <w:i/>
        </w:rPr>
        <w:t>Ots201</w:t>
      </w:r>
      <w:r w:rsidR="00656A5C">
        <w:t xml:space="preserve">, </w:t>
      </w:r>
      <w:r w:rsidR="00656A5C">
        <w:rPr>
          <w:i/>
        </w:rPr>
        <w:t>Ots211</w:t>
      </w:r>
      <w:r w:rsidR="00656A5C">
        <w:t xml:space="preserve">, </w:t>
      </w:r>
      <w:r w:rsidR="00656A5C">
        <w:rPr>
          <w:i/>
        </w:rPr>
        <w:t>Ots212</w:t>
      </w:r>
      <w:r w:rsidR="00656A5C">
        <w:t xml:space="preserve">, </w:t>
      </w:r>
      <w:r w:rsidR="00656A5C">
        <w:rPr>
          <w:i/>
        </w:rPr>
        <w:t>Ots215</w:t>
      </w:r>
      <w:r w:rsidR="00656A5C">
        <w:t xml:space="preserve">, </w:t>
      </w:r>
      <w:r w:rsidR="00656A5C">
        <w:rPr>
          <w:i/>
        </w:rPr>
        <w:t>OtsG249</w:t>
      </w:r>
      <w:r w:rsidR="00656A5C">
        <w:t xml:space="preserve">, </w:t>
      </w:r>
      <w:r w:rsidR="00656A5C">
        <w:rPr>
          <w:i/>
        </w:rPr>
        <w:t>OtsG311</w:t>
      </w:r>
      <w:r w:rsidR="00656A5C">
        <w:t xml:space="preserve">, </w:t>
      </w:r>
      <w:r w:rsidR="00656A5C">
        <w:rPr>
          <w:i/>
        </w:rPr>
        <w:t>OtsG409</w:t>
      </w:r>
      <w:r w:rsidR="00656A5C">
        <w:t xml:space="preserve">, </w:t>
      </w:r>
      <w:r w:rsidR="00656A5C">
        <w:rPr>
          <w:i/>
        </w:rPr>
        <w:t>OtsG474</w:t>
      </w:r>
      <w:r w:rsidR="00656A5C">
        <w:t xml:space="preserve">, </w:t>
      </w:r>
      <w:r w:rsidR="00656A5C">
        <w:rPr>
          <w:i/>
        </w:rPr>
        <w:t>Ots515</w:t>
      </w:r>
      <w:r w:rsidR="00656A5C">
        <w:t xml:space="preserve">, </w:t>
      </w:r>
      <w:r w:rsidR="00656A5C">
        <w:rPr>
          <w:i/>
        </w:rPr>
        <w:t>Ssa408</w:t>
      </w:r>
      <w:r w:rsidR="00656A5C">
        <w:t xml:space="preserve">, </w:t>
      </w:r>
      <w:r w:rsidR="00656A5C">
        <w:rPr>
          <w:i/>
        </w:rPr>
        <w:t>Ogo4</w:t>
      </w:r>
      <w:r w:rsidR="00656A5C">
        <w:t xml:space="preserve">, and </w:t>
      </w:r>
      <w:r w:rsidR="00656A5C">
        <w:rPr>
          <w:i/>
        </w:rPr>
        <w:t>Ogo2</w:t>
      </w:r>
      <w:r w:rsidR="00656A5C">
        <w:t xml:space="preserve"> (Olsen </w:t>
      </w:r>
      <w:r w:rsidR="00656A5C" w:rsidRPr="00685D56">
        <w:rPr>
          <w:i/>
          <w:iCs/>
        </w:rPr>
        <w:t>et al.</w:t>
      </w:r>
      <w:r w:rsidR="00656A5C">
        <w:t xml:space="preserve"> 1998, Cairney </w:t>
      </w:r>
      <w:r w:rsidR="00656A5C" w:rsidRPr="00685D56">
        <w:rPr>
          <w:i/>
          <w:iCs/>
        </w:rPr>
        <w:t>et al.</w:t>
      </w:r>
      <w:r w:rsidR="00656A5C">
        <w:t xml:space="preserve"> 2000, Naish and Park 2002, Williamson </w:t>
      </w:r>
      <w:r w:rsidR="00656A5C" w:rsidRPr="00685D56">
        <w:rPr>
          <w:i/>
          <w:iCs/>
        </w:rPr>
        <w:t>et al.</w:t>
      </w:r>
      <w:r w:rsidR="00656A5C">
        <w:t xml:space="preserve"> 2002, Greig </w:t>
      </w:r>
      <w:r w:rsidR="00656A5C" w:rsidRPr="00685D56">
        <w:rPr>
          <w:i/>
          <w:iCs/>
        </w:rPr>
        <w:t>et al.</w:t>
      </w:r>
      <w:r w:rsidR="00656A5C">
        <w:t xml:space="preserve"> 2003) and at the sex-linked marker, </w:t>
      </w:r>
      <w:r w:rsidR="00656A5C">
        <w:rPr>
          <w:i/>
        </w:rPr>
        <w:t>Oty3</w:t>
      </w:r>
      <w:r w:rsidR="00656A5C">
        <w:t>, to determine sex (</w:t>
      </w:r>
      <w:proofErr w:type="spellStart"/>
      <w:r w:rsidR="00656A5C">
        <w:t>Brunelli</w:t>
      </w:r>
      <w:proofErr w:type="spellEnd"/>
      <w:r w:rsidR="00656A5C">
        <w:t xml:space="preserve"> </w:t>
      </w:r>
      <w:r w:rsidR="00656A5C" w:rsidRPr="00685D56">
        <w:rPr>
          <w:i/>
          <w:iCs/>
        </w:rPr>
        <w:t>et al.</w:t>
      </w:r>
      <w:r w:rsidR="00656A5C">
        <w:t xml:space="preserve"> 2008). Loci were amplified using polymerase chain reaction (PCR), PCR products were visualized on an ABI 3730xl DNA analyzer, and allele sizes scored using G</w:t>
      </w:r>
      <w:r w:rsidR="00656A5C">
        <w:rPr>
          <w:sz w:val="19"/>
        </w:rPr>
        <w:t>ENE</w:t>
      </w:r>
      <w:r w:rsidR="00656A5C">
        <w:t>M</w:t>
      </w:r>
      <w:r w:rsidR="00656A5C">
        <w:rPr>
          <w:sz w:val="19"/>
        </w:rPr>
        <w:t>APPER</w:t>
      </w:r>
      <w:r w:rsidR="00656A5C">
        <w:t xml:space="preserve"> software (Version 5.0, Applied Biosystems, </w:t>
      </w:r>
    </w:p>
    <w:p w14:paraId="69233C26" w14:textId="045D532D" w:rsidR="00A91DE2" w:rsidRDefault="00656A5C" w:rsidP="00FD331F">
      <w:pPr>
        <w:spacing w:after="112" w:line="360" w:lineRule="auto"/>
      </w:pPr>
      <w:r>
        <w:t xml:space="preserve">Inc., Foster City, CA). </w:t>
      </w:r>
    </w:p>
    <w:p w14:paraId="07C75B65" w14:textId="77777777" w:rsidR="00A91DE2" w:rsidRDefault="00656A5C" w:rsidP="00FD331F">
      <w:pPr>
        <w:spacing w:after="115" w:line="360" w:lineRule="auto"/>
      </w:pPr>
      <w:r>
        <w:t xml:space="preserve"> </w:t>
      </w:r>
    </w:p>
    <w:p w14:paraId="36B18106" w14:textId="6A5D5A72" w:rsidR="00324C6B" w:rsidRDefault="00656A5C" w:rsidP="000D3939">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(i.e.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p>
    <w:p w14:paraId="2527FF8A" w14:textId="77777777" w:rsidR="00057905" w:rsidRDefault="00057905" w:rsidP="00014865">
      <w:pPr>
        <w:ind w:right="53"/>
        <w:rPr>
          <w:b/>
        </w:rPr>
      </w:pPr>
    </w:p>
    <w:p w14:paraId="61DEA4D7" w14:textId="593E24C6"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2013-2020 </w:t>
      </w:r>
      <w:r w:rsidRPr="004D7DC4">
        <w:t xml:space="preserve">or </w:t>
      </w:r>
      <w:r>
        <w:t xml:space="preserve">as carcasses during spawning ground surveys </w:t>
      </w:r>
      <w:r w:rsidRPr="004D7DC4">
        <w:t>below Big</w:t>
      </w:r>
      <w:r>
        <w:t xml:space="preserve"> Cliff Dam in 2011-2019</w:t>
      </w:r>
      <w:r w:rsidR="00305B72">
        <w:t xml:space="preserve"> or above Detroit Dam in 2015</w:t>
      </w:r>
      <w:r>
        <w:t>.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42C19555"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0D2E42B3"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lastRenderedPageBreak/>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6360A1DB"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52BACD3E"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19AC40F8"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246389DA"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5C66E375"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7230E0E8"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58312994"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7114F1FF"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4B94BEAB"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04ABBEAA"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1D1D35F5"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1876B57D" w:rsidR="002D00B0" w:rsidRPr="007169B9" w:rsidRDefault="002D00B0" w:rsidP="002D00B0">
            <w:pPr>
              <w:spacing w:after="115" w:line="259" w:lineRule="auto"/>
              <w:ind w:firstLine="420"/>
              <w:rPr>
                <w:i/>
              </w:rPr>
            </w:pPr>
            <w:r w:rsidRPr="007169B9">
              <w:rPr>
                <w:i/>
              </w:rPr>
              <w:t>Liv</w:t>
            </w:r>
            <w:r w:rsidR="00D946D7">
              <w:rPr>
                <w:i/>
              </w:rPr>
              <w:t>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53C22FDF"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8D30DB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0C5D780C"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602BD37E"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36A7D890"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6D362889" w:rsidR="002D00B0" w:rsidRPr="00B9344A" w:rsidRDefault="002D00B0" w:rsidP="002D00B0">
            <w:pPr>
              <w:spacing w:after="115" w:line="259" w:lineRule="auto"/>
            </w:pPr>
            <w:r w:rsidRPr="00B9344A">
              <w:t>2020</w:t>
            </w:r>
            <w:r w:rsidR="00014865">
              <w:t>*</w:t>
            </w:r>
            <w:r w:rsidR="00D946D7">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59E4B95C"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343C9C78" w14:textId="4E5DD643" w:rsidR="00D946D7" w:rsidRDefault="00D946D7" w:rsidP="00DC7CD0">
      <w:pPr>
        <w:ind w:left="-5" w:right="53"/>
        <w:rPr>
          <w:sz w:val="20"/>
          <w:szCs w:val="20"/>
        </w:rPr>
      </w:pPr>
      <w:r>
        <w:rPr>
          <w:sz w:val="20"/>
          <w:szCs w:val="20"/>
        </w:rPr>
        <w:t xml:space="preserve">* Indicates groups previously genotyped in prior reports (O’Malley </w:t>
      </w:r>
      <w:ins w:id="21" w:author="Kathleen O'Malley" w:date="2022-06-13T12:06:00Z">
        <w:r w:rsidR="00E475FC">
          <w:rPr>
            <w:sz w:val="20"/>
            <w:szCs w:val="20"/>
          </w:rPr>
          <w:t xml:space="preserve">et al. </w:t>
        </w:r>
      </w:ins>
      <w:r>
        <w:rPr>
          <w:sz w:val="20"/>
          <w:szCs w:val="20"/>
        </w:rPr>
        <w:t xml:space="preserve">2015, </w:t>
      </w:r>
      <w:proofErr w:type="spellStart"/>
      <w:r>
        <w:rPr>
          <w:sz w:val="20"/>
          <w:szCs w:val="20"/>
        </w:rPr>
        <w:t>O’Malley</w:t>
      </w:r>
      <w:ins w:id="22" w:author="Kathleen O'Malley" w:date="2022-06-13T12:06:00Z">
        <w:r w:rsidR="00E475FC">
          <w:rPr>
            <w:sz w:val="20"/>
            <w:szCs w:val="20"/>
          </w:rPr>
          <w:t>et</w:t>
        </w:r>
        <w:proofErr w:type="spellEnd"/>
        <w:r w:rsidR="00E475FC">
          <w:rPr>
            <w:sz w:val="20"/>
            <w:szCs w:val="20"/>
          </w:rPr>
          <w:t xml:space="preserve"> al.</w:t>
        </w:r>
      </w:ins>
      <w:r>
        <w:rPr>
          <w:sz w:val="20"/>
          <w:szCs w:val="20"/>
        </w:rPr>
        <w:t xml:space="preserve"> 2017)</w:t>
      </w:r>
    </w:p>
    <w:p w14:paraId="4CC3B069" w14:textId="315C1273" w:rsidR="00DC7CD0" w:rsidRPr="00DC7CD0" w:rsidRDefault="00DC7CD0" w:rsidP="00DC7CD0">
      <w:pPr>
        <w:ind w:left="-5" w:right="53"/>
        <w:rPr>
          <w:sz w:val="20"/>
          <w:szCs w:val="20"/>
        </w:rPr>
      </w:pPr>
      <w:r w:rsidRPr="00DC7CD0">
        <w:rPr>
          <w:sz w:val="20"/>
          <w:szCs w:val="20"/>
        </w:rPr>
        <w:t>*</w:t>
      </w:r>
      <w:r w:rsidR="00D946D7">
        <w:rPr>
          <w:sz w:val="20"/>
          <w:szCs w:val="20"/>
        </w:rPr>
        <w:t>*</w:t>
      </w:r>
      <w:r>
        <w:rPr>
          <w:sz w:val="20"/>
          <w:szCs w:val="20"/>
        </w:rPr>
        <w:t xml:space="preserve"> </w:t>
      </w:r>
      <w:r w:rsidRPr="00DC7CD0">
        <w:rPr>
          <w:sz w:val="20"/>
          <w:szCs w:val="20"/>
        </w:rPr>
        <w:t>In 2020, 46 additional NOR spring Chinook salmon including 23 females, 22 males and one jack, were taken at the Minto Fish Collection Facility and integrated into broodstock. These 46 fish were not included as potential offspring in the genetic parentage analysis.</w:t>
      </w:r>
    </w:p>
    <w:p w14:paraId="378EF202" w14:textId="01E71A4F" w:rsidR="00847FDE" w:rsidRDefault="00847FDE" w:rsidP="000D3939">
      <w:pPr>
        <w:ind w:right="53"/>
      </w:pPr>
    </w:p>
    <w:p w14:paraId="19E90B8A" w14:textId="77777777" w:rsidR="00847FDE" w:rsidRDefault="00847FDE" w:rsidP="00132F26">
      <w:pPr>
        <w:ind w:left="-5" w:right="53"/>
      </w:pPr>
    </w:p>
    <w:p w14:paraId="713C24E2" w14:textId="0ABDA8FB" w:rsidR="00847FDE" w:rsidRDefault="00847FDE" w:rsidP="00847FDE">
      <w:pPr>
        <w:ind w:left="-5" w:right="53"/>
      </w:pPr>
      <w:r w:rsidRPr="006C4EC0">
        <w:rPr>
          <w:b/>
        </w:rPr>
        <w:lastRenderedPageBreak/>
        <w:t xml:space="preserve">Table </w:t>
      </w:r>
      <w:r>
        <w:rPr>
          <w:b/>
        </w:rPr>
        <w:t>2</w:t>
      </w:r>
      <w:r w:rsidRPr="006C4EC0">
        <w:rPr>
          <w:b/>
        </w:rPr>
        <w:t>.</w:t>
      </w:r>
      <w:r w:rsidRPr="006C4EC0">
        <w:t xml:space="preserve"> Summary</w:t>
      </w:r>
      <w:r>
        <w:t xml:space="preserve"> of HOR spring Chinook salmon sampled prior to outplanting above Detroit Dam</w:t>
      </w:r>
      <w:r w:rsidRPr="004D7DC4">
        <w:t xml:space="preserve"> </w:t>
      </w:r>
      <w:r>
        <w:t xml:space="preserve">in 2011-2016. Individuals were removed from the analysis if they were genotyped at &lt; 7 loci or there was no sex information (missingness filtered), or if they represented a duplicate multi-locus genotype (duplicate filtered). </w:t>
      </w:r>
    </w:p>
    <w:p w14:paraId="2B5FF291" w14:textId="77777777" w:rsidR="00847FDE" w:rsidRDefault="00847FDE" w:rsidP="00847FDE">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847FDE" w14:paraId="65674B0F" w14:textId="77777777" w:rsidTr="00847FDE">
        <w:tc>
          <w:tcPr>
            <w:tcW w:w="1052" w:type="pct"/>
            <w:tcBorders>
              <w:top w:val="single" w:sz="4" w:space="0" w:color="auto"/>
              <w:left w:val="nil"/>
              <w:bottom w:val="single" w:sz="4" w:space="0" w:color="auto"/>
              <w:right w:val="nil"/>
            </w:tcBorders>
            <w:vAlign w:val="center"/>
          </w:tcPr>
          <w:p w14:paraId="0A3A248B" w14:textId="41607001" w:rsidR="00847FDE" w:rsidRPr="00847FDE" w:rsidRDefault="00847FDE" w:rsidP="00847FDE">
            <w:pPr>
              <w:spacing w:after="115" w:line="259" w:lineRule="auto"/>
              <w:jc w:val="center"/>
            </w:pPr>
            <w:r>
              <w:t>Year</w:t>
            </w:r>
          </w:p>
        </w:tc>
        <w:tc>
          <w:tcPr>
            <w:tcW w:w="956" w:type="pct"/>
            <w:tcBorders>
              <w:top w:val="single" w:sz="4" w:space="0" w:color="auto"/>
              <w:left w:val="nil"/>
              <w:bottom w:val="single" w:sz="4" w:space="0" w:color="auto"/>
              <w:right w:val="nil"/>
            </w:tcBorders>
            <w:vAlign w:val="center"/>
          </w:tcPr>
          <w:p w14:paraId="73989EAB" w14:textId="77777777" w:rsidR="00847FDE" w:rsidRDefault="00847FDE" w:rsidP="00847FDE">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410BEC79" w14:textId="77777777" w:rsidR="00847FDE" w:rsidRDefault="00847FDE" w:rsidP="00847FDE">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017BBC98" w14:textId="77777777" w:rsidR="00847FDE" w:rsidRDefault="00847FDE" w:rsidP="00847FDE">
            <w:pPr>
              <w:spacing w:after="115" w:line="259" w:lineRule="auto"/>
              <w:jc w:val="center"/>
            </w:pPr>
            <w:r>
              <w:t>Duplicate Filtered</w:t>
            </w:r>
          </w:p>
        </w:tc>
        <w:tc>
          <w:tcPr>
            <w:tcW w:w="713" w:type="pct"/>
            <w:tcBorders>
              <w:top w:val="single" w:sz="4" w:space="0" w:color="auto"/>
              <w:left w:val="nil"/>
              <w:bottom w:val="single" w:sz="4" w:space="0" w:color="auto"/>
              <w:right w:val="nil"/>
            </w:tcBorders>
            <w:vAlign w:val="center"/>
          </w:tcPr>
          <w:p w14:paraId="02FED682" w14:textId="77777777" w:rsidR="00847FDE" w:rsidRDefault="00847FDE" w:rsidP="00847FDE">
            <w:pPr>
              <w:spacing w:after="115" w:line="259" w:lineRule="auto"/>
              <w:jc w:val="center"/>
            </w:pPr>
            <w:r>
              <w:t>Final Females</w:t>
            </w:r>
          </w:p>
        </w:tc>
        <w:tc>
          <w:tcPr>
            <w:tcW w:w="653" w:type="pct"/>
            <w:tcBorders>
              <w:top w:val="single" w:sz="4" w:space="0" w:color="auto"/>
              <w:left w:val="nil"/>
              <w:bottom w:val="single" w:sz="4" w:space="0" w:color="auto"/>
              <w:right w:val="nil"/>
            </w:tcBorders>
            <w:vAlign w:val="center"/>
          </w:tcPr>
          <w:p w14:paraId="0577F10E" w14:textId="77777777" w:rsidR="00847FDE" w:rsidRDefault="00847FDE" w:rsidP="00847FDE">
            <w:pPr>
              <w:spacing w:after="115" w:line="259" w:lineRule="auto"/>
              <w:jc w:val="center"/>
            </w:pPr>
            <w:r>
              <w:t>Final Males</w:t>
            </w:r>
          </w:p>
        </w:tc>
      </w:tr>
      <w:tr w:rsidR="00847FDE" w14:paraId="782821D5" w14:textId="77777777" w:rsidTr="00847FDE">
        <w:tc>
          <w:tcPr>
            <w:tcW w:w="1052" w:type="pct"/>
            <w:tcBorders>
              <w:top w:val="single" w:sz="4" w:space="0" w:color="auto"/>
              <w:left w:val="nil"/>
              <w:bottom w:val="nil"/>
              <w:right w:val="nil"/>
            </w:tcBorders>
            <w:shd w:val="clear" w:color="auto" w:fill="auto"/>
            <w:vAlign w:val="center"/>
          </w:tcPr>
          <w:p w14:paraId="46B76D04" w14:textId="0237E77A" w:rsidR="00847FDE" w:rsidRDefault="00847FDE" w:rsidP="00847FDE">
            <w:pPr>
              <w:spacing w:after="115" w:line="259" w:lineRule="auto"/>
              <w:jc w:val="center"/>
            </w:pPr>
            <w:r>
              <w:t>2011</w:t>
            </w:r>
            <w:r w:rsidR="000D3939">
              <w:t>*</w:t>
            </w:r>
          </w:p>
        </w:tc>
        <w:tc>
          <w:tcPr>
            <w:tcW w:w="956" w:type="pct"/>
            <w:tcBorders>
              <w:top w:val="single" w:sz="4" w:space="0" w:color="auto"/>
              <w:left w:val="nil"/>
              <w:bottom w:val="nil"/>
              <w:right w:val="nil"/>
            </w:tcBorders>
            <w:shd w:val="clear" w:color="auto" w:fill="auto"/>
            <w:vAlign w:val="center"/>
          </w:tcPr>
          <w:p w14:paraId="05DE08C6" w14:textId="2D3C6D3F" w:rsidR="00847FDE" w:rsidRDefault="000D3939" w:rsidP="00847FDE">
            <w:pPr>
              <w:spacing w:after="115" w:line="259" w:lineRule="auto"/>
              <w:jc w:val="center"/>
            </w:pPr>
            <w:r>
              <w:t>151</w:t>
            </w:r>
          </w:p>
        </w:tc>
        <w:tc>
          <w:tcPr>
            <w:tcW w:w="824" w:type="pct"/>
            <w:tcBorders>
              <w:top w:val="single" w:sz="4" w:space="0" w:color="auto"/>
              <w:left w:val="nil"/>
              <w:bottom w:val="nil"/>
              <w:right w:val="nil"/>
            </w:tcBorders>
            <w:shd w:val="clear" w:color="auto" w:fill="auto"/>
            <w:vAlign w:val="center"/>
          </w:tcPr>
          <w:p w14:paraId="320350FF" w14:textId="325C523E" w:rsidR="00847FDE" w:rsidRDefault="00AA3FAE" w:rsidP="00847FDE">
            <w:pPr>
              <w:spacing w:after="115" w:line="259" w:lineRule="auto"/>
              <w:jc w:val="center"/>
            </w:pPr>
            <w:r>
              <w:t>1</w:t>
            </w:r>
          </w:p>
        </w:tc>
        <w:tc>
          <w:tcPr>
            <w:tcW w:w="802" w:type="pct"/>
            <w:tcBorders>
              <w:top w:val="single" w:sz="4" w:space="0" w:color="auto"/>
              <w:left w:val="nil"/>
              <w:bottom w:val="nil"/>
              <w:right w:val="nil"/>
            </w:tcBorders>
            <w:shd w:val="clear" w:color="auto" w:fill="auto"/>
            <w:vAlign w:val="center"/>
          </w:tcPr>
          <w:p w14:paraId="444721E6" w14:textId="4096F57C" w:rsidR="00847FDE" w:rsidRDefault="00AA3FAE" w:rsidP="00847FDE">
            <w:pPr>
              <w:spacing w:after="115" w:line="259" w:lineRule="auto"/>
              <w:jc w:val="center"/>
            </w:pPr>
            <w:r>
              <w:t>1</w:t>
            </w:r>
          </w:p>
        </w:tc>
        <w:tc>
          <w:tcPr>
            <w:tcW w:w="713" w:type="pct"/>
            <w:tcBorders>
              <w:top w:val="single" w:sz="4" w:space="0" w:color="auto"/>
              <w:left w:val="nil"/>
              <w:bottom w:val="nil"/>
              <w:right w:val="nil"/>
            </w:tcBorders>
            <w:shd w:val="clear" w:color="auto" w:fill="auto"/>
            <w:vAlign w:val="center"/>
          </w:tcPr>
          <w:p w14:paraId="77EC5788" w14:textId="7B346026" w:rsidR="00847FDE" w:rsidRDefault="00AA3FAE" w:rsidP="00847FDE">
            <w:pPr>
              <w:spacing w:after="115" w:line="259" w:lineRule="auto"/>
              <w:jc w:val="center"/>
            </w:pPr>
            <w:r>
              <w:t>72</w:t>
            </w:r>
          </w:p>
        </w:tc>
        <w:tc>
          <w:tcPr>
            <w:tcW w:w="653" w:type="pct"/>
            <w:tcBorders>
              <w:top w:val="single" w:sz="4" w:space="0" w:color="auto"/>
              <w:left w:val="nil"/>
              <w:bottom w:val="nil"/>
              <w:right w:val="nil"/>
            </w:tcBorders>
            <w:shd w:val="clear" w:color="auto" w:fill="auto"/>
            <w:vAlign w:val="center"/>
          </w:tcPr>
          <w:p w14:paraId="40E6FA96" w14:textId="606D4C27" w:rsidR="00847FDE" w:rsidRDefault="00AA3FAE" w:rsidP="00847FDE">
            <w:pPr>
              <w:spacing w:after="115" w:line="259" w:lineRule="auto"/>
              <w:jc w:val="center"/>
            </w:pPr>
            <w:r>
              <w:t>77</w:t>
            </w:r>
          </w:p>
        </w:tc>
      </w:tr>
      <w:tr w:rsidR="00847FDE" w14:paraId="7D5791B7" w14:textId="77777777" w:rsidTr="00847FDE">
        <w:tc>
          <w:tcPr>
            <w:tcW w:w="1052" w:type="pct"/>
            <w:tcBorders>
              <w:top w:val="nil"/>
              <w:left w:val="nil"/>
              <w:bottom w:val="nil"/>
              <w:right w:val="nil"/>
            </w:tcBorders>
            <w:shd w:val="clear" w:color="auto" w:fill="auto"/>
            <w:vAlign w:val="center"/>
          </w:tcPr>
          <w:p w14:paraId="3E933C52" w14:textId="35B7E1C7" w:rsidR="00847FDE" w:rsidRDefault="00847FDE" w:rsidP="00847FDE">
            <w:pPr>
              <w:spacing w:after="115" w:line="259" w:lineRule="auto"/>
              <w:jc w:val="center"/>
            </w:pPr>
            <w:r>
              <w:t>2012</w:t>
            </w:r>
            <w:r w:rsidR="000D3939">
              <w:t>*</w:t>
            </w:r>
          </w:p>
        </w:tc>
        <w:tc>
          <w:tcPr>
            <w:tcW w:w="956" w:type="pct"/>
            <w:tcBorders>
              <w:top w:val="nil"/>
              <w:left w:val="nil"/>
              <w:bottom w:val="nil"/>
              <w:right w:val="nil"/>
            </w:tcBorders>
            <w:shd w:val="clear" w:color="auto" w:fill="auto"/>
            <w:vAlign w:val="center"/>
          </w:tcPr>
          <w:p w14:paraId="317DF181" w14:textId="00670016" w:rsidR="00847FDE" w:rsidRDefault="00AA3FAE" w:rsidP="00847FDE">
            <w:pPr>
              <w:spacing w:after="115" w:line="259" w:lineRule="auto"/>
              <w:jc w:val="center"/>
            </w:pPr>
            <w:r>
              <w:t>258</w:t>
            </w:r>
          </w:p>
        </w:tc>
        <w:tc>
          <w:tcPr>
            <w:tcW w:w="824" w:type="pct"/>
            <w:tcBorders>
              <w:top w:val="nil"/>
              <w:left w:val="nil"/>
              <w:bottom w:val="nil"/>
              <w:right w:val="nil"/>
            </w:tcBorders>
            <w:shd w:val="clear" w:color="auto" w:fill="auto"/>
            <w:vAlign w:val="center"/>
          </w:tcPr>
          <w:p w14:paraId="47A6A1ED" w14:textId="2AF2586B" w:rsidR="00847FDE" w:rsidRDefault="00AA3FAE" w:rsidP="00847FDE">
            <w:pPr>
              <w:spacing w:after="115" w:line="259" w:lineRule="auto"/>
              <w:jc w:val="center"/>
            </w:pPr>
            <w:r>
              <w:t>0</w:t>
            </w:r>
          </w:p>
        </w:tc>
        <w:tc>
          <w:tcPr>
            <w:tcW w:w="802" w:type="pct"/>
            <w:tcBorders>
              <w:top w:val="nil"/>
              <w:left w:val="nil"/>
              <w:bottom w:val="nil"/>
              <w:right w:val="nil"/>
            </w:tcBorders>
            <w:shd w:val="clear" w:color="auto" w:fill="auto"/>
            <w:vAlign w:val="center"/>
          </w:tcPr>
          <w:p w14:paraId="5E9EE68D" w14:textId="0471C75E" w:rsidR="00847FDE" w:rsidRDefault="00AA3FAE" w:rsidP="00847FDE">
            <w:pPr>
              <w:spacing w:after="115" w:line="259" w:lineRule="auto"/>
              <w:jc w:val="center"/>
            </w:pPr>
            <w:r>
              <w:t>0</w:t>
            </w:r>
          </w:p>
        </w:tc>
        <w:tc>
          <w:tcPr>
            <w:tcW w:w="713" w:type="pct"/>
            <w:tcBorders>
              <w:top w:val="nil"/>
              <w:left w:val="nil"/>
              <w:bottom w:val="nil"/>
              <w:right w:val="nil"/>
            </w:tcBorders>
            <w:shd w:val="clear" w:color="auto" w:fill="auto"/>
            <w:vAlign w:val="center"/>
          </w:tcPr>
          <w:p w14:paraId="10FF86D1" w14:textId="7C51C174" w:rsidR="00847FDE" w:rsidRDefault="00AA3FAE" w:rsidP="00847FDE">
            <w:pPr>
              <w:spacing w:after="115" w:line="259" w:lineRule="auto"/>
              <w:jc w:val="center"/>
            </w:pPr>
            <w:r>
              <w:t>146</w:t>
            </w:r>
          </w:p>
        </w:tc>
        <w:tc>
          <w:tcPr>
            <w:tcW w:w="653" w:type="pct"/>
            <w:tcBorders>
              <w:top w:val="nil"/>
              <w:left w:val="nil"/>
              <w:bottom w:val="nil"/>
              <w:right w:val="nil"/>
            </w:tcBorders>
            <w:shd w:val="clear" w:color="auto" w:fill="auto"/>
            <w:vAlign w:val="center"/>
          </w:tcPr>
          <w:p w14:paraId="35E3C05D" w14:textId="40514B77" w:rsidR="00847FDE" w:rsidRDefault="00AA3FAE" w:rsidP="00847FDE">
            <w:pPr>
              <w:spacing w:after="115" w:line="259" w:lineRule="auto"/>
              <w:jc w:val="center"/>
            </w:pPr>
            <w:r>
              <w:t>112</w:t>
            </w:r>
          </w:p>
        </w:tc>
      </w:tr>
      <w:tr w:rsidR="00847FDE" w14:paraId="30D56C6A" w14:textId="77777777" w:rsidTr="00847FDE">
        <w:tc>
          <w:tcPr>
            <w:tcW w:w="1052" w:type="pct"/>
            <w:tcBorders>
              <w:top w:val="nil"/>
              <w:left w:val="nil"/>
              <w:bottom w:val="nil"/>
              <w:right w:val="nil"/>
            </w:tcBorders>
            <w:shd w:val="clear" w:color="auto" w:fill="auto"/>
            <w:vAlign w:val="center"/>
          </w:tcPr>
          <w:p w14:paraId="177E14BB" w14:textId="63E370C2" w:rsidR="00847FDE" w:rsidRDefault="00847FDE" w:rsidP="00847FDE">
            <w:pPr>
              <w:spacing w:after="115" w:line="259" w:lineRule="auto"/>
              <w:jc w:val="center"/>
            </w:pPr>
            <w:r>
              <w:t>2013</w:t>
            </w:r>
          </w:p>
        </w:tc>
        <w:tc>
          <w:tcPr>
            <w:tcW w:w="956" w:type="pct"/>
            <w:tcBorders>
              <w:top w:val="nil"/>
              <w:left w:val="nil"/>
              <w:bottom w:val="nil"/>
              <w:right w:val="nil"/>
            </w:tcBorders>
            <w:shd w:val="clear" w:color="auto" w:fill="auto"/>
            <w:vAlign w:val="center"/>
          </w:tcPr>
          <w:p w14:paraId="5AEDFC5C" w14:textId="07880447" w:rsidR="00847FDE" w:rsidRDefault="000D3939" w:rsidP="000D3939">
            <w:pPr>
              <w:spacing w:after="115" w:line="259" w:lineRule="auto"/>
              <w:jc w:val="center"/>
            </w:pPr>
            <w:r>
              <w:t>1149</w:t>
            </w:r>
          </w:p>
        </w:tc>
        <w:tc>
          <w:tcPr>
            <w:tcW w:w="824" w:type="pct"/>
            <w:tcBorders>
              <w:top w:val="nil"/>
              <w:left w:val="nil"/>
              <w:bottom w:val="nil"/>
              <w:right w:val="nil"/>
            </w:tcBorders>
            <w:shd w:val="clear" w:color="auto" w:fill="auto"/>
            <w:vAlign w:val="center"/>
          </w:tcPr>
          <w:p w14:paraId="76F738A0" w14:textId="383E1EA1" w:rsidR="00847FDE" w:rsidRDefault="000D3939" w:rsidP="000D3939">
            <w:pPr>
              <w:spacing w:after="115" w:line="259" w:lineRule="auto"/>
              <w:jc w:val="center"/>
            </w:pPr>
            <w:r>
              <w:t>16</w:t>
            </w:r>
          </w:p>
        </w:tc>
        <w:tc>
          <w:tcPr>
            <w:tcW w:w="802" w:type="pct"/>
            <w:tcBorders>
              <w:top w:val="nil"/>
              <w:left w:val="nil"/>
              <w:bottom w:val="nil"/>
              <w:right w:val="nil"/>
            </w:tcBorders>
            <w:shd w:val="clear" w:color="auto" w:fill="auto"/>
            <w:vAlign w:val="center"/>
          </w:tcPr>
          <w:p w14:paraId="05443EDA" w14:textId="4229E067"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262BD3E4" w14:textId="30C88D72" w:rsidR="00847FDE" w:rsidRDefault="000D3939" w:rsidP="000D3939">
            <w:pPr>
              <w:spacing w:after="115" w:line="259" w:lineRule="auto"/>
              <w:jc w:val="center"/>
            </w:pPr>
            <w:r>
              <w:t>478</w:t>
            </w:r>
          </w:p>
        </w:tc>
        <w:tc>
          <w:tcPr>
            <w:tcW w:w="653" w:type="pct"/>
            <w:tcBorders>
              <w:top w:val="nil"/>
              <w:left w:val="nil"/>
              <w:bottom w:val="nil"/>
              <w:right w:val="nil"/>
            </w:tcBorders>
            <w:shd w:val="clear" w:color="auto" w:fill="auto"/>
            <w:vAlign w:val="center"/>
          </w:tcPr>
          <w:p w14:paraId="7A6C891F" w14:textId="1EE6F09B" w:rsidR="00847FDE" w:rsidRDefault="000D3939" w:rsidP="000D3939">
            <w:pPr>
              <w:spacing w:after="115" w:line="259" w:lineRule="auto"/>
              <w:jc w:val="center"/>
            </w:pPr>
            <w:r>
              <w:t>647</w:t>
            </w:r>
          </w:p>
        </w:tc>
      </w:tr>
      <w:tr w:rsidR="00847FDE" w14:paraId="56F8E497" w14:textId="77777777" w:rsidTr="00847FDE">
        <w:tc>
          <w:tcPr>
            <w:tcW w:w="1052" w:type="pct"/>
            <w:tcBorders>
              <w:top w:val="nil"/>
              <w:left w:val="nil"/>
              <w:bottom w:val="nil"/>
              <w:right w:val="nil"/>
            </w:tcBorders>
            <w:shd w:val="clear" w:color="auto" w:fill="auto"/>
            <w:vAlign w:val="center"/>
          </w:tcPr>
          <w:p w14:paraId="34CCED92" w14:textId="77777777" w:rsidR="00847FDE" w:rsidRDefault="00847FDE" w:rsidP="00847FDE">
            <w:pPr>
              <w:spacing w:after="115" w:line="259" w:lineRule="auto"/>
              <w:jc w:val="center"/>
            </w:pPr>
            <w:r>
              <w:t>2014</w:t>
            </w:r>
          </w:p>
        </w:tc>
        <w:tc>
          <w:tcPr>
            <w:tcW w:w="956" w:type="pct"/>
            <w:tcBorders>
              <w:top w:val="nil"/>
              <w:left w:val="nil"/>
              <w:bottom w:val="nil"/>
              <w:right w:val="nil"/>
            </w:tcBorders>
            <w:shd w:val="clear" w:color="auto" w:fill="auto"/>
            <w:vAlign w:val="center"/>
          </w:tcPr>
          <w:p w14:paraId="34C2C3B2" w14:textId="36352E00" w:rsidR="00847FDE" w:rsidRDefault="000D3939" w:rsidP="000D3939">
            <w:pPr>
              <w:spacing w:after="115" w:line="259" w:lineRule="auto"/>
              <w:jc w:val="center"/>
            </w:pPr>
            <w:r>
              <w:t>869</w:t>
            </w:r>
          </w:p>
        </w:tc>
        <w:tc>
          <w:tcPr>
            <w:tcW w:w="824" w:type="pct"/>
            <w:tcBorders>
              <w:top w:val="nil"/>
              <w:left w:val="nil"/>
              <w:bottom w:val="nil"/>
              <w:right w:val="nil"/>
            </w:tcBorders>
            <w:shd w:val="clear" w:color="auto" w:fill="auto"/>
            <w:vAlign w:val="center"/>
          </w:tcPr>
          <w:p w14:paraId="2EDA4C59" w14:textId="31329649" w:rsidR="00847FDE" w:rsidRDefault="000D3939" w:rsidP="000D3939">
            <w:pPr>
              <w:spacing w:after="115" w:line="259" w:lineRule="auto"/>
              <w:jc w:val="center"/>
            </w:pPr>
            <w:r>
              <w:t>7</w:t>
            </w:r>
          </w:p>
        </w:tc>
        <w:tc>
          <w:tcPr>
            <w:tcW w:w="802" w:type="pct"/>
            <w:tcBorders>
              <w:top w:val="nil"/>
              <w:left w:val="nil"/>
              <w:bottom w:val="nil"/>
              <w:right w:val="nil"/>
            </w:tcBorders>
            <w:shd w:val="clear" w:color="auto" w:fill="auto"/>
            <w:vAlign w:val="center"/>
          </w:tcPr>
          <w:p w14:paraId="07AFAD28" w14:textId="5AC9CA47" w:rsidR="00847FDE" w:rsidRDefault="000D3939" w:rsidP="000D3939">
            <w:pPr>
              <w:spacing w:after="115" w:line="259" w:lineRule="auto"/>
              <w:jc w:val="center"/>
            </w:pPr>
            <w:r>
              <w:t>24</w:t>
            </w:r>
          </w:p>
        </w:tc>
        <w:tc>
          <w:tcPr>
            <w:tcW w:w="713" w:type="pct"/>
            <w:tcBorders>
              <w:top w:val="nil"/>
              <w:left w:val="nil"/>
              <w:bottom w:val="nil"/>
              <w:right w:val="nil"/>
            </w:tcBorders>
            <w:shd w:val="clear" w:color="auto" w:fill="auto"/>
            <w:vAlign w:val="center"/>
          </w:tcPr>
          <w:p w14:paraId="79927B32" w14:textId="70C75DF2" w:rsidR="00847FDE" w:rsidRDefault="000D3939" w:rsidP="000D3939">
            <w:pPr>
              <w:spacing w:after="115" w:line="259" w:lineRule="auto"/>
              <w:jc w:val="center"/>
            </w:pPr>
            <w:r>
              <w:t>292</w:t>
            </w:r>
          </w:p>
        </w:tc>
        <w:tc>
          <w:tcPr>
            <w:tcW w:w="653" w:type="pct"/>
            <w:tcBorders>
              <w:top w:val="nil"/>
              <w:left w:val="nil"/>
              <w:bottom w:val="nil"/>
              <w:right w:val="nil"/>
            </w:tcBorders>
            <w:shd w:val="clear" w:color="auto" w:fill="auto"/>
            <w:vAlign w:val="center"/>
          </w:tcPr>
          <w:p w14:paraId="038D18B1" w14:textId="328080A1" w:rsidR="00847FDE" w:rsidRDefault="000D3939" w:rsidP="000D3939">
            <w:pPr>
              <w:spacing w:after="115" w:line="259" w:lineRule="auto"/>
              <w:jc w:val="center"/>
            </w:pPr>
            <w:r>
              <w:t>569</w:t>
            </w:r>
          </w:p>
        </w:tc>
      </w:tr>
      <w:tr w:rsidR="00847FDE" w14:paraId="31F8D974" w14:textId="77777777" w:rsidTr="00847FDE">
        <w:tc>
          <w:tcPr>
            <w:tcW w:w="1052" w:type="pct"/>
            <w:tcBorders>
              <w:top w:val="nil"/>
              <w:left w:val="nil"/>
              <w:bottom w:val="nil"/>
              <w:right w:val="nil"/>
            </w:tcBorders>
            <w:shd w:val="clear" w:color="auto" w:fill="auto"/>
            <w:vAlign w:val="center"/>
          </w:tcPr>
          <w:p w14:paraId="5DA05180" w14:textId="77777777" w:rsidR="00847FDE" w:rsidRPr="00132F26" w:rsidRDefault="00847FDE" w:rsidP="00847FDE">
            <w:pPr>
              <w:spacing w:after="115" w:line="259" w:lineRule="auto"/>
              <w:jc w:val="center"/>
            </w:pPr>
            <w:r>
              <w:t>2015</w:t>
            </w:r>
          </w:p>
        </w:tc>
        <w:tc>
          <w:tcPr>
            <w:tcW w:w="956" w:type="pct"/>
            <w:tcBorders>
              <w:top w:val="nil"/>
              <w:left w:val="nil"/>
              <w:bottom w:val="nil"/>
              <w:right w:val="nil"/>
            </w:tcBorders>
            <w:shd w:val="clear" w:color="auto" w:fill="auto"/>
            <w:vAlign w:val="center"/>
          </w:tcPr>
          <w:p w14:paraId="6A638CA4" w14:textId="7999A1CD" w:rsidR="00847FDE" w:rsidRDefault="000D3939" w:rsidP="000D3939">
            <w:pPr>
              <w:spacing w:after="115" w:line="259" w:lineRule="auto"/>
              <w:jc w:val="center"/>
            </w:pPr>
            <w:r>
              <w:t>1062</w:t>
            </w:r>
          </w:p>
        </w:tc>
        <w:tc>
          <w:tcPr>
            <w:tcW w:w="824" w:type="pct"/>
            <w:tcBorders>
              <w:top w:val="nil"/>
              <w:left w:val="nil"/>
              <w:bottom w:val="nil"/>
              <w:right w:val="nil"/>
            </w:tcBorders>
            <w:shd w:val="clear" w:color="auto" w:fill="auto"/>
            <w:vAlign w:val="center"/>
          </w:tcPr>
          <w:p w14:paraId="08175410" w14:textId="78D5820C" w:rsidR="00847FDE" w:rsidRDefault="000D3939" w:rsidP="000D3939">
            <w:pPr>
              <w:spacing w:after="115" w:line="259" w:lineRule="auto"/>
              <w:jc w:val="center"/>
            </w:pPr>
            <w:r>
              <w:t>11</w:t>
            </w:r>
          </w:p>
        </w:tc>
        <w:tc>
          <w:tcPr>
            <w:tcW w:w="802" w:type="pct"/>
            <w:tcBorders>
              <w:top w:val="nil"/>
              <w:left w:val="nil"/>
              <w:bottom w:val="nil"/>
              <w:right w:val="nil"/>
            </w:tcBorders>
            <w:shd w:val="clear" w:color="auto" w:fill="auto"/>
            <w:vAlign w:val="center"/>
          </w:tcPr>
          <w:p w14:paraId="02008D2F" w14:textId="31EAF9E6"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6A34ED5C" w14:textId="22E3CDC9" w:rsidR="00847FDE" w:rsidRDefault="000D3939" w:rsidP="000D3939">
            <w:pPr>
              <w:spacing w:after="115" w:line="259" w:lineRule="auto"/>
              <w:jc w:val="center"/>
            </w:pPr>
            <w:r>
              <w:t>519</w:t>
            </w:r>
          </w:p>
        </w:tc>
        <w:tc>
          <w:tcPr>
            <w:tcW w:w="653" w:type="pct"/>
            <w:tcBorders>
              <w:top w:val="nil"/>
              <w:left w:val="nil"/>
              <w:bottom w:val="nil"/>
              <w:right w:val="nil"/>
            </w:tcBorders>
            <w:shd w:val="clear" w:color="auto" w:fill="auto"/>
            <w:vAlign w:val="center"/>
          </w:tcPr>
          <w:p w14:paraId="0B82BF7D" w14:textId="79346E7D" w:rsidR="00847FDE" w:rsidRDefault="000D3939" w:rsidP="000D3939">
            <w:pPr>
              <w:spacing w:after="115" w:line="259" w:lineRule="auto"/>
              <w:jc w:val="center"/>
            </w:pPr>
            <w:r>
              <w:t>523</w:t>
            </w:r>
          </w:p>
        </w:tc>
      </w:tr>
      <w:tr w:rsidR="00847FDE" w14:paraId="7F9EBCEB" w14:textId="77777777" w:rsidTr="00847FDE">
        <w:tc>
          <w:tcPr>
            <w:tcW w:w="1052" w:type="pct"/>
            <w:tcBorders>
              <w:top w:val="nil"/>
              <w:left w:val="nil"/>
              <w:bottom w:val="nil"/>
              <w:right w:val="nil"/>
            </w:tcBorders>
            <w:shd w:val="clear" w:color="auto" w:fill="auto"/>
            <w:vAlign w:val="center"/>
          </w:tcPr>
          <w:p w14:paraId="00B01E46" w14:textId="77777777" w:rsidR="00847FDE" w:rsidRDefault="00847FDE" w:rsidP="00847FDE">
            <w:pPr>
              <w:spacing w:after="115" w:line="259" w:lineRule="auto"/>
              <w:jc w:val="center"/>
            </w:pPr>
            <w:r>
              <w:t>2016</w:t>
            </w:r>
          </w:p>
        </w:tc>
        <w:tc>
          <w:tcPr>
            <w:tcW w:w="956" w:type="pct"/>
            <w:tcBorders>
              <w:top w:val="nil"/>
              <w:left w:val="nil"/>
              <w:bottom w:val="nil"/>
              <w:right w:val="nil"/>
            </w:tcBorders>
            <w:shd w:val="clear" w:color="auto" w:fill="auto"/>
            <w:vAlign w:val="center"/>
          </w:tcPr>
          <w:p w14:paraId="7F8623CA" w14:textId="684BC1E8" w:rsidR="00847FDE" w:rsidRDefault="000D3939" w:rsidP="000D3939">
            <w:pPr>
              <w:spacing w:after="115" w:line="259" w:lineRule="auto"/>
              <w:jc w:val="center"/>
            </w:pPr>
            <w:r>
              <w:t>1378</w:t>
            </w:r>
          </w:p>
        </w:tc>
        <w:tc>
          <w:tcPr>
            <w:tcW w:w="824" w:type="pct"/>
            <w:tcBorders>
              <w:top w:val="nil"/>
              <w:left w:val="nil"/>
              <w:bottom w:val="nil"/>
              <w:right w:val="nil"/>
            </w:tcBorders>
            <w:shd w:val="clear" w:color="auto" w:fill="auto"/>
            <w:vAlign w:val="center"/>
          </w:tcPr>
          <w:p w14:paraId="5817FDB6" w14:textId="7F32A8E6" w:rsidR="00847FDE" w:rsidRDefault="000D3939" w:rsidP="000D3939">
            <w:pPr>
              <w:spacing w:after="115" w:line="259" w:lineRule="auto"/>
              <w:jc w:val="center"/>
            </w:pPr>
            <w:r>
              <w:t>2</w:t>
            </w:r>
          </w:p>
        </w:tc>
        <w:tc>
          <w:tcPr>
            <w:tcW w:w="802" w:type="pct"/>
            <w:tcBorders>
              <w:top w:val="nil"/>
              <w:left w:val="nil"/>
              <w:bottom w:val="nil"/>
              <w:right w:val="nil"/>
            </w:tcBorders>
            <w:shd w:val="clear" w:color="auto" w:fill="auto"/>
            <w:vAlign w:val="center"/>
          </w:tcPr>
          <w:p w14:paraId="2B6D01C4" w14:textId="681816E1" w:rsidR="00847FDE" w:rsidRDefault="000D3939" w:rsidP="000D3939">
            <w:pPr>
              <w:spacing w:after="115" w:line="259" w:lineRule="auto"/>
              <w:jc w:val="center"/>
            </w:pPr>
            <w:r>
              <w:t>66</w:t>
            </w:r>
          </w:p>
        </w:tc>
        <w:tc>
          <w:tcPr>
            <w:tcW w:w="713" w:type="pct"/>
            <w:tcBorders>
              <w:top w:val="nil"/>
              <w:left w:val="nil"/>
              <w:bottom w:val="nil"/>
              <w:right w:val="nil"/>
            </w:tcBorders>
            <w:shd w:val="clear" w:color="auto" w:fill="auto"/>
            <w:vAlign w:val="center"/>
          </w:tcPr>
          <w:p w14:paraId="0FE97D18" w14:textId="4D53F849" w:rsidR="00847FDE" w:rsidRDefault="000D3939" w:rsidP="000D3939">
            <w:pPr>
              <w:spacing w:after="115" w:line="259" w:lineRule="auto"/>
              <w:jc w:val="center"/>
            </w:pPr>
            <w:r>
              <w:t>858</w:t>
            </w:r>
          </w:p>
        </w:tc>
        <w:tc>
          <w:tcPr>
            <w:tcW w:w="653" w:type="pct"/>
            <w:tcBorders>
              <w:top w:val="nil"/>
              <w:left w:val="nil"/>
              <w:bottom w:val="nil"/>
              <w:right w:val="nil"/>
            </w:tcBorders>
            <w:shd w:val="clear" w:color="auto" w:fill="auto"/>
            <w:vAlign w:val="center"/>
          </w:tcPr>
          <w:p w14:paraId="0B70C0BD" w14:textId="78B865FF" w:rsidR="00847FDE" w:rsidRDefault="000D3939" w:rsidP="000D3939">
            <w:pPr>
              <w:spacing w:after="115" w:line="259" w:lineRule="auto"/>
              <w:jc w:val="center"/>
            </w:pPr>
            <w:r>
              <w:t>452</w:t>
            </w:r>
          </w:p>
        </w:tc>
      </w:tr>
      <w:tr w:rsidR="00922D10" w14:paraId="4D095434" w14:textId="77777777" w:rsidTr="00847FDE">
        <w:tc>
          <w:tcPr>
            <w:tcW w:w="1052" w:type="pct"/>
            <w:tcBorders>
              <w:top w:val="nil"/>
              <w:left w:val="nil"/>
              <w:bottom w:val="nil"/>
              <w:right w:val="nil"/>
            </w:tcBorders>
            <w:shd w:val="clear" w:color="auto" w:fill="auto"/>
            <w:vAlign w:val="center"/>
          </w:tcPr>
          <w:p w14:paraId="3265BC0E" w14:textId="629BE23C" w:rsidR="00922D10" w:rsidRDefault="00922D10" w:rsidP="00847FDE">
            <w:pPr>
              <w:spacing w:after="115" w:line="259" w:lineRule="auto"/>
              <w:jc w:val="center"/>
            </w:pPr>
            <w:r>
              <w:t>2017</w:t>
            </w:r>
          </w:p>
        </w:tc>
        <w:tc>
          <w:tcPr>
            <w:tcW w:w="956" w:type="pct"/>
            <w:tcBorders>
              <w:top w:val="nil"/>
              <w:left w:val="nil"/>
              <w:bottom w:val="nil"/>
              <w:right w:val="nil"/>
            </w:tcBorders>
            <w:shd w:val="clear" w:color="auto" w:fill="auto"/>
            <w:vAlign w:val="center"/>
          </w:tcPr>
          <w:p w14:paraId="03EC357D" w14:textId="13B66171" w:rsidR="00922D10" w:rsidRDefault="00922D10" w:rsidP="000D3939">
            <w:pPr>
              <w:spacing w:after="115" w:line="259" w:lineRule="auto"/>
              <w:jc w:val="center"/>
            </w:pPr>
            <w:r>
              <w:t>1674</w:t>
            </w:r>
          </w:p>
        </w:tc>
        <w:tc>
          <w:tcPr>
            <w:tcW w:w="824" w:type="pct"/>
            <w:tcBorders>
              <w:top w:val="nil"/>
              <w:left w:val="nil"/>
              <w:bottom w:val="nil"/>
              <w:right w:val="nil"/>
            </w:tcBorders>
            <w:shd w:val="clear" w:color="auto" w:fill="auto"/>
            <w:vAlign w:val="center"/>
          </w:tcPr>
          <w:p w14:paraId="17CCAC11" w14:textId="56C4DC3B" w:rsidR="00922D10" w:rsidRDefault="00922D10" w:rsidP="000D3939">
            <w:pPr>
              <w:spacing w:after="115" w:line="259" w:lineRule="auto"/>
              <w:jc w:val="center"/>
            </w:pPr>
            <w:r>
              <w:t>1</w:t>
            </w:r>
          </w:p>
        </w:tc>
        <w:tc>
          <w:tcPr>
            <w:tcW w:w="802" w:type="pct"/>
            <w:tcBorders>
              <w:top w:val="nil"/>
              <w:left w:val="nil"/>
              <w:bottom w:val="nil"/>
              <w:right w:val="nil"/>
            </w:tcBorders>
            <w:shd w:val="clear" w:color="auto" w:fill="auto"/>
            <w:vAlign w:val="center"/>
          </w:tcPr>
          <w:p w14:paraId="21F1CFBC" w14:textId="440D85AE" w:rsidR="00922D10" w:rsidRDefault="00922D10" w:rsidP="000D3939">
            <w:pPr>
              <w:spacing w:after="115" w:line="259" w:lineRule="auto"/>
              <w:jc w:val="center"/>
            </w:pPr>
            <w:r>
              <w:t>69</w:t>
            </w:r>
          </w:p>
        </w:tc>
        <w:tc>
          <w:tcPr>
            <w:tcW w:w="713" w:type="pct"/>
            <w:tcBorders>
              <w:top w:val="nil"/>
              <w:left w:val="nil"/>
              <w:bottom w:val="nil"/>
              <w:right w:val="nil"/>
            </w:tcBorders>
            <w:shd w:val="clear" w:color="auto" w:fill="auto"/>
            <w:vAlign w:val="center"/>
          </w:tcPr>
          <w:p w14:paraId="54BB24AE" w14:textId="08F4891B" w:rsidR="00922D10" w:rsidRDefault="00922D10" w:rsidP="000D3939">
            <w:pPr>
              <w:spacing w:after="115" w:line="259" w:lineRule="auto"/>
              <w:jc w:val="center"/>
            </w:pPr>
            <w:r>
              <w:t>913</w:t>
            </w:r>
          </w:p>
        </w:tc>
        <w:tc>
          <w:tcPr>
            <w:tcW w:w="653" w:type="pct"/>
            <w:tcBorders>
              <w:top w:val="nil"/>
              <w:left w:val="nil"/>
              <w:bottom w:val="nil"/>
              <w:right w:val="nil"/>
            </w:tcBorders>
            <w:shd w:val="clear" w:color="auto" w:fill="auto"/>
            <w:vAlign w:val="center"/>
          </w:tcPr>
          <w:p w14:paraId="2A7B08B2" w14:textId="7B6CC138" w:rsidR="00922D10" w:rsidRDefault="00922D10" w:rsidP="000D3939">
            <w:pPr>
              <w:spacing w:after="115" w:line="259" w:lineRule="auto"/>
              <w:jc w:val="center"/>
            </w:pPr>
            <w:r>
              <w:t>691</w:t>
            </w:r>
          </w:p>
        </w:tc>
      </w:tr>
    </w:tbl>
    <w:p w14:paraId="7E53FFBE" w14:textId="13D8B70B" w:rsidR="00847FDE" w:rsidRDefault="00847FDE" w:rsidP="00847FDE">
      <w:pPr>
        <w:ind w:left="-5" w:right="53"/>
        <w:rPr>
          <w:sz w:val="20"/>
          <w:szCs w:val="20"/>
        </w:rPr>
      </w:pPr>
      <w:r>
        <w:rPr>
          <w:sz w:val="20"/>
          <w:szCs w:val="20"/>
        </w:rPr>
        <w:t xml:space="preserve">* Indicates groups previously genotyped in prior reports (O’Malley </w:t>
      </w:r>
      <w:r w:rsidR="00E475FC">
        <w:rPr>
          <w:sz w:val="20"/>
          <w:szCs w:val="20"/>
        </w:rPr>
        <w:t xml:space="preserve">et al. </w:t>
      </w:r>
      <w:r>
        <w:rPr>
          <w:sz w:val="20"/>
          <w:szCs w:val="20"/>
        </w:rPr>
        <w:t xml:space="preserve">2015, O’Malley </w:t>
      </w:r>
      <w:r w:rsidR="00E475FC">
        <w:rPr>
          <w:sz w:val="20"/>
          <w:szCs w:val="20"/>
        </w:rPr>
        <w:t xml:space="preserve">et al. </w:t>
      </w:r>
      <w:r>
        <w:rPr>
          <w:sz w:val="20"/>
          <w:szCs w:val="20"/>
        </w:rPr>
        <w:t>2017)</w:t>
      </w:r>
    </w:p>
    <w:p w14:paraId="1777B632" w14:textId="77777777" w:rsidR="00847FDE" w:rsidRDefault="00847FDE" w:rsidP="00847FDE">
      <w:pPr>
        <w:ind w:left="-5" w:right="53"/>
      </w:pPr>
    </w:p>
    <w:p w14:paraId="0DF30A3A" w14:textId="77777777" w:rsidR="005854A3" w:rsidRDefault="005854A3">
      <w:pPr>
        <w:ind w:left="-5" w:right="53"/>
      </w:pPr>
    </w:p>
    <w:p w14:paraId="0C4195E4" w14:textId="279D58F9" w:rsidR="00A16012" w:rsidRDefault="00A16012" w:rsidP="000B783D">
      <w:pPr>
        <w:spacing w:line="360" w:lineRule="auto"/>
        <w:ind w:left="-5" w:right="53"/>
        <w:rPr>
          <w:i/>
          <w:iCs/>
        </w:rPr>
      </w:pPr>
      <w:r w:rsidRPr="00A16012">
        <w:rPr>
          <w:i/>
          <w:iCs/>
        </w:rPr>
        <w:t>Genetic parentage analysis</w:t>
      </w:r>
    </w:p>
    <w:p w14:paraId="5A6B1B54" w14:textId="77777777" w:rsidR="00A16012" w:rsidRPr="00A16012" w:rsidRDefault="00A16012" w:rsidP="000B783D">
      <w:pPr>
        <w:spacing w:line="360" w:lineRule="auto"/>
        <w:ind w:left="-5" w:right="53"/>
        <w:rPr>
          <w:i/>
          <w:iCs/>
        </w:rPr>
      </w:pPr>
    </w:p>
    <w:p w14:paraId="058F299C" w14:textId="3ECC7003" w:rsidR="00D3533C"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w:t>
      </w:r>
      <w:r w:rsidR="00685D56">
        <w:t>s</w:t>
      </w:r>
      <w:r>
        <w:t xml:space="preserve"> 2</w:t>
      </w:r>
      <w:r w:rsidR="00685D56">
        <w:t xml:space="preserve"> and 3</w:t>
      </w:r>
      <w:r>
        <w:t>.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w:t>
      </w:r>
      <w:ins w:id="23" w:author="David Dayan" w:date="2022-06-14T12:45:00Z">
        <w:r w:rsidR="00E02A42">
          <w:t>.</w:t>
        </w:r>
      </w:ins>
      <w:r>
        <w:t>6</w:t>
      </w:r>
      <w:ins w:id="24" w:author="David Dayan" w:date="2022-06-14T12:45:00Z">
        <w:r w:rsidR="00E02A42">
          <w:t>.8</w:t>
        </w:r>
      </w:ins>
      <w:del w:id="25" w:author="David Dayan" w:date="2022-06-14T12:45:00Z">
        <w:r w:rsidDel="00E02A42">
          <w:delText>1</w:delText>
        </w:r>
      </w:del>
      <w:r>
        <w:t xml:space="preserve">;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p>
    <w:p w14:paraId="575DED1C" w14:textId="77777777" w:rsidR="00D3533C" w:rsidRDefault="00D3533C" w:rsidP="000B783D">
      <w:pPr>
        <w:spacing w:line="360" w:lineRule="auto"/>
        <w:ind w:left="-5" w:right="53"/>
      </w:pPr>
    </w:p>
    <w:p w14:paraId="3CB31074" w14:textId="0DDD175B" w:rsidR="008554FE" w:rsidRDefault="00D3533C" w:rsidP="00F61886">
      <w:pPr>
        <w:spacing w:line="360" w:lineRule="auto"/>
        <w:ind w:left="-5" w:right="53"/>
      </w:pPr>
      <w:commentRangeStart w:id="26"/>
      <w:commentRangeStart w:id="27"/>
      <w:commentRangeStart w:id="28"/>
      <w:r>
        <w:t xml:space="preserve">Given the longitudinal nature of genetic parentage analyses of spring Chinook salmon on the North Santiam River, we developed an automated, reproducible procedure for choosing the best consensus parentage from the outputs of </w:t>
      </w:r>
      <w:r w:rsidRPr="009977CA">
        <w:t>C</w:t>
      </w:r>
      <w:r w:rsidRPr="009977CA">
        <w:rPr>
          <w:sz w:val="19"/>
        </w:rPr>
        <w:t>ERVUS</w:t>
      </w:r>
      <w:r>
        <w:t xml:space="preserve"> and </w:t>
      </w:r>
      <w:r w:rsidRPr="009977CA">
        <w:t>C</w:t>
      </w:r>
      <w:r>
        <w:rPr>
          <w:sz w:val="19"/>
        </w:rPr>
        <w:t>OLONY</w:t>
      </w:r>
      <w:r>
        <w:t xml:space="preserve"> that does not allow for technician bias. </w:t>
      </w:r>
      <w:ins w:id="29" w:author="David Dayan" w:date="2022-06-14T12:58:00Z">
        <w:r w:rsidR="00F61886">
          <w:t xml:space="preserve">Other changes from </w:t>
        </w:r>
      </w:ins>
      <w:ins w:id="30" w:author="David Dayan" w:date="2022-06-14T12:59:00Z">
        <w:r w:rsidR="00F61886">
          <w:t xml:space="preserve">previously reported </w:t>
        </w:r>
      </w:ins>
      <w:ins w:id="31" w:author="David Dayan" w:date="2022-06-14T12:58:00Z">
        <w:r w:rsidR="00F61886">
          <w:t>parentage analysis</w:t>
        </w:r>
      </w:ins>
      <w:ins w:id="32" w:author="David Dayan" w:date="2022-06-14T12:59:00Z">
        <w:r w:rsidR="00F61886">
          <w:t xml:space="preserve"> methods include application of an updated version of C</w:t>
        </w:r>
        <w:r w:rsidR="00F61886" w:rsidRPr="00F61886">
          <w:rPr>
            <w:sz w:val="19"/>
            <w:szCs w:val="19"/>
          </w:rPr>
          <w:t>OLONY</w:t>
        </w:r>
        <w:r w:rsidR="00F61886">
          <w:t xml:space="preserve"> and an approach to avoid memory limitations in C</w:t>
        </w:r>
        <w:r w:rsidR="00F61886" w:rsidRPr="00F61886">
          <w:rPr>
            <w:sz w:val="19"/>
            <w:szCs w:val="19"/>
          </w:rPr>
          <w:t>ERVUS</w:t>
        </w:r>
        <w:r w:rsidR="00F61886">
          <w:t>.</w:t>
        </w:r>
      </w:ins>
      <w:ins w:id="33" w:author="David Dayan" w:date="2022-06-14T13:00:00Z">
        <w:r w:rsidR="00F61886">
          <w:t xml:space="preserve"> When the dataset was too large, we first removed </w:t>
        </w:r>
      </w:ins>
      <w:ins w:id="34" w:author="David Dayan" w:date="2022-06-14T13:01:00Z">
        <w:r w:rsidR="00F61886">
          <w:t>candidate parents that had greater than 1 mismatch with all putative progeny in the dataset</w:t>
        </w:r>
      </w:ins>
      <w:ins w:id="35" w:author="David Dayan" w:date="2022-06-14T13:02:00Z">
        <w:r w:rsidR="00F61886">
          <w:t>, then ran C</w:t>
        </w:r>
        <w:r w:rsidR="00F61886" w:rsidRPr="00F61886">
          <w:rPr>
            <w:sz w:val="19"/>
            <w:szCs w:val="19"/>
          </w:rPr>
          <w:t>ERVUS</w:t>
        </w:r>
        <w:r w:rsidR="00F61886">
          <w:t xml:space="preserve"> on this filtered dataset.</w:t>
        </w:r>
      </w:ins>
      <w:ins w:id="36" w:author="David Dayan" w:date="2022-06-14T12:56:00Z">
        <w:r w:rsidR="00EE117C">
          <w:t xml:space="preserve"> </w:t>
        </w:r>
      </w:ins>
      <w:r>
        <w:t>Note that HOR outplants sampled in 2011 and 2012 and evaluated as potential parents in prior reports were reanalyzed in this report using th</w:t>
      </w:r>
      <w:r w:rsidR="005772C0">
        <w:t>e</w:t>
      </w:r>
      <w:r>
        <w:t xml:space="preserve"> updated procedure. </w:t>
      </w:r>
      <w:r w:rsidR="005772C0">
        <w:t xml:space="preserve">In addition to potential differences between technicians </w:t>
      </w:r>
      <w:r w:rsidR="000C1DDD">
        <w:t>assigning parentage</w:t>
      </w:r>
      <w:r w:rsidR="005772C0">
        <w:t>, p</w:t>
      </w:r>
      <w:r>
        <w:t>rior reports did not consider the full age structure of candidate offspring of 2011</w:t>
      </w:r>
      <w:r w:rsidR="002A525E">
        <w:t xml:space="preserve"> or 2012</w:t>
      </w:r>
      <w:r>
        <w:t xml:space="preserve"> parents (</w:t>
      </w:r>
      <w:r w:rsidR="002A525E">
        <w:t xml:space="preserve">e.g. </w:t>
      </w:r>
      <w:r>
        <w:t>ages 3, 4, and 5 offspring sampled in 201</w:t>
      </w:r>
      <w:r w:rsidR="002A525E">
        <w:t>5</w:t>
      </w:r>
      <w:r>
        <w:t>, 201</w:t>
      </w:r>
      <w:r w:rsidR="002A525E">
        <w:t>6</w:t>
      </w:r>
      <w:r>
        <w:t xml:space="preserve"> and 201</w:t>
      </w:r>
      <w:r w:rsidR="002A525E">
        <w:t>7</w:t>
      </w:r>
      <w:r>
        <w:t xml:space="preserve"> respectively</w:t>
      </w:r>
      <w:r w:rsidR="002A525E">
        <w:t xml:space="preserve"> for the 2012 parents</w:t>
      </w:r>
      <w:r>
        <w:t>), because all candidate offspring were not yet sampled.</w:t>
      </w:r>
      <w:ins w:id="37" w:author="David Dayan" w:date="2022-06-14T12:46:00Z">
        <w:r w:rsidR="00E02A42">
          <w:t xml:space="preserve"> </w:t>
        </w:r>
      </w:ins>
      <w:r>
        <w:t>A</w:t>
      </w:r>
      <w:r w:rsidR="006C4EC0">
        <w:t xml:space="preserve"> computational notebook</w:t>
      </w:r>
      <w:r>
        <w:t xml:space="preserve"> provided as a supplement to this report</w:t>
      </w:r>
      <w:r w:rsidR="006C4EC0">
        <w:t xml:space="preserve"> (assignment_notebook.html)</w:t>
      </w:r>
      <w:r>
        <w:t>, can be used to reproduce parentage assignments from genotypic data collected in future years</w:t>
      </w:r>
      <w:r w:rsidR="006C4EC0">
        <w:t xml:space="preserve">. </w:t>
      </w:r>
      <w:commentRangeEnd w:id="26"/>
      <w:r w:rsidR="005772C0">
        <w:rPr>
          <w:rStyle w:val="CommentReference"/>
          <w:color w:val="000000"/>
        </w:rPr>
        <w:commentReference w:id="26"/>
      </w:r>
      <w:commentRangeEnd w:id="27"/>
      <w:r w:rsidR="00CE7C5F">
        <w:rPr>
          <w:rStyle w:val="CommentReference"/>
          <w:color w:val="000000"/>
        </w:rPr>
        <w:commentReference w:id="27"/>
      </w:r>
      <w:commentRangeEnd w:id="28"/>
      <w:r w:rsidR="00EE117C">
        <w:rPr>
          <w:rStyle w:val="CommentReference"/>
          <w:color w:val="000000"/>
        </w:rPr>
        <w:commentReference w:id="28"/>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 xml:space="preserve">The assignment rate was calculated using parentage analysis to determine the proportion of adult returns that were identified as progeny of previously sampled parents. For each assigned progeny, the return year (i.e.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w:t>
      </w:r>
      <w:r w:rsidRPr="00BC7087">
        <w:lastRenderedPageBreak/>
        <w:t xml:space="preserve">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1DC0A018" w14:textId="0609B00A" w:rsidR="00A91DE2" w:rsidRDefault="00D91995" w:rsidP="005236B0">
      <w:pPr>
        <w:spacing w:after="115" w:line="259" w:lineRule="auto"/>
        <w:jc w:val="center"/>
      </w:pPr>
      <w:r>
        <w:rPr>
          <w:noProof/>
        </w:rPr>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5A6B37CE" w:rsidR="00A91DE2" w:rsidRDefault="00656A5C" w:rsidP="005236B0">
      <w:pPr>
        <w:ind w:left="-15" w:right="53"/>
      </w:pPr>
      <w:commentRangeStart w:id="38"/>
      <w:commentRangeStart w:id="39"/>
      <w:commentRangeStart w:id="40"/>
      <w:r>
        <w:rPr>
          <w:b/>
        </w:rPr>
        <w:t>Figure 2.</w:t>
      </w:r>
      <w:r>
        <w:t xml:space="preserve"> </w:t>
      </w:r>
      <w:ins w:id="41" w:author="David Dayan" w:date="2022-06-14T13:07:00Z">
        <w:r w:rsidR="005A4EF3">
          <w:t xml:space="preserve">Framework used to reconstruct parent(s) - offspring relationships for spring Chinook salmon sampled in the North Santiam River, Oregon from 2011-2020. Throughout the report we present results focused on </w:t>
        </w:r>
      </w:ins>
      <w:ins w:id="42" w:author="David Dayan" w:date="2022-06-14T13:36:00Z">
        <w:r w:rsidR="0041215F">
          <w:t xml:space="preserve">either </w:t>
        </w:r>
      </w:ins>
      <w:ins w:id="43" w:author="David Dayan" w:date="2022-06-14T13:07:00Z">
        <w:r w:rsidR="005A4EF3">
          <w:t xml:space="preserve">candidate parents sampled from 2011-2015. We also present results focused on potential NOR offspring sampled from 2016-2020. In both cases, results are based on assignments of potential 3-, 4-, and 5-year old </w:t>
        </w:r>
        <w:r w:rsidR="005A4EF3" w:rsidRPr="008E5661">
          <w:t>offspring to candidate parents.</w:t>
        </w:r>
      </w:ins>
      <w:del w:id="44" w:author="David Dayan" w:date="2022-06-14T13:07:00Z">
        <w:r w:rsidDel="005A4EF3">
          <w:delText xml:space="preserve">Framework used to reconstruct parent(s) - offspring relationships for spring Chinook salmon </w:delText>
        </w:r>
        <w:r w:rsidR="00584B5B" w:rsidDel="005A4EF3">
          <w:delText>sampled in</w:delText>
        </w:r>
        <w:r w:rsidDel="005A4EF3">
          <w:delText xml:space="preserve"> the North Santiam River, Oregon</w:delText>
        </w:r>
        <w:r w:rsidR="00584B5B" w:rsidDel="005A4EF3">
          <w:delText xml:space="preserve"> from 2011-2020</w:delText>
        </w:r>
        <w:r w:rsidDel="005A4EF3">
          <w:delText>.</w:delText>
        </w:r>
        <w:r w:rsidR="00F64713" w:rsidDel="005A4EF3">
          <w:delText xml:space="preserve"> Five cohorts </w:delText>
        </w:r>
        <w:r w:rsidR="00EE57B6" w:rsidDel="005A4EF3">
          <w:delText>(2011-2015) of primarily HOR salmon outplanted above Detroit Dam were identified through pedigree reconstruction. Note that in 2015, 498 NOR salmon were outpla</w:delText>
        </w:r>
        <w:r w:rsidR="00941C31" w:rsidDel="005A4EF3">
          <w:delText>n</w:delText>
        </w:r>
        <w:r w:rsidR="00EE57B6" w:rsidDel="005A4EF3">
          <w:delText>ted above Detroit Dam.</w:delText>
        </w:r>
        <w:r w:rsidR="00941C31" w:rsidDel="005A4EF3">
          <w:delText xml:space="preserve"> These individuals are potential progeny of previously outplanted salmon in 2010-2012 and potential parents of adult recruits in 201</w:delText>
        </w:r>
        <w:r w:rsidR="006C4EC0" w:rsidDel="005A4EF3">
          <w:delText>8</w:delText>
        </w:r>
        <w:r w:rsidR="00941C31" w:rsidDel="005A4EF3">
          <w:delText>-2020.</w:delText>
        </w:r>
        <w:commentRangeEnd w:id="38"/>
        <w:r w:rsidR="002C76C0" w:rsidDel="005A4EF3">
          <w:rPr>
            <w:rStyle w:val="CommentReference"/>
            <w:color w:val="000000"/>
          </w:rPr>
          <w:commentReference w:id="38"/>
        </w:r>
        <w:commentRangeEnd w:id="39"/>
        <w:r w:rsidR="00E475FC" w:rsidDel="005A4EF3">
          <w:rPr>
            <w:rStyle w:val="CommentReference"/>
            <w:color w:val="000000"/>
          </w:rPr>
          <w:commentReference w:id="39"/>
        </w:r>
      </w:del>
      <w:commentRangeEnd w:id="40"/>
      <w:r w:rsidR="005A4EF3">
        <w:rPr>
          <w:rStyle w:val="CommentReference"/>
          <w:color w:val="000000"/>
        </w:rPr>
        <w:commentReference w:id="40"/>
      </w:r>
    </w:p>
    <w:p w14:paraId="7E2B745B" w14:textId="77777777" w:rsidR="00CF4D47" w:rsidRDefault="00CF4D47" w:rsidP="005236B0">
      <w:pPr>
        <w:ind w:left="-15" w:right="53"/>
      </w:pPr>
    </w:p>
    <w:p w14:paraId="6DBD03EB" w14:textId="663E1B13" w:rsidR="00DB7F56" w:rsidRDefault="00DB7F56" w:rsidP="00DB7F56">
      <w:pPr>
        <w:pStyle w:val="Heading2"/>
        <w:ind w:left="-5"/>
        <w:jc w:val="center"/>
      </w:pPr>
      <w:del w:id="45" w:author="David Dayan" w:date="2022-06-14T13:13:00Z">
        <w:r w:rsidDel="005A4EF3">
          <w:rPr>
            <w:noProof/>
          </w:rPr>
          <w:drawing>
            <wp:inline distT="0" distB="0" distL="0" distR="0" wp14:anchorId="05FCEE7B" wp14:editId="77A18E7A">
              <wp:extent cx="3483544" cy="630936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14F95488" w14:textId="0BE3D1B7" w:rsidR="00DB7F56" w:rsidDel="005A4EF3" w:rsidRDefault="00DB7F56" w:rsidP="005A4EF3">
      <w:pPr>
        <w:pStyle w:val="Heading2"/>
        <w:ind w:left="0"/>
        <w:rPr>
          <w:del w:id="46" w:author="David Dayan" w:date="2022-06-14T13:13:00Z"/>
        </w:rPr>
        <w:pPrChange w:id="47" w:author="David Dayan" w:date="2022-06-14T13:13:00Z">
          <w:pPr>
            <w:pStyle w:val="Heading2"/>
            <w:ind w:left="-5"/>
          </w:pPr>
        </w:pPrChange>
      </w:pPr>
    </w:p>
    <w:p w14:paraId="636200A7" w14:textId="12D2C433" w:rsidR="00DB7F56" w:rsidDel="005A4EF3" w:rsidRDefault="00DB7F56" w:rsidP="005A4EF3">
      <w:pPr>
        <w:ind w:right="53"/>
        <w:rPr>
          <w:del w:id="48" w:author="David Dayan" w:date="2022-06-14T13:13:00Z"/>
        </w:rPr>
        <w:pPrChange w:id="49" w:author="David Dayan" w:date="2022-06-14T13:13:00Z">
          <w:pPr>
            <w:ind w:left="-15" w:right="53"/>
          </w:pPr>
        </w:pPrChange>
      </w:pPr>
      <w:del w:id="50" w:author="David Dayan" w:date="2022-06-14T13:13:00Z">
        <w:r w:rsidDel="005A4EF3">
          <w:rPr>
            <w:b/>
          </w:rPr>
          <w:delText>Figure 3.</w:delText>
        </w:r>
        <w:r w:rsidDel="005A4EF3">
          <w:delText xml:space="preserve"> Framework used to reconstruct parent(s) - offspring relationships for NOR spring Chinook salmon sampled below Big Cliff Dam in the North Santiam River, Oregon from 2011-2020. Five cohorts (2011-2015) were identified through pedigree reconstruction. Note that in 2011 and 2012</w:delText>
        </w:r>
        <w:r w:rsidR="00A64D2D" w:rsidDel="005A4EF3">
          <w:delText>,</w:delText>
        </w:r>
        <w:r w:rsidDel="005A4EF3">
          <w:delText xml:space="preserve"> only carcasses were sampled since the Minto Fish Collection Facility</w:delText>
        </w:r>
        <w:r w:rsidR="00A64D2D" w:rsidDel="005A4EF3">
          <w:delText xml:space="preserve"> was not operational. From 2013-2019 samples were collected from both carcasses and live fish handled at the Minto Fish Collection Facility. In 2020, only samples from live fish </w:delText>
        </w:r>
        <w:r w:rsidR="00B30258" w:rsidDel="005A4EF3">
          <w:delText xml:space="preserve">sampled at the Minto Fish Collection Facility </w:delText>
        </w:r>
        <w:r w:rsidR="00A64D2D" w:rsidDel="005A4EF3">
          <w:delText>were included in the genetic p</w:delText>
        </w:r>
        <w:r w:rsidR="00E00173" w:rsidDel="005A4EF3">
          <w:delText>arentage</w:delText>
        </w:r>
        <w:r w:rsidR="00A64D2D" w:rsidDel="005A4EF3">
          <w:delText xml:space="preserve"> analysis.</w:delText>
        </w:r>
        <w:r w:rsidR="00B9344A" w:rsidDel="005A4EF3">
          <w:delText xml:space="preserve"> </w:delText>
        </w:r>
      </w:del>
    </w:p>
    <w:p w14:paraId="7E97B62B" w14:textId="77777777" w:rsidR="001C2AE1" w:rsidRDefault="001C2AE1" w:rsidP="005A4EF3">
      <w:pPr>
        <w:ind w:right="53"/>
        <w:pPrChange w:id="51" w:author="David Dayan" w:date="2022-06-14T13:13:00Z">
          <w:pPr>
            <w:ind w:left="-15" w:right="53"/>
          </w:pPr>
        </w:pPrChange>
      </w:pPr>
    </w:p>
    <w:p w14:paraId="28BD58A8" w14:textId="1BB044DF" w:rsidR="009D1A20" w:rsidRDefault="009D1A20" w:rsidP="000B783D">
      <w:pPr>
        <w:pStyle w:val="Heading2"/>
        <w:spacing w:line="360" w:lineRule="auto"/>
        <w:ind w:left="0" w:firstLine="0"/>
      </w:pPr>
      <w:r>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and also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r w:rsidR="00F60AC4">
        <w:rPr>
          <w:i/>
          <w:iCs/>
        </w:rPr>
        <w:t>.</w:t>
      </w:r>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r w:rsidRPr="00254083">
        <w:rPr>
          <w:i/>
          <w:iCs/>
        </w:rPr>
        <w:t>glm.nb</w:t>
      </w:r>
      <w:proofErr w:type="spell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We conducted model selection on the basis of</w:t>
      </w:r>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lastRenderedPageBreak/>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76E13717" w:rsidR="00254083" w:rsidRPr="00537DE5" w:rsidRDefault="00157EC1" w:rsidP="00157EC1">
      <w:pPr>
        <w:spacing w:line="360" w:lineRule="auto"/>
      </w:pPr>
      <w:r>
        <w:t>For the GLMM using data across all years, we used a similar approach with the following changes</w:t>
      </w:r>
      <w:r w:rsidR="00537DE5">
        <w:t xml:space="preserve"> to model fitting, selection and validation</w:t>
      </w:r>
      <w:r w:rsidR="000929CE">
        <w:t xml:space="preserve">. </w:t>
      </w:r>
      <w:r w:rsidR="00537DE5">
        <w:t xml:space="preserve">All model fits were made using the </w:t>
      </w:r>
      <w:proofErr w:type="spellStart"/>
      <w:r w:rsidR="00537DE5">
        <w:rPr>
          <w:i/>
          <w:iCs/>
        </w:rPr>
        <w:t>glmmTMB</w:t>
      </w:r>
      <w:proofErr w:type="spellEnd"/>
      <w:r w:rsidR="00116358">
        <w:rPr>
          <w:i/>
          <w:iCs/>
        </w:rPr>
        <w:t xml:space="preserve"> </w:t>
      </w:r>
      <w:r>
        <w:t xml:space="preserve"> </w:t>
      </w:r>
      <w:r w:rsidR="00537DE5">
        <w:t xml:space="preserve">function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breeders </w:t>
      </w:r>
    </w:p>
    <w:p w14:paraId="6E6EA369" w14:textId="4017C2F9" w:rsidR="00A91DE2" w:rsidRDefault="00656A5C" w:rsidP="00FD331F">
      <w:pPr>
        <w:spacing w:line="360" w:lineRule="auto"/>
        <w:ind w:left="-5" w:right="53"/>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w:t>
      </w:r>
      <w:ins w:id="52" w:author="David Dayan" w:date="2022-06-14T13:19:00Z">
        <w:r w:rsidR="00B76A6C">
          <w:t>.1</w:t>
        </w:r>
      </w:ins>
      <w:r>
        <w:t xml:space="preserve">; </w:t>
      </w:r>
      <w:proofErr w:type="spellStart"/>
      <w:r>
        <w:t>Waples</w:t>
      </w:r>
      <w:proofErr w:type="spellEnd"/>
      <w:r>
        <w:t xml:space="preserve"> and Do 2008, Do </w:t>
      </w:r>
      <w:r w:rsidRPr="009C538E">
        <w:rPr>
          <w:i/>
          <w:iCs/>
        </w:rPr>
        <w:t>et al.</w:t>
      </w:r>
      <w:r>
        <w:t xml:space="preserve"> 2014). This method examines </w:t>
      </w:r>
      <w:r>
        <w:lastRenderedPageBreak/>
        <w:t xml:space="preserve">patterns 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commentRangeStart w:id="53"/>
      <w:commentRangeStart w:id="54"/>
      <w:commentRangeStart w:id="55"/>
      <w:commentRangeStart w:id="56"/>
      <w:r w:rsidRPr="0074200C">
        <w:t xml:space="preserve">allele frequency cutoff of 0.02 </w:t>
      </w:r>
      <w:commentRangeEnd w:id="53"/>
      <w:r w:rsidR="007C4277">
        <w:rPr>
          <w:rStyle w:val="CommentReference"/>
          <w:color w:val="000000"/>
        </w:rPr>
        <w:commentReference w:id="53"/>
      </w:r>
      <w:commentRangeEnd w:id="54"/>
      <w:r w:rsidR="004315C8">
        <w:rPr>
          <w:rStyle w:val="CommentReference"/>
          <w:color w:val="000000"/>
        </w:rPr>
        <w:commentReference w:id="54"/>
      </w:r>
      <w:commentRangeEnd w:id="55"/>
      <w:r w:rsidR="006303D7">
        <w:rPr>
          <w:rStyle w:val="CommentReference"/>
          <w:color w:val="000000"/>
        </w:rPr>
        <w:commentReference w:id="55"/>
      </w:r>
      <w:commentRangeEnd w:id="56"/>
      <w:r w:rsidR="005A4EF3">
        <w:rPr>
          <w:rStyle w:val="CommentReference"/>
          <w:color w:val="000000"/>
        </w:rPr>
        <w:commentReference w:id="56"/>
      </w:r>
      <w:r w:rsidRPr="0074200C">
        <w:t>and 95% confidence intervals were generated using a jackknife re-sampling method (Waples and Do</w:t>
      </w:r>
      <w:r>
        <w:t xml:space="preserve"> 2008).</w:t>
      </w:r>
      <w:r w:rsidR="00DF4927">
        <w:t xml:space="preserve"> In each year, we compare the effective number of breeders (</w:t>
      </w:r>
      <w:r w:rsidR="00DF4927">
        <w:rPr>
          <w:i/>
        </w:rPr>
        <w:t>N</w:t>
      </w:r>
      <w:r w:rsidR="00DF4927">
        <w:rPr>
          <w:i/>
          <w:vertAlign w:val="subscript"/>
        </w:rPr>
        <w:t>b</w:t>
      </w:r>
      <w:r w:rsidR="00DF4927">
        <w:t>) to the number of candidate parents outplanted or reintroduced above Detroit Dam (</w:t>
      </w:r>
      <w:proofErr w:type="spellStart"/>
      <w:r w:rsidR="00DF4927" w:rsidRPr="00DF4927">
        <w:rPr>
          <w:i/>
          <w:iCs/>
        </w:rPr>
        <w:t>N</w:t>
      </w:r>
      <w:r w:rsidR="00DF4927" w:rsidRPr="00DF4927">
        <w:rPr>
          <w:i/>
          <w:iCs/>
          <w:vertAlign w:val="subscript"/>
        </w:rPr>
        <w:t>cand</w:t>
      </w:r>
      <w:proofErr w:type="spellEnd"/>
      <w:r w:rsidR="00DF4927">
        <w:t>)</w:t>
      </w:r>
      <w:r>
        <w:t xml:space="preserve">  </w:t>
      </w:r>
      <w:r>
        <w:rPr>
          <w:i/>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3ABD9106"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ins w:id="57" w:author="David Dayan" w:date="2022-06-14T13:13:00Z">
        <w:r w:rsidR="005A4EF3">
          <w:t>2</w:t>
        </w:r>
      </w:ins>
      <w:del w:id="58" w:author="David Dayan" w:date="2022-06-14T13:13:00Z">
        <w:r w:rsidR="009C538E" w:rsidDel="005A4EF3">
          <w:delText>3</w:delText>
        </w:r>
      </w:del>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15716B60"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w:t>
      </w:r>
      <w:ins w:id="59" w:author="David Dayan" w:date="2022-06-14T13:13:00Z">
        <w:r w:rsidR="005A4EF3">
          <w:t>2</w:t>
        </w:r>
      </w:ins>
      <w:del w:id="60" w:author="David Dayan" w:date="2022-06-14T13:13:00Z">
        <w:r w:rsidR="001279C2" w:rsidDel="005A4EF3">
          <w:delText>3</w:delText>
        </w:r>
      </w:del>
      <w:r w:rsidR="001279C2">
        <w:t>)</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3CB92B4A" w:rsidR="00A91DE2" w:rsidRDefault="00656A5C" w:rsidP="00646B40">
      <w:pPr>
        <w:spacing w:after="159" w:line="258" w:lineRule="auto"/>
        <w:ind w:left="-5" w:right="53"/>
      </w:pPr>
      <w:r w:rsidRPr="00FD331F">
        <w:rPr>
          <w:b/>
        </w:rPr>
        <w:t xml:space="preserve">Table </w:t>
      </w:r>
      <w:r w:rsidR="00641E50">
        <w:rPr>
          <w:b/>
        </w:rPr>
        <w:t>3</w:t>
      </w:r>
      <w:r w:rsidRPr="00FD331F">
        <w:rPr>
          <w:b/>
        </w:rPr>
        <w:t>.</w:t>
      </w:r>
      <w:r>
        <w:rPr>
          <w:b/>
        </w:rPr>
        <w:t xml:space="preserve"> </w:t>
      </w:r>
      <w:r w:rsidR="0096779D" w:rsidRPr="0096779D">
        <w:rPr>
          <w:bCs/>
        </w:rPr>
        <w:t xml:space="preserve">Summary of release dates, release locations and number of </w:t>
      </w:r>
      <w:r w:rsidR="00547387">
        <w:rPr>
          <w:bCs/>
        </w:rPr>
        <w:t xml:space="preserve">HOR </w:t>
      </w:r>
      <w:r w:rsidR="0096779D" w:rsidRPr="0096779D">
        <w:rPr>
          <w:bCs/>
        </w:rPr>
        <w:t>female and male spring Chinook salmon outplanted above Detroit Dam on the North Santiam River in 2011</w:t>
      </w:r>
      <w:r w:rsidR="0096779D">
        <w:rPr>
          <w:bCs/>
        </w:rPr>
        <w:t>-</w:t>
      </w:r>
      <w:r w:rsidR="0096779D" w:rsidRPr="0096779D">
        <w:rPr>
          <w:bCs/>
        </w:rPr>
        <w:t>2017</w:t>
      </w:r>
      <w:r w:rsidR="00D04D11">
        <w:rPr>
          <w:bCs/>
        </w:rPr>
        <w:t xml:space="preserve"> and included as candidate parents in our parentage analysis after filtering for missingness (genotyped at </w:t>
      </w:r>
      <w:r w:rsidR="00305B72">
        <w:rPr>
          <w:bCs/>
        </w:rPr>
        <w:t>&lt; 7</w:t>
      </w:r>
      <w:r w:rsidR="00D04D11">
        <w:rPr>
          <w:bCs/>
        </w:rPr>
        <w:t xml:space="preserve">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96779D" w:rsidRPr="0096779D">
        <w:rPr>
          <w:bCs/>
        </w:rPr>
        <w:t xml:space="preserve">always </w:t>
      </w:r>
      <w:r w:rsidR="00D04D11">
        <w:rPr>
          <w:bCs/>
        </w:rPr>
        <w:t>fewer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lastRenderedPageBreak/>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3D9A9C32"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31FF5326"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47DE8E5A" w:rsidR="00AD7AC5" w:rsidRDefault="002E6D44" w:rsidP="001C5459">
            <w:pPr>
              <w:spacing w:line="259" w:lineRule="auto"/>
            </w:pPr>
            <w:r>
              <w:t>Unknown</w:t>
            </w:r>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672B1D31" w:rsidR="00AD7AC5" w:rsidRDefault="002E6D44" w:rsidP="001C5459">
            <w:pPr>
              <w:spacing w:line="259" w:lineRule="auto"/>
              <w:rPr>
                <w:rFonts w:eastAsia="Calibri"/>
              </w:rPr>
            </w:pPr>
            <w:r>
              <w:rPr>
                <w:rFonts w:eastAsia="Calibri"/>
              </w:rPr>
              <w:t xml:space="preserve"> **</w:t>
            </w: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commentRangeStart w:id="61"/>
            <w:commentRangeStart w:id="62"/>
            <w:commentRangeStart w:id="63"/>
            <w:commentRangeStart w:id="64"/>
            <w:r>
              <w:t>Mainstem (Horn Creek)</w:t>
            </w:r>
            <w:commentRangeEnd w:id="61"/>
            <w:r w:rsidR="001C2AE1">
              <w:rPr>
                <w:rStyle w:val="CommentReference"/>
                <w:color w:val="000000"/>
              </w:rPr>
              <w:commentReference w:id="61"/>
            </w:r>
            <w:commentRangeEnd w:id="62"/>
            <w:r w:rsidR="00DF4927">
              <w:rPr>
                <w:rStyle w:val="CommentReference"/>
                <w:color w:val="000000"/>
              </w:rPr>
              <w:commentReference w:id="62"/>
            </w:r>
            <w:commentRangeEnd w:id="63"/>
            <w:r w:rsidR="00CE7C5F">
              <w:rPr>
                <w:rStyle w:val="CommentReference"/>
                <w:color w:val="000000"/>
              </w:rPr>
              <w:commentReference w:id="63"/>
            </w:r>
            <w:commentRangeEnd w:id="64"/>
            <w:r w:rsidR="00B76A6C">
              <w:rPr>
                <w:rStyle w:val="CommentReference"/>
                <w:color w:val="000000"/>
              </w:rPr>
              <w:commentReference w:id="64"/>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0A7C1418" w:rsidR="000B783D" w:rsidRDefault="00723219" w:rsidP="00723219">
      <w:pPr>
        <w:spacing w:after="112" w:line="259" w:lineRule="auto"/>
        <w:rPr>
          <w:sz w:val="20"/>
          <w:szCs w:val="20"/>
        </w:rPr>
      </w:pPr>
      <w:r w:rsidRPr="000B783D">
        <w:rPr>
          <w:sz w:val="20"/>
          <w:szCs w:val="20"/>
          <w:vertAlign w:val="superscript"/>
        </w:rPr>
        <w:t>*</w:t>
      </w:r>
      <w:r w:rsidRPr="000B783D">
        <w:rPr>
          <w:sz w:val="20"/>
          <w:szCs w:val="20"/>
        </w:rPr>
        <w:t>498 natural-origin spring Chinook salmon were sampled and outplanted above Detroit Dam in 2015. This information is not included in the table.</w:t>
      </w:r>
      <w:r w:rsidR="00DF4927">
        <w:rPr>
          <w:sz w:val="20"/>
          <w:szCs w:val="20"/>
        </w:rPr>
        <w:t xml:space="preserve"> 431 individuals including 144 females and 237 males remained after genotype filtering for missingness and duplication.</w:t>
      </w:r>
      <w:r w:rsidR="008A51D1">
        <w:rPr>
          <w:sz w:val="20"/>
          <w:szCs w:val="20"/>
        </w:rPr>
        <w:t xml:space="preserve"> These individuals are candidate parents of the 2018, 2019, and 2020 adult returns.</w:t>
      </w:r>
    </w:p>
    <w:p w14:paraId="50E9223B" w14:textId="734428A9" w:rsidR="000B783D" w:rsidRPr="000B783D" w:rsidRDefault="00723219" w:rsidP="000B783D">
      <w:pPr>
        <w:spacing w:after="112" w:line="259" w:lineRule="auto"/>
        <w:rPr>
          <w:sz w:val="20"/>
          <w:szCs w:val="20"/>
        </w:rPr>
      </w:pPr>
      <w:r w:rsidRPr="000B783D">
        <w:rPr>
          <w:sz w:val="20"/>
          <w:szCs w:val="20"/>
          <w:vertAlign w:val="superscript"/>
        </w:rPr>
        <w:t>**</w:t>
      </w:r>
      <w:ins w:id="65" w:author="David Dayan" w:date="2022-06-14T13:30:00Z">
        <w:r w:rsidR="00E5058F">
          <w:rPr>
            <w:sz w:val="20"/>
            <w:szCs w:val="20"/>
          </w:rPr>
          <w:t>Most</w:t>
        </w:r>
      </w:ins>
      <w:ins w:id="66" w:author="David Dayan" w:date="2022-06-14T13:29:00Z">
        <w:r w:rsidR="00E5058F">
          <w:rPr>
            <w:sz w:val="20"/>
            <w:szCs w:val="20"/>
          </w:rPr>
          <w:t xml:space="preserve"> </w:t>
        </w:r>
      </w:ins>
      <w:r w:rsidRPr="000B783D">
        <w:rPr>
          <w:sz w:val="20"/>
          <w:szCs w:val="20"/>
        </w:rPr>
        <w:t xml:space="preserve">2016 release dates and release locations unknown due to mislabeling of the sample jars. There were 37 release dates across three locations: Mainstem (Dry Creek), Mainstem (Horn Creek), and </w:t>
      </w:r>
      <w:proofErr w:type="spellStart"/>
      <w:r w:rsidRPr="000B783D">
        <w:rPr>
          <w:sz w:val="20"/>
          <w:szCs w:val="20"/>
        </w:rPr>
        <w:t>Breitenbush</w:t>
      </w:r>
      <w:proofErr w:type="spellEnd"/>
      <w:r w:rsidRPr="000B783D">
        <w:rPr>
          <w:sz w:val="20"/>
          <w:szCs w:val="20"/>
        </w:rPr>
        <w:t>.</w:t>
      </w:r>
    </w:p>
    <w:p w14:paraId="5E19223A" w14:textId="40C1410B" w:rsidR="00A91DE2" w:rsidRPr="002B2466" w:rsidRDefault="00656A5C" w:rsidP="00FD331F">
      <w:pPr>
        <w:pStyle w:val="Heading1"/>
        <w:spacing w:line="360" w:lineRule="auto"/>
        <w:ind w:left="-5"/>
      </w:pPr>
      <w:r w:rsidRPr="002B2466">
        <w:rPr>
          <w:sz w:val="24"/>
        </w:rPr>
        <w:t>R</w:t>
      </w:r>
      <w:r w:rsidRPr="002B2466">
        <w:t>ESULTS</w:t>
      </w:r>
    </w:p>
    <w:p w14:paraId="25044555" w14:textId="2B25A84E" w:rsidR="000C0762" w:rsidRDefault="000C0762" w:rsidP="00FD331F">
      <w:pPr>
        <w:pStyle w:val="Heading2"/>
        <w:spacing w:line="360" w:lineRule="auto"/>
        <w:ind w:left="-5"/>
      </w:pPr>
      <w:commentRangeStart w:id="67"/>
      <w:commentRangeStart w:id="68"/>
      <w:commentRangeStart w:id="69"/>
      <w:r>
        <w:t xml:space="preserve">Genotyping </w:t>
      </w:r>
      <w:commentRangeEnd w:id="67"/>
      <w:r w:rsidR="005D05EE">
        <w:rPr>
          <w:rStyle w:val="CommentReference"/>
          <w:i w:val="0"/>
        </w:rPr>
        <w:commentReference w:id="67"/>
      </w:r>
      <w:commentRangeEnd w:id="68"/>
      <w:r w:rsidR="00CE7C5F">
        <w:rPr>
          <w:rStyle w:val="CommentReference"/>
          <w:i w:val="0"/>
        </w:rPr>
        <w:commentReference w:id="68"/>
      </w:r>
      <w:commentRangeEnd w:id="69"/>
      <w:r w:rsidR="00E5058F">
        <w:rPr>
          <w:rStyle w:val="CommentReference"/>
          <w:i w:val="0"/>
        </w:rPr>
        <w:commentReference w:id="69"/>
      </w:r>
    </w:p>
    <w:p w14:paraId="5EB68775" w14:textId="15B51152" w:rsidR="002E6D44" w:rsidRDefault="002E6D44" w:rsidP="002E6D44">
      <w:pPr>
        <w:spacing w:line="360" w:lineRule="auto"/>
      </w:pPr>
      <w:r w:rsidRPr="002E6D44">
        <w:rPr>
          <w:u w:val="single"/>
        </w:rPr>
        <w:t>2013</w:t>
      </w:r>
      <w:r>
        <w:t xml:space="preserve"> – </w:t>
      </w:r>
      <w:r w:rsidRPr="002E6D44">
        <w:t>Of the 1</w:t>
      </w:r>
      <w:r>
        <w:t>149</w:t>
      </w:r>
      <w:r w:rsidRPr="002E6D44">
        <w:t xml:space="preserve"> tissue samples collected from HOR salmon outplanted above Detroit Dam</w:t>
      </w:r>
      <w:r w:rsidR="00500C48">
        <w:t xml:space="preserve"> in 2013</w:t>
      </w:r>
      <w:r w:rsidRPr="002E6D44">
        <w:t xml:space="preserve">, and </w:t>
      </w:r>
      <w:r w:rsidR="00500C48">
        <w:t>16</w:t>
      </w:r>
      <w:r w:rsidRPr="002E6D44">
        <w:t xml:space="preserve"> failed to genotype at greater than 7 microsatellite loci </w:t>
      </w:r>
      <w:r w:rsidR="00500C48">
        <w:t>or did not have sex information</w:t>
      </w:r>
      <w:r w:rsidRPr="002E6D44">
        <w:t>. Comparing the multi-locus genotypes among all outplants sampled during 201</w:t>
      </w:r>
      <w:r w:rsidR="00500C48">
        <w:t>5</w:t>
      </w:r>
      <w:r w:rsidRPr="002E6D44">
        <w:t xml:space="preserve"> revealed 9 duplicate genotypes, which were subsequently removed from the analysis. The remaining 1</w:t>
      </w:r>
      <w:r w:rsidR="00500C48">
        <w:t>125</w:t>
      </w:r>
      <w:r w:rsidRPr="002E6D44">
        <w:t xml:space="preserve"> outplants were then used in parentage analysis as candidate parents.</w:t>
      </w:r>
    </w:p>
    <w:p w14:paraId="545664D7" w14:textId="368DDC5A" w:rsidR="002E6D44" w:rsidRDefault="002E6D44" w:rsidP="002E6D44"/>
    <w:p w14:paraId="7B4B2A1B" w14:textId="4DEA5466" w:rsidR="002E6D44" w:rsidRDefault="002E6D44" w:rsidP="00500C48">
      <w:pPr>
        <w:spacing w:line="360" w:lineRule="auto"/>
      </w:pPr>
      <w:r>
        <w:rPr>
          <w:u w:val="single"/>
        </w:rPr>
        <w:t>2014</w:t>
      </w:r>
      <w:r>
        <w:t xml:space="preserve"> - </w:t>
      </w:r>
      <w:r w:rsidR="00500C48" w:rsidRPr="002E6D44">
        <w:t xml:space="preserve">Of the </w:t>
      </w:r>
      <w:r w:rsidR="00500C48">
        <w:t>892</w:t>
      </w:r>
      <w:r w:rsidR="00500C48" w:rsidRPr="002E6D44">
        <w:t xml:space="preserve"> tissue samples collected from HOR salmon outplanted above Detroit Dam</w:t>
      </w:r>
      <w:r w:rsidR="00500C48">
        <w:t xml:space="preserve"> in 2014</w:t>
      </w:r>
      <w:r w:rsidR="00500C48" w:rsidRPr="002E6D44">
        <w:t xml:space="preserve">, and </w:t>
      </w:r>
      <w:r w:rsidR="00500C48">
        <w:t xml:space="preserve">7 </w:t>
      </w:r>
      <w:r w:rsidR="00500C48" w:rsidRPr="002E6D44">
        <w:t xml:space="preserve">failed to genotype at greater than 7 microsatellite loci </w:t>
      </w:r>
      <w:r w:rsidR="0029795A">
        <w:t>or did not have sex information</w:t>
      </w:r>
      <w:r w:rsidR="00500C48" w:rsidRPr="002E6D44">
        <w:t>. Comparing the multi-locus genotypes among all outplants sampled during 201</w:t>
      </w:r>
      <w:r w:rsidR="00500C48">
        <w:t>4</w:t>
      </w:r>
      <w:r w:rsidR="00500C48" w:rsidRPr="002E6D44">
        <w:t xml:space="preserve"> revealed </w:t>
      </w:r>
      <w:r w:rsidR="00500C48">
        <w:t>24</w:t>
      </w:r>
      <w:r w:rsidR="00500C48" w:rsidRPr="002E6D44">
        <w:t xml:space="preserve"> duplicate genotypes, which were subsequently removed from the analysis. The remaining </w:t>
      </w:r>
      <w:r w:rsidR="00500C48">
        <w:t>861</w:t>
      </w:r>
      <w:r w:rsidR="00500C48" w:rsidRPr="002E6D44">
        <w:t xml:space="preserve"> outplants were then used in parentage analysis as candidate parents.</w:t>
      </w:r>
    </w:p>
    <w:p w14:paraId="0E2B764E" w14:textId="77777777" w:rsidR="00500C48" w:rsidRDefault="00500C48" w:rsidP="002E6D44"/>
    <w:p w14:paraId="22BA0263" w14:textId="7C92B86B" w:rsidR="005D05EE" w:rsidRDefault="002E6D44" w:rsidP="005D05EE">
      <w:pPr>
        <w:spacing w:line="360" w:lineRule="auto"/>
      </w:pPr>
      <w:r w:rsidRPr="002E6D44">
        <w:rPr>
          <w:u w:val="single"/>
        </w:rPr>
        <w:t>2015</w:t>
      </w:r>
      <w:r>
        <w:t xml:space="preserve"> - </w:t>
      </w:r>
      <w:r w:rsidR="005D05EE" w:rsidRPr="002E6D44">
        <w:t xml:space="preserve">Of the </w:t>
      </w:r>
      <w:r w:rsidR="005D05EE">
        <w:t>1062</w:t>
      </w:r>
      <w:r w:rsidR="005D05EE" w:rsidRPr="002E6D44">
        <w:t xml:space="preserve"> tissue samples collected from HOR salmon outplanted above Detroit Dam</w:t>
      </w:r>
      <w:r w:rsidR="005D05EE">
        <w:t xml:space="preserve"> in 2015</w:t>
      </w:r>
      <w:r w:rsidR="005D05EE" w:rsidRPr="002E6D44">
        <w:t xml:space="preserve">, and </w:t>
      </w:r>
      <w:r w:rsidR="005D05EE">
        <w:t xml:space="preserve">11 </w:t>
      </w:r>
      <w:r w:rsidR="005D05EE" w:rsidRPr="002E6D44">
        <w:t xml:space="preserve">failed to genotype at greater than 7 microsatellite loci </w:t>
      </w:r>
      <w:r w:rsidR="0029795A">
        <w:t>or did not have sex information</w:t>
      </w:r>
      <w:r w:rsidR="005D05EE" w:rsidRPr="002E6D44">
        <w:t>. Comparing the multi-locus genotypes among all outplants sampled during 201</w:t>
      </w:r>
      <w:r w:rsidR="00847FDE">
        <w:t>5</w:t>
      </w:r>
      <w:r w:rsidR="005D05EE" w:rsidRPr="002E6D44">
        <w:t xml:space="preserve"> revealed </w:t>
      </w:r>
      <w:r w:rsidR="005D05EE">
        <w:t>9</w:t>
      </w:r>
      <w:r w:rsidR="005D05EE" w:rsidRPr="002E6D44">
        <w:t xml:space="preserve"> duplicate genotypes, which were subsequently removed from the analysis. The remaining </w:t>
      </w:r>
      <w:r w:rsidR="005D05EE">
        <w:t>1042</w:t>
      </w:r>
      <w:r w:rsidR="005D05EE" w:rsidRPr="002E6D44">
        <w:t xml:space="preserve"> outplants were then used in parentage analysis as candidate parents.</w:t>
      </w:r>
    </w:p>
    <w:p w14:paraId="17971716" w14:textId="77777777" w:rsidR="002E6D44" w:rsidRPr="002E6D44" w:rsidRDefault="002E6D44" w:rsidP="002E6D44"/>
    <w:p w14:paraId="737786B6" w14:textId="70B7B703"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failed to genotype</w:t>
      </w:r>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t>
      </w:r>
      <w:r w:rsidR="00656A5C" w:rsidRPr="002B2466">
        <w:lastRenderedPageBreak/>
        <w:t xml:space="preserve">were subsequently removed from the analysis (Table 1). The remaining </w:t>
      </w:r>
      <w:r w:rsidR="002B2466" w:rsidRPr="002B2466">
        <w:t>539</w:t>
      </w:r>
      <w:r w:rsidR="00656A5C" w:rsidRPr="002B2466">
        <w:t xml:space="preserve"> NOR samples were then used in parentage analysis as putative adult progeny.</w:t>
      </w:r>
    </w:p>
    <w:p w14:paraId="52F4EF31" w14:textId="77777777" w:rsidR="00847FDE" w:rsidRDefault="00847FDE" w:rsidP="00FD331F">
      <w:pPr>
        <w:spacing w:line="360" w:lineRule="auto"/>
        <w:ind w:left="-5" w:right="53"/>
      </w:pPr>
    </w:p>
    <w:p w14:paraId="4CD16325" w14:textId="255A64A8" w:rsidR="00847FDE" w:rsidRDefault="00847FDE" w:rsidP="00FD331F">
      <w:pPr>
        <w:spacing w:line="360" w:lineRule="auto"/>
        <w:ind w:left="-5" w:right="53"/>
      </w:pPr>
      <w:r w:rsidRPr="002E6D44">
        <w:t xml:space="preserve">Of the </w:t>
      </w:r>
      <w:r w:rsidR="001925FC">
        <w:t>1378</w:t>
      </w:r>
      <w:r>
        <w:t xml:space="preserve"> </w:t>
      </w:r>
      <w:r w:rsidRPr="002E6D44">
        <w:t>tissue samples collected from HOR salmon outplanted above Detroit Dam</w:t>
      </w:r>
      <w:r>
        <w:t xml:space="preserve"> in 2016</w:t>
      </w:r>
      <w:r w:rsidRPr="002E6D44">
        <w:t xml:space="preserve">, </w:t>
      </w:r>
      <w:r w:rsidR="001925FC">
        <w:t>two</w:t>
      </w:r>
      <w:r>
        <w:t xml:space="preserve"> </w:t>
      </w:r>
      <w:r w:rsidRPr="002E6D44">
        <w:t xml:space="preserve">failed to genotype at greater than </w:t>
      </w:r>
      <w:r>
        <w:t>x</w:t>
      </w:r>
      <w:r w:rsidRPr="002E6D44">
        <w:t xml:space="preserve"> microsatellite loci </w:t>
      </w:r>
      <w:r w:rsidR="0029795A">
        <w:t>or did not have sex information</w:t>
      </w:r>
      <w:r w:rsidRPr="002E6D44">
        <w:t>. Comparing the multi-locus genotypes among all outplants sampled during 201</w:t>
      </w:r>
      <w:r>
        <w:t>6</w:t>
      </w:r>
      <w:r w:rsidRPr="002E6D44">
        <w:t xml:space="preserve"> revealed </w:t>
      </w:r>
      <w:r w:rsidR="001925FC">
        <w:t>66</w:t>
      </w:r>
      <w:r w:rsidRPr="002E6D44">
        <w:t xml:space="preserve"> duplicate genotypes, which were subsequently removed from the analysis. The remaining </w:t>
      </w:r>
      <w:r>
        <w:t>1</w:t>
      </w:r>
      <w:r w:rsidR="001925FC">
        <w:t>310</w:t>
      </w:r>
      <w:r w:rsidRPr="002E6D44">
        <w:t xml:space="preserve"> outplants were then used in parentage analysis as candidate parents</w:t>
      </w:r>
      <w:r w:rsidR="001925FC">
        <w:t>.</w:t>
      </w:r>
    </w:p>
    <w:p w14:paraId="3F603B36" w14:textId="77777777" w:rsidR="00F57786" w:rsidRDefault="00F57786" w:rsidP="00FD331F">
      <w:pPr>
        <w:spacing w:line="360" w:lineRule="auto"/>
        <w:ind w:left="-5" w:right="53"/>
      </w:pPr>
    </w:p>
    <w:p w14:paraId="086E3CA1" w14:textId="6B1E7025" w:rsidR="00F57786" w:rsidRDefault="00EA388D" w:rsidP="00FD331F">
      <w:pPr>
        <w:spacing w:line="360" w:lineRule="auto"/>
        <w:ind w:left="-5" w:right="53"/>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genotype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r w:rsidR="00F06ECD">
        <w:t xml:space="preserve"> </w:t>
      </w:r>
    </w:p>
    <w:p w14:paraId="2A0359BE" w14:textId="77777777" w:rsidR="002511CE" w:rsidRDefault="002511CE" w:rsidP="00FD331F">
      <w:pPr>
        <w:spacing w:line="360" w:lineRule="auto"/>
        <w:ind w:left="-5" w:right="53"/>
      </w:pPr>
    </w:p>
    <w:p w14:paraId="78154911" w14:textId="3D749005" w:rsidR="00B75F8D" w:rsidRPr="00B75F8D" w:rsidRDefault="00B75F8D" w:rsidP="00FD331F">
      <w:pPr>
        <w:spacing w:line="360" w:lineRule="auto"/>
        <w:ind w:left="-5" w:right="53"/>
      </w:pPr>
      <w:r>
        <w:t xml:space="preserve">Of the 1674 tissue samples collected from HOR salmon outplanted above Detroit Dam, one failed to genotype at greater than 7 microsatellite loci </w:t>
      </w:r>
      <w:r w:rsidR="0029795A">
        <w:t>or did not have sex information.</w:t>
      </w:r>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genotype and DNA was severely degraded for </w:t>
      </w:r>
      <w:r w:rsidR="00C556F4">
        <w:t>30</w:t>
      </w:r>
      <w:r w:rsidR="00E318D6" w:rsidRPr="002B2466">
        <w:t xml:space="preserve"> carcass samples (due to decomposition); </w:t>
      </w:r>
      <w:r w:rsidR="00E318D6" w:rsidRPr="002B2466">
        <w:lastRenderedPageBreak/>
        <w:t>these samples were removed from the analysis. Comparing the multi-locus genotypes among all adult returns and carcass samples collected during 201</w:t>
      </w:r>
      <w:r w:rsidR="00C556F4">
        <w:t>9</w:t>
      </w:r>
      <w:r w:rsidR="00E318D6" w:rsidRPr="002B2466">
        <w:t xml:space="preserve"> revealed </w:t>
      </w:r>
      <w:r w:rsidR="00C556F4">
        <w:t>50</w:t>
      </w:r>
      <w:r w:rsidR="00E318D6" w:rsidRPr="002B2466">
        <w:t xml:space="preserve"> duplicate genotypes, which 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2B67930B"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w:t>
      </w:r>
      <w:r w:rsidR="00641E50">
        <w:t>4</w:t>
      </w:r>
      <w:r w:rsidR="00656A5C" w:rsidRPr="00A457BF">
        <w:t xml:space="preserve">).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w:t>
      </w:r>
      <w:r w:rsidR="00641E50">
        <w:t>4</w:t>
      </w:r>
      <w:r w:rsidR="00656A5C" w:rsidRPr="0086357D">
        <w:t xml:space="preserve">).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(i.e.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number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age-3</w:t>
      </w:r>
      <w:r w:rsidRPr="000F03C1">
        <w:t xml:space="preserve">.  </w:t>
      </w:r>
    </w:p>
    <w:p w14:paraId="45F70B25" w14:textId="360B89A0" w:rsidR="003A79CB" w:rsidRDefault="003A79CB" w:rsidP="00FD331F">
      <w:pPr>
        <w:spacing w:line="360" w:lineRule="auto"/>
        <w:ind w:left="-5" w:right="53"/>
      </w:pPr>
    </w:p>
    <w:p w14:paraId="72B7EE8A" w14:textId="3BC5F23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w:t>
      </w:r>
      <w:r w:rsidR="00641E50">
        <w:t>4</w:t>
      </w:r>
      <w:r w:rsidR="003A79CB" w:rsidRPr="00A457BF">
        <w:t xml:space="preserve">).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w:t>
      </w:r>
      <w:r w:rsidR="003A79CB" w:rsidRPr="0086357D">
        <w:lastRenderedPageBreak/>
        <w:t xml:space="preserve">assigning to NOR salmon reintroduced </w:t>
      </w:r>
      <w:r w:rsidR="003008F9">
        <w:t>below Big Cliff</w:t>
      </w:r>
      <w:r w:rsidR="003A79CB" w:rsidRPr="0086357D">
        <w:t xml:space="preserve"> Dam in 2013</w:t>
      </w:r>
      <w:r w:rsidR="003A79CB">
        <w:t xml:space="preserve"> and 2014</w:t>
      </w:r>
      <w:r w:rsidR="009262F3">
        <w:t>, and &lt; 1% (1 / 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w:t>
      </w:r>
      <w:r w:rsidR="00641E50">
        <w:t>4</w:t>
      </w:r>
      <w:r w:rsidR="003A79CB" w:rsidRPr="0086357D">
        <w:t xml:space="preserve">).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0776A578" w:rsidR="003A79CB" w:rsidRPr="000F03C1" w:rsidRDefault="003A79CB" w:rsidP="00FD331F">
      <w:pPr>
        <w:spacing w:line="360" w:lineRule="auto"/>
        <w:ind w:left="-5" w:right="53"/>
      </w:pPr>
      <w:r w:rsidRPr="000F03C1">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(i.e.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xml:space="preserve">%; Table </w:t>
      </w:r>
      <w:r w:rsidR="00641E50">
        <w:t>4</w:t>
      </w:r>
      <w:r w:rsidRPr="00C5513F">
        <w:t>).</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152CE16D"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w:t>
      </w:r>
      <w:r w:rsidR="00641E50">
        <w:t>4</w:t>
      </w:r>
      <w:r w:rsidR="005E4423" w:rsidRPr="00A457BF">
        <w:t xml:space="preserve">).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Dam, and</w:t>
      </w:r>
      <w:r w:rsidR="00FD7D14">
        <w:t xml:space="preserve"> </w:t>
      </w:r>
      <w:r w:rsidR="00E811C0">
        <w:t>&lt; 1% (1 / 180)</w:t>
      </w:r>
      <w:r w:rsidR="005E4423" w:rsidRPr="00830597">
        <w:t xml:space="preserve"> assigning to salmon carcasses sampled below Big Cliff Dam (Table 3).</w:t>
      </w:r>
    </w:p>
    <w:p w14:paraId="7C133E16" w14:textId="77777777" w:rsidR="005E4423" w:rsidRDefault="005E4423" w:rsidP="00FD331F">
      <w:pPr>
        <w:spacing w:line="360" w:lineRule="auto"/>
        <w:ind w:right="53"/>
      </w:pPr>
    </w:p>
    <w:p w14:paraId="443B6915" w14:textId="65D5925D"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(i.e.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w:t>
      </w:r>
      <w:r w:rsidR="00641E50">
        <w:t>4</w:t>
      </w:r>
      <w:r w:rsidRPr="003D1C44">
        <w:t xml:space="preserve">). </w:t>
      </w:r>
    </w:p>
    <w:p w14:paraId="3703F0F7" w14:textId="3AE671E1" w:rsidR="005B341A" w:rsidRDefault="005B341A" w:rsidP="00FD331F">
      <w:pPr>
        <w:spacing w:after="115" w:line="360" w:lineRule="auto"/>
      </w:pPr>
    </w:p>
    <w:p w14:paraId="4DC179C5" w14:textId="4EC87483"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w:t>
      </w:r>
      <w:r w:rsidR="00641E50">
        <w:t>4</w:t>
      </w:r>
      <w:r w:rsidR="009F0D47" w:rsidRPr="00A457BF">
        <w:t xml:space="preserve">).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above Detroit Dam in 2015, ,</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 xml:space="preserve"> </w:t>
      </w:r>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EE4A9F">
        <w:t>, &lt; 1% (1 / 665)</w:t>
      </w:r>
      <w:r w:rsidR="00EE4A9F" w:rsidRPr="00830597">
        <w:t xml:space="preserve"> assigning </w:t>
      </w:r>
      <w:r w:rsidR="00EE4A9F">
        <w:t xml:space="preserve">to a parent pair of salmon reintroduced (NOR) below Big Cliff Dam and a carcass </w:t>
      </w:r>
      <w:r w:rsidR="00EE4A9F">
        <w:lastRenderedPageBreak/>
        <w:t xml:space="preserve">recovered below Big Cliff Dam in 2015, and </w:t>
      </w:r>
      <w:r w:rsidR="008147FD">
        <w:t xml:space="preserve"> </w:t>
      </w:r>
      <w:r w:rsidR="00EE4A9F">
        <w:t>&lt; 1% (4 / 665)</w:t>
      </w:r>
      <w:r w:rsidR="00EE4A9F" w:rsidRPr="00830597">
        <w:t xml:space="preserve"> assigning </w:t>
      </w:r>
      <w:r w:rsidR="00EE4A9F">
        <w:t xml:space="preserve">solely </w:t>
      </w:r>
      <w:r w:rsidR="00EE4A9F" w:rsidRPr="00830597">
        <w:t>to salmon carcasses previously sampled below Big Cliff Dam</w:t>
      </w:r>
      <w:r w:rsidR="009F0D47" w:rsidRPr="00830597">
        <w:t xml:space="preserve"> (Table </w:t>
      </w:r>
      <w:r w:rsidR="00641E50">
        <w:t>4</w:t>
      </w:r>
      <w:r w:rsidR="009F0D47" w:rsidRPr="00830597">
        <w:t>).</w:t>
      </w:r>
    </w:p>
    <w:p w14:paraId="1269530F" w14:textId="77777777" w:rsidR="009F0D47" w:rsidRDefault="009F0D47" w:rsidP="00FD331F">
      <w:pPr>
        <w:spacing w:line="360" w:lineRule="auto"/>
        <w:ind w:right="53"/>
      </w:pPr>
    </w:p>
    <w:p w14:paraId="6DA42DC7" w14:textId="2CE29441" w:rsidR="009F0D47" w:rsidRDefault="009F0D47" w:rsidP="00FD331F">
      <w:pPr>
        <w:spacing w:line="360" w:lineRule="auto"/>
        <w:ind w:right="53"/>
      </w:pPr>
      <w:r w:rsidRPr="003D1C44">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(i.e.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w:t>
      </w:r>
      <w:r w:rsidR="00641E50">
        <w:t>4</w:t>
      </w:r>
      <w:r w:rsidRPr="003D1C44">
        <w:t xml:space="preserve">). </w:t>
      </w:r>
    </w:p>
    <w:p w14:paraId="71067371" w14:textId="137037EA" w:rsidR="005B341A" w:rsidRDefault="005B341A" w:rsidP="00FD331F">
      <w:pPr>
        <w:spacing w:after="115" w:line="360" w:lineRule="auto"/>
      </w:pPr>
    </w:p>
    <w:p w14:paraId="531DDA88" w14:textId="1713A4DE"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w:t>
      </w:r>
      <w:r w:rsidR="00641E50">
        <w:t>4</w:t>
      </w:r>
      <w:r w:rsidR="002879EF" w:rsidRPr="002879EF">
        <w:t xml:space="preserve">).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xml:space="preserve">) assigning to NOR salmon reintroduced below Big Cliff Dam (Table </w:t>
      </w:r>
      <w:r w:rsidR="00641E50">
        <w:t>4</w:t>
      </w:r>
      <w:r w:rsidR="002879EF" w:rsidRPr="002879EF">
        <w:t>).</w:t>
      </w:r>
    </w:p>
    <w:p w14:paraId="587A38D1" w14:textId="77777777" w:rsidR="006435A7" w:rsidRDefault="006435A7" w:rsidP="00FD331F">
      <w:pPr>
        <w:spacing w:after="115" w:line="360" w:lineRule="auto"/>
      </w:pPr>
    </w:p>
    <w:p w14:paraId="3BCF2063" w14:textId="4BB7CF65"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(i.e.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w:t>
      </w:r>
      <w:r w:rsidR="00641E50">
        <w:t>4</w:t>
      </w:r>
      <w:r w:rsidRPr="003D1C44">
        <w:t xml:space="preserve">).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34E679EC"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w:t>
      </w:r>
      <w:r w:rsidR="00641E50">
        <w:t>5</w:t>
      </w:r>
      <w:r w:rsidRPr="0092246C">
        <w:t xml:space="preserve">).  </w:t>
      </w:r>
    </w:p>
    <w:p w14:paraId="51A02BE3" w14:textId="77777777" w:rsidR="00B05E2D" w:rsidRDefault="00B05E2D" w:rsidP="00FD331F">
      <w:pPr>
        <w:spacing w:line="360" w:lineRule="auto"/>
        <w:ind w:left="-5" w:right="53"/>
      </w:pPr>
    </w:p>
    <w:p w14:paraId="08C07F2E" w14:textId="1A79DC52"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w:t>
      </w:r>
      <w:r w:rsidRPr="0055250C">
        <w:lastRenderedPageBreak/>
        <w:t xml:space="preserve">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w:t>
      </w:r>
      <w:r w:rsidR="00641E50">
        <w:t>5</w:t>
      </w:r>
      <w:r w:rsidRPr="0092246C">
        <w:t xml:space="preserve">).  </w:t>
      </w:r>
    </w:p>
    <w:p w14:paraId="5BDBC7C6" w14:textId="77777777" w:rsidR="00B05E2D" w:rsidRPr="00926F31" w:rsidRDefault="00B05E2D" w:rsidP="00FD331F">
      <w:pPr>
        <w:spacing w:line="360" w:lineRule="auto"/>
        <w:ind w:left="-5" w:right="53"/>
        <w:rPr>
          <w:highlight w:val="yellow"/>
        </w:rPr>
      </w:pPr>
    </w:p>
    <w:p w14:paraId="198BDC63" w14:textId="0DD8671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w:t>
      </w:r>
      <w:r w:rsidR="00641E50">
        <w:t>5</w:t>
      </w:r>
      <w:r w:rsidRPr="0092246C">
        <w:t xml:space="preserve">).  </w:t>
      </w:r>
    </w:p>
    <w:p w14:paraId="25927332" w14:textId="77777777" w:rsidR="00B05E2D" w:rsidRDefault="00B05E2D" w:rsidP="00FD331F">
      <w:pPr>
        <w:spacing w:line="360" w:lineRule="auto"/>
        <w:ind w:left="-5" w:right="53"/>
      </w:pPr>
    </w:p>
    <w:p w14:paraId="7E5A0599" w14:textId="7E2C8A55"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w:t>
      </w:r>
      <w:r w:rsidR="00641E50">
        <w:t>5</w:t>
      </w:r>
      <w:r w:rsidRPr="0092246C">
        <w:t>).</w:t>
      </w:r>
    </w:p>
    <w:p w14:paraId="5E95C6E0" w14:textId="77777777" w:rsidR="00B05E2D" w:rsidRDefault="00B05E2D" w:rsidP="00FD331F">
      <w:pPr>
        <w:spacing w:line="360" w:lineRule="auto"/>
        <w:ind w:left="-5" w:right="53"/>
      </w:pPr>
    </w:p>
    <w:p w14:paraId="6020599A" w14:textId="2B275ED9" w:rsidR="006C4EC0" w:rsidRDefault="00B05E2D" w:rsidP="006C4EC0">
      <w:pPr>
        <w:spacing w:line="360" w:lineRule="auto"/>
        <w:ind w:left="-5" w:right="53" w:firstLine="5"/>
      </w:pPr>
      <w:r w:rsidRPr="00F51A5C">
        <w:rPr>
          <w:u w:val="single"/>
        </w:rPr>
        <w:t>2015</w:t>
      </w:r>
      <w:r w:rsidRPr="00F51A5C">
        <w:t xml:space="preserve"> -</w:t>
      </w:r>
      <w:r w:rsidR="00C116D5">
        <w:t xml:space="preserve"> </w:t>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w:t>
      </w:r>
      <w:r w:rsidR="00641E50">
        <w:t>5</w:t>
      </w:r>
      <w:r w:rsidR="00C116D5" w:rsidRPr="0092246C">
        <w:t>).</w:t>
      </w:r>
      <w:r w:rsidR="006C4EC0">
        <w:t xml:space="preserve"> </w:t>
      </w:r>
    </w:p>
    <w:p w14:paraId="0F9A9E05" w14:textId="77777777" w:rsidR="006C4EC0" w:rsidRDefault="006C4EC0" w:rsidP="006C4EC0">
      <w:pPr>
        <w:spacing w:line="360" w:lineRule="auto"/>
        <w:ind w:left="-5" w:right="53" w:firstLine="5"/>
      </w:pPr>
    </w:p>
    <w:p w14:paraId="0CA87BD7" w14:textId="47CE0FB8"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Mean fitness of males was 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w:t>
      </w:r>
      <w:r w:rsidR="00641E50">
        <w:t>5</w:t>
      </w:r>
      <w:r w:rsidR="000B783D">
        <w:t>)</w:t>
      </w:r>
      <w:r w:rsidRPr="00FC757D">
        <w:t>.</w:t>
      </w:r>
    </w:p>
    <w:p w14:paraId="433EBC1E" w14:textId="36A3A6DF" w:rsidR="00C116D5" w:rsidRDefault="00C116D5" w:rsidP="00FD331F">
      <w:pPr>
        <w:spacing w:line="360" w:lineRule="auto"/>
        <w:ind w:left="-5" w:right="53"/>
      </w:pPr>
    </w:p>
    <w:p w14:paraId="4F58FA2F" w14:textId="6055B68B"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t>
      </w:r>
      <w:r w:rsidR="006C4EC0">
        <w:lastRenderedPageBreak/>
        <w:t xml:space="preserve">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r w:rsidR="00641E50">
        <w:t xml:space="preserve"> (Table 5)</w:t>
      </w:r>
      <w:r w:rsidR="006C4EC0" w:rsidRPr="00FC757D">
        <w:t>.</w:t>
      </w:r>
    </w:p>
    <w:p w14:paraId="7D1F1BEC" w14:textId="77777777" w:rsidR="00B05E2D" w:rsidRPr="00F51A5C" w:rsidRDefault="00B05E2D" w:rsidP="00FD331F">
      <w:pPr>
        <w:spacing w:line="360" w:lineRule="auto"/>
      </w:pPr>
    </w:p>
    <w:p w14:paraId="51C59F2A" w14:textId="64F6210B" w:rsidR="00E225C1" w:rsidRDefault="00B05E2D" w:rsidP="00D36931">
      <w:pPr>
        <w:pStyle w:val="Heading2"/>
        <w:spacing w:line="360" w:lineRule="auto"/>
        <w:ind w:left="-5"/>
      </w:pPr>
      <w:commentRangeStart w:id="70"/>
      <w:r w:rsidRPr="00F51A5C">
        <w:t xml:space="preserve">Predictors of total lifetime fitness </w:t>
      </w:r>
      <w:r w:rsidR="00E93324" w:rsidRPr="00F51A5C">
        <w:t>of salmon outplanted above Detroit Dam</w:t>
      </w:r>
      <w:commentRangeEnd w:id="70"/>
      <w:r w:rsidR="00161855">
        <w:rPr>
          <w:rStyle w:val="CommentReference"/>
          <w:i w:val="0"/>
        </w:rPr>
        <w:commentReference w:id="70"/>
      </w:r>
    </w:p>
    <w:p w14:paraId="07DE4CEB" w14:textId="77777777" w:rsidR="00E225C1" w:rsidRPr="00E225C1" w:rsidRDefault="00E225C1" w:rsidP="00E225C1"/>
    <w:p w14:paraId="0150B75B" w14:textId="2FFE156D"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r w:rsidR="002C0C17">
        <w:t>Instead,</w:t>
      </w:r>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w:t>
      </w:r>
      <w:r w:rsidR="00641E50">
        <w:t>6</w:t>
      </w:r>
      <w:r w:rsidR="00E225C1">
        <w:t xml:space="preserve">). </w:t>
      </w:r>
    </w:p>
    <w:p w14:paraId="1096DEF3" w14:textId="77777777" w:rsidR="00B05E2D" w:rsidRDefault="00B05E2D" w:rsidP="00FD331F">
      <w:pPr>
        <w:spacing w:line="360" w:lineRule="auto"/>
        <w:ind w:left="-5" w:right="53"/>
      </w:pPr>
    </w:p>
    <w:p w14:paraId="06F3CF4C" w14:textId="4922B934"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Therefore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w:t>
      </w:r>
      <w:r w:rsidR="00641E50">
        <w:t>6</w:t>
      </w:r>
      <w:r w:rsidR="005521D9">
        <w:t>)</w:t>
      </w:r>
      <w:r w:rsidR="00915035">
        <w:t xml:space="preserve">. </w:t>
      </w:r>
      <w:r w:rsidR="00934189">
        <w:t xml:space="preserve">The effect of </w:t>
      </w:r>
      <w:r w:rsidR="00934189">
        <w:rPr>
          <w:i/>
          <w:iCs/>
        </w:rPr>
        <w:t xml:space="preserve">release group density </w:t>
      </w:r>
      <w:ins w:id="71" w:author="David Dayan" w:date="2022-06-06T13:07:00Z">
        <w:r w:rsidR="00915035" w:rsidRPr="00915035">
          <w:t xml:space="preserve">was </w:t>
        </w:r>
        <w:r w:rsidR="00915035">
          <w:t>positive</w:t>
        </w:r>
        <w:r w:rsidR="00915035" w:rsidRPr="00915035">
          <w:t xml:space="preserve"> and</w:t>
        </w:r>
        <w:r w:rsidR="00915035">
          <w:rPr>
            <w:i/>
            <w:iCs/>
          </w:rPr>
          <w:t xml:space="preserve"> </w:t>
        </w:r>
      </w:ins>
      <w:r w:rsidR="00934189">
        <w:t xml:space="preserve">is presented on the response scale (TLF) in </w:t>
      </w:r>
      <w:commentRangeStart w:id="72"/>
      <w:commentRangeStart w:id="73"/>
      <w:commentRangeStart w:id="74"/>
      <w:r w:rsidR="00E225C1">
        <w:t xml:space="preserve">supplemental figure 1a. </w:t>
      </w:r>
      <w:commentRangeEnd w:id="72"/>
      <w:r w:rsidR="00E225C1">
        <w:rPr>
          <w:rStyle w:val="CommentReference"/>
          <w:color w:val="000000"/>
        </w:rPr>
        <w:commentReference w:id="72"/>
      </w:r>
      <w:commentRangeEnd w:id="73"/>
      <w:r w:rsidR="00915035">
        <w:rPr>
          <w:rStyle w:val="CommentReference"/>
          <w:color w:val="000000"/>
        </w:rPr>
        <w:commentReference w:id="73"/>
      </w:r>
      <w:commentRangeEnd w:id="74"/>
      <w:r w:rsidR="00E15FB2">
        <w:rPr>
          <w:rStyle w:val="CommentReference"/>
          <w:color w:val="000000"/>
        </w:rPr>
        <w:commentReference w:id="74"/>
      </w:r>
    </w:p>
    <w:p w14:paraId="52644C5F" w14:textId="77777777" w:rsidR="00B05E2D" w:rsidRPr="00926F31" w:rsidRDefault="00B05E2D" w:rsidP="00FD331F">
      <w:pPr>
        <w:spacing w:line="360" w:lineRule="auto"/>
        <w:ind w:left="-5" w:right="53"/>
        <w:rPr>
          <w:highlight w:val="yellow"/>
        </w:rPr>
      </w:pPr>
    </w:p>
    <w:p w14:paraId="6CD2ABB8" w14:textId="5FF8CFC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Therefore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group sex ratio, release group density </w:t>
      </w:r>
      <w:r w:rsidR="00D36931">
        <w:t xml:space="preserve">and </w:t>
      </w:r>
      <w:r w:rsidR="00D36931">
        <w:rPr>
          <w:i/>
          <w:iCs/>
        </w:rPr>
        <w:t>release day</w:t>
      </w:r>
      <w:r w:rsidR="00F119B7">
        <w:rPr>
          <w:i/>
          <w:iCs/>
        </w:rPr>
        <w:t xml:space="preserve"> </w:t>
      </w:r>
      <w:r w:rsidR="00F119B7">
        <w:t xml:space="preserve">(Table </w:t>
      </w:r>
      <w:r w:rsidR="00641E50">
        <w:t>6</w:t>
      </w:r>
      <w:r w:rsidR="00F119B7">
        <w:t>)</w:t>
      </w:r>
      <w:r w:rsidR="00D36931">
        <w:rPr>
          <w:i/>
          <w:iCs/>
        </w:rPr>
        <w:t xml:space="preserve">. </w:t>
      </w:r>
      <w:ins w:id="75" w:author="David Dayan" w:date="2022-06-06T13:08:00Z">
        <w:r w:rsidR="00915035">
          <w:t xml:space="preserve">TLF </w:t>
        </w:r>
      </w:ins>
      <w:ins w:id="76" w:author="David Dayan" w:date="2022-06-06T13:09:00Z">
        <w:r w:rsidR="00915035">
          <w:t>decreased with increasingly male sex ratio</w:t>
        </w:r>
        <w:r w:rsidR="00462A36">
          <w:t xml:space="preserve"> of release groups</w:t>
        </w:r>
        <w:r w:rsidR="00915035">
          <w:t>, but the rang</w:t>
        </w:r>
        <w:r w:rsidR="00462A36">
          <w:t xml:space="preserve">e of sex ratios include more </w:t>
        </w:r>
      </w:ins>
      <w:ins w:id="77" w:author="David Dayan" w:date="2022-06-06T13:10:00Z">
        <w:r w:rsidR="00462A36">
          <w:t xml:space="preserve">strongly male-biased than female biased ratios. There was an second order effect of the density of release groups with an </w:t>
        </w:r>
      </w:ins>
      <w:ins w:id="78" w:author="David Dayan" w:date="2022-06-06T13:11:00Z">
        <w:r w:rsidR="00462A36">
          <w:t xml:space="preserve">optimal density around 50 individuals, and reduced TLF further from this optimal value. Finally, </w:t>
        </w:r>
      </w:ins>
      <w:ins w:id="79" w:author="David Dayan" w:date="2022-06-06T13:12:00Z">
        <w:r w:rsidR="00462A36">
          <w:t>individuals released later in the season were estimated to have higher TLF.</w:t>
        </w:r>
      </w:ins>
      <w:ins w:id="80" w:author="David Dayan" w:date="2022-06-06T13:09:00Z">
        <w:r w:rsidR="00462A36">
          <w:t xml:space="preserve"> </w:t>
        </w:r>
      </w:ins>
      <w:r w:rsidR="00D36931">
        <w:t xml:space="preserve">The </w:t>
      </w:r>
      <w:r w:rsidR="00D36931">
        <w:lastRenderedPageBreak/>
        <w:t>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5EC24C2F" w:rsidR="00D36931" w:rsidRDefault="00B05E2D" w:rsidP="00D36931">
      <w:pPr>
        <w:spacing w:line="360" w:lineRule="auto"/>
        <w:ind w:left="-5" w:right="53"/>
      </w:pPr>
      <w:r w:rsidRPr="00630A72">
        <w:rPr>
          <w:u w:val="single"/>
        </w:rPr>
        <w:t>201</w:t>
      </w:r>
      <w:r>
        <w:rPr>
          <w:u w:val="single"/>
        </w:rPr>
        <w:t>4</w:t>
      </w:r>
      <w:r w:rsidRPr="005B341A">
        <w:t xml:space="preserve"> </w:t>
      </w:r>
      <w:r>
        <w:t xml:space="preserve">– </w:t>
      </w:r>
      <w:r w:rsidR="00D36931">
        <w:t xml:space="preserve"> </w:t>
      </w:r>
      <w:r w:rsidR="00D36931">
        <w:rPr>
          <w:i/>
        </w:rPr>
        <w:t>R</w:t>
      </w:r>
      <w:r w:rsidR="00D36931" w:rsidRPr="0037284B">
        <w:rPr>
          <w:i/>
        </w:rPr>
        <w:t>elease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r w:rsidR="00D36931">
        <w:t xml:space="preserve">Therefore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 xml:space="preserve">(Table </w:t>
      </w:r>
      <w:r w:rsidR="00641E50">
        <w:t>6</w:t>
      </w:r>
      <w:r w:rsidR="00F119B7">
        <w:t>)</w:t>
      </w:r>
      <w:r w:rsidR="00D36931">
        <w:rPr>
          <w:i/>
          <w:iCs/>
        </w:rPr>
        <w:t xml:space="preserve">. </w:t>
      </w:r>
      <w:ins w:id="81" w:author="David Dayan" w:date="2022-06-06T13:13:00Z">
        <w:r w:rsidR="00462A36">
          <w:t>Males were estimated to have lower fitness overall and the overa</w:t>
        </w:r>
      </w:ins>
      <w:ins w:id="82" w:author="David Dayan" w:date="2022-06-06T13:14:00Z">
        <w:r w:rsidR="00462A36">
          <w:t xml:space="preserve">ll effect of density was negative, but the difference in the effect of density between sexes was strong enough that females were estimated have higher </w:t>
        </w:r>
      </w:ins>
      <w:ins w:id="83" w:author="David Dayan" w:date="2022-06-06T13:15:00Z">
        <w:r w:rsidR="00462A36">
          <w:t>TLF</w:t>
        </w:r>
      </w:ins>
      <w:ins w:id="84" w:author="David Dayan" w:date="2022-06-06T13:14:00Z">
        <w:r w:rsidR="00462A36">
          <w:t xml:space="preserve"> at the lower range of densities used</w:t>
        </w:r>
      </w:ins>
      <w:ins w:id="85" w:author="David Dayan" w:date="2022-06-06T13:15:00Z">
        <w:r w:rsidR="00462A36">
          <w:t xml:space="preserve"> in individual release groups (less than approximately </w:t>
        </w:r>
      </w:ins>
      <w:ins w:id="86" w:author="David Dayan" w:date="2022-06-06T13:16:00Z">
        <w:r w:rsidR="00462A36">
          <w:t>5</w:t>
        </w:r>
      </w:ins>
      <w:ins w:id="87" w:author="David Dayan" w:date="2022-06-06T13:15:00Z">
        <w:r w:rsidR="00462A36">
          <w:t xml:space="preserve">0 individuals), and males were predicted to have higher TLF at high densities (more than approximately </w:t>
        </w:r>
      </w:ins>
      <w:ins w:id="88" w:author="David Dayan" w:date="2022-06-06T13:16:00Z">
        <w:r w:rsidR="00462A36">
          <w:t>50 individuals</w:t>
        </w:r>
      </w:ins>
      <w:ins w:id="89" w:author="David Dayan" w:date="2022-06-06T13:15:00Z">
        <w:r w:rsidR="00462A36">
          <w:t>)</w:t>
        </w:r>
      </w:ins>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11987A49"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r w:rsidR="00D36931">
        <w:t xml:space="preserve">Therefore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 xml:space="preserve">(Table </w:t>
      </w:r>
      <w:r w:rsidR="00641E50">
        <w:t>6</w:t>
      </w:r>
      <w:r w:rsidR="00F119B7">
        <w:t>).</w:t>
      </w:r>
      <w:r w:rsidR="00D36931">
        <w:rPr>
          <w:i/>
          <w:iCs/>
        </w:rPr>
        <w:t xml:space="preserve"> </w:t>
      </w:r>
      <w:ins w:id="90" w:author="David Dayan" w:date="2022-06-06T13:17:00Z">
        <w:r w:rsidR="00462A36">
          <w:t>Individuals released later in the seas</w:t>
        </w:r>
      </w:ins>
      <w:ins w:id="91" w:author="David Dayan" w:date="2022-06-06T13:18:00Z">
        <w:r w:rsidR="00462A36">
          <w:t xml:space="preserve">on were estimated to have a higher TLF. </w:t>
        </w:r>
      </w:ins>
      <w:ins w:id="92" w:author="David Dayan" w:date="2022-06-06T13:20:00Z">
        <w:r w:rsidR="0071095E">
          <w:rPr>
            <w:i/>
            <w:iCs/>
          </w:rPr>
          <w:t xml:space="preserve">Sex, release group density, </w:t>
        </w:r>
        <w:r w:rsidR="0071095E">
          <w:t xml:space="preserve">and </w:t>
        </w:r>
        <w:r w:rsidR="0071095E">
          <w:rPr>
            <w:i/>
            <w:iCs/>
          </w:rPr>
          <w:t xml:space="preserve">release group sex ratio </w:t>
        </w:r>
        <w:r w:rsidR="0071095E">
          <w:t>did not have significant main effects</w:t>
        </w:r>
      </w:ins>
      <w:ins w:id="93" w:author="David Dayan" w:date="2022-06-06T13:28:00Z">
        <w:r w:rsidR="0071095E">
          <w:t xml:space="preserve">, but were included in the model because of significant interactions. </w:t>
        </w:r>
      </w:ins>
      <w:ins w:id="94" w:author="David Dayan" w:date="2022-06-06T13:29:00Z">
        <w:r w:rsidR="0071095E">
          <w:t>Males were estimated to have an optimal TLF at a slightly male-biased sex ratio</w:t>
        </w:r>
      </w:ins>
      <w:ins w:id="95" w:author="David Dayan" w:date="2022-06-06T13:30:00Z">
        <w:r w:rsidR="0071095E">
          <w:t xml:space="preserve">, while females were estimated to have a monotonically increasing TLF </w:t>
        </w:r>
        <w:r w:rsidR="002F25AE">
          <w:t xml:space="preserve">as sex ratios became more male-biased. Both males and females had increased </w:t>
        </w:r>
      </w:ins>
      <w:ins w:id="96" w:author="David Dayan" w:date="2022-06-06T13:31:00Z">
        <w:r w:rsidR="002F25AE">
          <w:t>TLF when released in smaller groups, but this effect was stronger in males than females.</w:t>
        </w:r>
      </w:ins>
      <w:ins w:id="97" w:author="David Dayan" w:date="2022-06-06T13:19:00Z">
        <w:r w:rsidR="00462A36">
          <w:t xml:space="preserve"> </w:t>
        </w:r>
      </w:ins>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F2E29D"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 xml:space="preserve">sex, annual sex </w:t>
      </w:r>
      <w:r>
        <w:rPr>
          <w:i/>
          <w:iCs/>
        </w:rPr>
        <w:lastRenderedPageBreak/>
        <w:t>ratio</w:t>
      </w:r>
      <w:r>
        <w:t xml:space="preserve">, and </w:t>
      </w:r>
      <w:r>
        <w:rPr>
          <w:i/>
          <w:iCs/>
        </w:rPr>
        <w:t>sex*annual sex ratio</w:t>
      </w:r>
      <w:r w:rsidR="00F119B7">
        <w:rPr>
          <w:i/>
          <w:iCs/>
        </w:rPr>
        <w:t xml:space="preserve"> </w:t>
      </w:r>
      <w:r w:rsidR="00F119B7">
        <w:t xml:space="preserve">(Table </w:t>
      </w:r>
      <w:r w:rsidR="00641E50">
        <w:t>7</w:t>
      </w:r>
      <w:r w:rsidR="00F119B7">
        <w:t>)</w:t>
      </w:r>
      <w:r w:rsidR="00F119B7">
        <w:rPr>
          <w:i/>
          <w:iCs/>
        </w:rPr>
        <w:t xml:space="preserve">. </w:t>
      </w:r>
      <w:ins w:id="98" w:author="David Dayan" w:date="2022-06-06T13:34:00Z">
        <w:r w:rsidR="002F25AE">
          <w:t>Males were estimated to have lower TLF than females and i</w:t>
        </w:r>
      </w:ins>
      <w:ins w:id="99" w:author="David Dayan" w:date="2022-06-06T13:33:00Z">
        <w:r w:rsidR="002F25AE">
          <w:t xml:space="preserve">ncreasingly male-biased sex ratios reduced </w:t>
        </w:r>
      </w:ins>
      <w:ins w:id="100" w:author="David Dayan" w:date="2022-06-06T13:34:00Z">
        <w:r w:rsidR="002F25AE">
          <w:t>TLF in both sexes. Fe</w:t>
        </w:r>
      </w:ins>
      <w:ins w:id="101" w:author="David Dayan" w:date="2022-06-06T13:35:00Z">
        <w:r w:rsidR="002F25AE">
          <w:t>males were estimated to have higher fitness than males when the sex ratio was male biased, and males were estimated to have higher fitness that females when sex ratio was female biased.</w:t>
        </w:r>
      </w:ins>
      <w:r w:rsidR="00247972">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3151C931"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r w:rsidR="000B63B2">
        <w:t>some of the</w:t>
      </w:r>
      <w:r w:rsidR="00656A5C" w:rsidRPr="00C354B3">
        <w:t xml:space="preserve"> </w:t>
      </w:r>
      <w:r w:rsidR="006447DC">
        <w:t xml:space="preserve">HOR </w:t>
      </w:r>
      <w:r w:rsidR="00656A5C" w:rsidRPr="00C354B3">
        <w:t xml:space="preserve">salmon that were </w:t>
      </w:r>
      <w:r w:rsidR="004B25E0" w:rsidRPr="00C354B3">
        <w:t>outplanted above Detroit in 2011</w:t>
      </w:r>
      <w:r w:rsidR="000B63B2">
        <w:t xml:space="preserve"> (N = 149)</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E89D610"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w:t>
      </w:r>
      <w:r w:rsidR="00986528">
        <w:t xml:space="preserve">some of the </w:t>
      </w:r>
      <w:r w:rsidR="006447DC">
        <w:t xml:space="preserve">HOR </w:t>
      </w:r>
      <w:r w:rsidRPr="00C354B3">
        <w:t xml:space="preserve">salmon that were </w:t>
      </w:r>
      <w:r>
        <w:t>outplanted above Detroit in 2012</w:t>
      </w:r>
      <w:r w:rsidR="00986528">
        <w:t xml:space="preserve"> (N = 258)</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23DA2E55"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w:t>
      </w:r>
      <w:r w:rsidR="00986528">
        <w:t xml:space="preserve">some of </w:t>
      </w:r>
      <w:r w:rsidR="00EF5660" w:rsidRPr="00C354B3">
        <w:t xml:space="preserve">the </w:t>
      </w:r>
      <w:r w:rsidR="006447DC">
        <w:t xml:space="preserve">HOR </w:t>
      </w:r>
      <w:r w:rsidR="00EF5660" w:rsidRPr="00C354B3">
        <w:t xml:space="preserve">salmon that were </w:t>
      </w:r>
      <w:r w:rsidR="00EF5660">
        <w:t>outplanted above Detroit in 2013</w:t>
      </w:r>
      <w:r w:rsidR="00986528">
        <w:t xml:space="preserve"> (N = 1125)</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525A28E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w:t>
      </w:r>
      <w:r w:rsidR="00986528">
        <w:t xml:space="preserve">some of </w:t>
      </w:r>
      <w:r w:rsidR="00230B7B" w:rsidRPr="00C354B3">
        <w:t xml:space="preserve">the </w:t>
      </w:r>
      <w:r w:rsidR="006447DC">
        <w:t xml:space="preserve">HOR </w:t>
      </w:r>
      <w:r w:rsidR="00230B7B" w:rsidRPr="00C354B3">
        <w:t xml:space="preserve">salmon that were </w:t>
      </w:r>
      <w:r w:rsidR="00230B7B">
        <w:t>outplanted above Detroit in 2014</w:t>
      </w:r>
      <w:r w:rsidR="00986528">
        <w:t xml:space="preserve"> (N = 861)</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4D6C3A22"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w:t>
      </w:r>
      <w:r w:rsidR="00986528">
        <w:t xml:space="preserve">some of </w:t>
      </w:r>
      <w:r w:rsidR="00D34808" w:rsidRPr="00C354B3">
        <w:t xml:space="preserve">the </w:t>
      </w:r>
      <w:r w:rsidR="006447DC">
        <w:lastRenderedPageBreak/>
        <w:t>HOR</w:t>
      </w:r>
      <w:r w:rsidR="00D34808" w:rsidRPr="00C354B3">
        <w:t xml:space="preserve"> salmon that were </w:t>
      </w:r>
      <w:r w:rsidR="00D34808">
        <w:t>outplanted above Detroit in 201</w:t>
      </w:r>
      <w:r w:rsidR="00E730FF">
        <w:t>5</w:t>
      </w:r>
      <w:r w:rsidR="00986528">
        <w:t xml:space="preserve"> (N = 1042)</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4C7D943B" w:rsidR="00886DD9" w:rsidRDefault="00886DD9" w:rsidP="00886DD9">
      <w:pPr>
        <w:spacing w:line="360" w:lineRule="auto"/>
        <w:ind w:left="-5" w:right="53"/>
      </w:pPr>
      <w:r w:rsidRPr="00C354B3">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w:t>
      </w:r>
      <w:r w:rsidR="001B58EC">
        <w:t>some of the</w:t>
      </w:r>
      <w:r w:rsidRPr="00C354B3">
        <w:t xml:space="preserve"> </w:t>
      </w:r>
      <w:r w:rsidR="006447DC">
        <w:t xml:space="preserve">NOR </w:t>
      </w:r>
      <w:r w:rsidRPr="00C354B3">
        <w:t xml:space="preserve">salmon that were </w:t>
      </w:r>
      <w:r>
        <w:t>reintroduced above Detroit Dam in 2015</w:t>
      </w:r>
      <w:r w:rsidR="001B58EC">
        <w:t xml:space="preserve"> (N = 431)</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02DF8B03"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salmon returning to the North Santiam River (</w:t>
      </w:r>
      <w:r>
        <w:t>all</w:t>
      </w:r>
      <w:r w:rsidRPr="00C354B3">
        <w:t xml:space="preserve"> passed over Minto) were determined to be progeny</w:t>
      </w:r>
      <w:r w:rsidR="001B58EC">
        <w:t xml:space="preserve"> of some</w:t>
      </w:r>
      <w:r w:rsidRPr="00C354B3">
        <w:t xml:space="preserve"> </w:t>
      </w:r>
      <w:commentRangeStart w:id="102"/>
      <w:r w:rsidRPr="00C354B3">
        <w:t xml:space="preserve">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 xml:space="preserve">salmon </w:t>
      </w:r>
      <w:commentRangeEnd w:id="102"/>
      <w:r w:rsidR="00DC1B42">
        <w:rPr>
          <w:rStyle w:val="CommentReference"/>
          <w:color w:val="000000"/>
        </w:rPr>
        <w:commentReference w:id="102"/>
      </w:r>
      <w:r>
        <w:t>that were outplanted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w:t>
      </w:r>
      <w:commentRangeStart w:id="103"/>
      <w:r w:rsidR="00E93324">
        <w:t>Dam</w:t>
      </w:r>
      <w:commentRangeEnd w:id="103"/>
      <w:r w:rsidR="00E15FB2">
        <w:rPr>
          <w:rStyle w:val="CommentReference"/>
          <w:i w:val="0"/>
        </w:rPr>
        <w:commentReference w:id="103"/>
      </w:r>
    </w:p>
    <w:p w14:paraId="3A75B63B" w14:textId="3A50ACBE" w:rsidR="00A91DE2" w:rsidRDefault="00630A72" w:rsidP="00FD331F">
      <w:pPr>
        <w:spacing w:line="360" w:lineRule="auto"/>
        <w:ind w:left="-5" w:right="53"/>
      </w:pPr>
      <w:r w:rsidRPr="00630A72">
        <w:rPr>
          <w:u w:val="single"/>
        </w:rPr>
        <w:t>2011</w:t>
      </w:r>
      <w:r w:rsidR="002A1A9D" w:rsidRPr="002A1A9D">
        <w:t xml:space="preserve"> - </w:t>
      </w:r>
      <w:r w:rsidR="00656A5C" w:rsidRPr="00472353">
        <w:t>The estimated 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r w:rsidR="00907761">
        <w:t>nearly the same as</w:t>
      </w:r>
      <w:r w:rsidR="00FB584D" w:rsidRPr="005959CF">
        <w:t xml:space="preserve"> the number of outplants that produced one or more adult progeny </w:t>
      </w:r>
      <w:del w:id="104" w:author="David Dayan" w:date="2022-06-06T15:02:00Z">
        <w:r w:rsidR="00FB584D" w:rsidRPr="005959CF" w:rsidDel="0015048E">
          <w:delText>(</w:delText>
        </w:r>
        <w:r w:rsidR="00FB584D" w:rsidDel="0015048E">
          <w:delText>50</w:delText>
        </w:r>
        <w:r w:rsidR="00FB584D" w:rsidRPr="005959CF" w:rsidDel="0015048E">
          <w:delText xml:space="preserve">) </w:delText>
        </w:r>
      </w:del>
      <w:r w:rsidR="00FB584D" w:rsidRPr="005959CF">
        <w:t>in 201</w:t>
      </w:r>
      <w:r w:rsidR="00FB584D">
        <w:t>1</w:t>
      </w:r>
      <w:ins w:id="105" w:author="David Dayan" w:date="2022-06-06T15:03:00Z">
        <w:r w:rsidR="0015048E">
          <w:t xml:space="preserve"> </w:t>
        </w:r>
        <w:r w:rsidR="0015048E" w:rsidRPr="005959CF">
          <w:t>(</w:t>
        </w:r>
        <w:r w:rsidR="0015048E">
          <w:t>50</w:t>
        </w:r>
        <w:r w:rsidR="0015048E" w:rsidRPr="005959CF">
          <w:t>)</w:t>
        </w:r>
      </w:ins>
      <w:r w:rsidR="00FB584D">
        <w:t xml:space="preserve">. </w:t>
      </w:r>
      <w:r w:rsidR="00656A5C" w:rsidRPr="00472353">
        <w:t xml:space="preserve">The ratio of </w:t>
      </w:r>
      <w:r w:rsidR="00656A5C" w:rsidRPr="002A1A9D">
        <w:rPr>
          <w:i/>
        </w:rPr>
        <w:t>N</w:t>
      </w:r>
      <w:r w:rsidR="00656A5C" w:rsidRPr="002A1A9D">
        <w:rPr>
          <w:i/>
          <w:vertAlign w:val="subscript"/>
        </w:rPr>
        <w:t>b</w:t>
      </w:r>
      <w:r w:rsidR="00656A5C" w:rsidRPr="00472353">
        <w:t xml:space="preserve"> to the census size</w:t>
      </w:r>
      <w:r w:rsidR="00E12F97">
        <w:t xml:space="preserve"> of candidate parents</w:t>
      </w:r>
      <w:r w:rsidR="00656A5C" w:rsidRPr="00472353">
        <w:t xml:space="preserve"> o</w:t>
      </w:r>
      <w:r w:rsidR="009A2D22" w:rsidRPr="00472353">
        <w:t xml:space="preserve">f the outplanted cohort </w:t>
      </w:r>
      <w:commentRangeStart w:id="106"/>
      <w:commentRangeStart w:id="107"/>
      <w:commentRangeStart w:id="108"/>
      <w:commentRangeStart w:id="109"/>
      <w:r w:rsidR="00E12F97" w:rsidRPr="00472353">
        <w:t>(</w:t>
      </w:r>
      <w:proofErr w:type="spellStart"/>
      <w:r w:rsidR="00E12F97" w:rsidRPr="002A1A9D">
        <w:rPr>
          <w:i/>
        </w:rPr>
        <w:t>N</w:t>
      </w:r>
      <w:r w:rsidR="00E12F97">
        <w:rPr>
          <w:i/>
          <w:vertAlign w:val="subscript"/>
        </w:rPr>
        <w:t>cand</w:t>
      </w:r>
      <w:proofErr w:type="spellEnd"/>
      <w:r w:rsidR="00E12F97" w:rsidRPr="00472353">
        <w:t xml:space="preserve">) </w:t>
      </w:r>
      <w:commentRangeEnd w:id="106"/>
      <w:r w:rsidR="00E12F97">
        <w:rPr>
          <w:rStyle w:val="CommentReference"/>
          <w:color w:val="000000"/>
        </w:rPr>
        <w:commentReference w:id="106"/>
      </w:r>
      <w:commentRangeEnd w:id="107"/>
      <w:r w:rsidR="00E12F97">
        <w:rPr>
          <w:rStyle w:val="CommentReference"/>
          <w:color w:val="000000"/>
        </w:rPr>
        <w:commentReference w:id="107"/>
      </w:r>
      <w:commentRangeEnd w:id="108"/>
      <w:r w:rsidR="00907761">
        <w:rPr>
          <w:rStyle w:val="CommentReference"/>
          <w:color w:val="000000"/>
        </w:rPr>
        <w:commentReference w:id="108"/>
      </w:r>
      <w:commentRangeEnd w:id="109"/>
      <w:r w:rsidR="00197485">
        <w:rPr>
          <w:rStyle w:val="CommentReference"/>
          <w:color w:val="000000"/>
        </w:rPr>
        <w:commentReference w:id="109"/>
      </w:r>
      <w:r w:rsidR="009A2D22" w:rsidRPr="00472353">
        <w:t>was 0.</w:t>
      </w:r>
      <w:r w:rsidR="00FB584D">
        <w:t>33</w:t>
      </w:r>
      <w:r w:rsidR="00656A5C" w:rsidRPr="00472353">
        <w:t xml:space="preserve"> (</w:t>
      </w:r>
      <w:r w:rsidR="009A2D22" w:rsidRPr="00472353">
        <w:t>4</w:t>
      </w:r>
      <w:r w:rsidR="00FB584D">
        <w:t xml:space="preserve">9.1 </w:t>
      </w:r>
      <w:r w:rsidR="00656A5C" w:rsidRPr="00472353">
        <w:t xml:space="preserve">/ </w:t>
      </w:r>
      <w:r w:rsidR="009A2D22" w:rsidRPr="00472353">
        <w:t>149</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4B96DDF6"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The estimated 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3D3FED">
        <w:t xml:space="preserve">). This estimated value is </w:t>
      </w:r>
      <w:r w:rsidR="00FC569E" w:rsidRPr="003D3FED">
        <w:t>less than</w:t>
      </w:r>
      <w:r w:rsidRPr="003D3FED">
        <w:t xml:space="preserve"> the number of outplants that</w:t>
      </w:r>
      <w:r w:rsidRPr="005959CF">
        <w:t xml:space="preserve"> produced one or more adult progeny </w:t>
      </w:r>
      <w:del w:id="110" w:author="David Dayan" w:date="2022-06-06T15:02:00Z">
        <w:r w:rsidRPr="005959CF" w:rsidDel="0015048E">
          <w:delText>(</w:delText>
        </w:r>
        <w:r w:rsidR="00D8782D" w:rsidDel="0015048E">
          <w:delText>1</w:delText>
        </w:r>
        <w:r w:rsidR="00FB584D" w:rsidDel="0015048E">
          <w:delText>02</w:delText>
        </w:r>
        <w:r w:rsidRPr="005959CF" w:rsidDel="0015048E">
          <w:delText xml:space="preserve">) </w:delText>
        </w:r>
      </w:del>
      <w:r w:rsidRPr="005959CF">
        <w:t>in 201</w:t>
      </w:r>
      <w:r w:rsidR="00426B4A" w:rsidRPr="005959CF">
        <w:t>2</w:t>
      </w:r>
      <w:ins w:id="111" w:author="David Dayan" w:date="2022-06-06T15:02:00Z">
        <w:r w:rsidR="0015048E">
          <w:t xml:space="preserve"> </w:t>
        </w:r>
        <w:r w:rsidR="0015048E" w:rsidRPr="005959CF">
          <w:t>(</w:t>
        </w:r>
        <w:r w:rsidR="0015048E">
          <w:t>102</w:t>
        </w:r>
        <w:r w:rsidR="0015048E" w:rsidRPr="005959CF">
          <w:t>)</w:t>
        </w:r>
      </w:ins>
      <w:r w:rsidR="00FC569E">
        <w:t>.</w:t>
      </w:r>
      <w:r w:rsidR="003D3FED">
        <w:t xml:space="preserve"> </w:t>
      </w:r>
      <w:commentRangeStart w:id="112"/>
      <w:ins w:id="113"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ins>
      <w:ins w:id="114" w:author="David Dayan" w:date="2022-06-06T14:35:00Z">
        <w:r w:rsidR="00C55D2C">
          <w:t>spurious assignments</w:t>
        </w:r>
      </w:ins>
      <w:ins w:id="115" w:author="David Dayan" w:date="2022-06-06T14:24:00Z">
        <w:r w:rsidR="003D3FED">
          <w:t xml:space="preserve"> of offspring to parents.</w:t>
        </w:r>
      </w:ins>
      <w:ins w:id="116" w:author="David Dayan" w:date="2022-06-06T14:30:00Z">
        <w:r w:rsidR="00C55D2C">
          <w:t xml:space="preserve"> </w:t>
        </w:r>
        <w:commentRangeEnd w:id="112"/>
        <w:r w:rsidR="00C55D2C">
          <w:rPr>
            <w:rStyle w:val="CommentReference"/>
            <w:color w:val="000000"/>
          </w:rPr>
          <w:commentReference w:id="112"/>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 xml:space="preserve"> / </w:t>
      </w:r>
      <w:r w:rsidR="00426B4A" w:rsidRPr="00432447">
        <w:t>258</w:t>
      </w:r>
      <w:r w:rsidRPr="00432447">
        <w:t xml:space="preserve">). </w:t>
      </w:r>
    </w:p>
    <w:p w14:paraId="646542BD" w14:textId="77777777" w:rsidR="00E0020C" w:rsidRPr="00472353" w:rsidRDefault="00E0020C" w:rsidP="00FD331F">
      <w:pPr>
        <w:spacing w:line="360" w:lineRule="auto"/>
        <w:ind w:left="-5" w:right="53"/>
      </w:pPr>
    </w:p>
    <w:p w14:paraId="3C97C5F3" w14:textId="65537F90"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The estimated number of breeders (</w:t>
      </w:r>
      <w:r w:rsidR="00CC5C24" w:rsidRPr="00472353">
        <w:rPr>
          <w:i/>
        </w:rPr>
        <w:t>N</w:t>
      </w:r>
      <w:r w:rsidR="00CC5C24" w:rsidRPr="00472353">
        <w:rPr>
          <w:i/>
          <w:vertAlign w:val="subscript"/>
        </w:rPr>
        <w:t>b</w:t>
      </w:r>
      <w:r w:rsidR="00CC5C24" w:rsidRPr="00197485">
        <w:rPr>
          <w:iCs/>
        </w:rPr>
        <w:t>)</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w:t>
      </w:r>
      <w:r w:rsidR="00CC5C24" w:rsidRPr="00472353">
        <w:lastRenderedPageBreak/>
        <w:t xml:space="preserve">more adult progeny </w:t>
      </w:r>
      <w:del w:id="117" w:author="David Dayan" w:date="2022-06-06T15:02:00Z">
        <w:r w:rsidR="00CC5C24" w:rsidRPr="005959CF" w:rsidDel="0015048E">
          <w:delText>(</w:delText>
        </w:r>
        <w:r w:rsidR="00CC5C24" w:rsidDel="0015048E">
          <w:delText>2</w:delText>
        </w:r>
        <w:r w:rsidR="0049763C" w:rsidDel="0015048E">
          <w:delText>42</w:delText>
        </w:r>
        <w:r w:rsidR="00617791" w:rsidDel="0015048E">
          <w:delText xml:space="preserve">) </w:delText>
        </w:r>
      </w:del>
      <w:r w:rsidR="00617791">
        <w:t>in 2013</w:t>
      </w:r>
      <w:ins w:id="118" w:author="David Dayan" w:date="2022-06-06T15:02:00Z">
        <w:r w:rsidR="0015048E">
          <w:t xml:space="preserve"> </w:t>
        </w:r>
        <w:r w:rsidR="0015048E" w:rsidRPr="005959CF">
          <w:t>(</w:t>
        </w:r>
        <w:r w:rsidR="0015048E">
          <w:t>242)</w:t>
        </w:r>
      </w:ins>
      <w:r w:rsidR="00CC5C24" w:rsidRPr="005959CF">
        <w:t>.</w:t>
      </w:r>
      <w:r w:rsidR="00CC5C24" w:rsidRPr="00472353">
        <w:t xml:space="preserve"> </w:t>
      </w:r>
      <w:ins w:id="119"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ins>
      <w:ins w:id="120" w:author="David Dayan" w:date="2022-06-06T14:35:00Z">
        <w:r w:rsidR="00C55D2C">
          <w:t xml:space="preserve">spurious assignments </w:t>
        </w:r>
      </w:ins>
      <w:ins w:id="121" w:author="David Dayan" w:date="2022-06-06T14:24:00Z">
        <w:r w:rsidR="003D3FED">
          <w:t xml:space="preserve">of offspring to parents.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20</w:t>
      </w:r>
      <w:r w:rsidR="00197485" w:rsidRPr="00432447">
        <w:t xml:space="preserve"> (</w:t>
      </w:r>
      <w:r w:rsidR="00197485">
        <w:t>224.0</w:t>
      </w:r>
      <w:r w:rsidR="00197485" w:rsidRPr="00432447">
        <w:t xml:space="preserve"> / </w:t>
      </w:r>
      <w:r w:rsidR="00197485">
        <w:t>1125</w:t>
      </w:r>
      <w:r w:rsidR="00197485" w:rsidRPr="00432447">
        <w:t>).</w:t>
      </w:r>
    </w:p>
    <w:p w14:paraId="2591CB14" w14:textId="77777777" w:rsidR="005C2F0C" w:rsidRDefault="005C2F0C" w:rsidP="00FD331F">
      <w:pPr>
        <w:spacing w:line="360" w:lineRule="auto"/>
        <w:ind w:left="-5" w:right="53"/>
      </w:pPr>
    </w:p>
    <w:p w14:paraId="241984FE" w14:textId="20B89492"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The estimated number of breeders (</w:t>
      </w:r>
      <w:r w:rsidR="00FC569E" w:rsidRPr="00472353">
        <w:rPr>
          <w:i/>
        </w:rPr>
        <w:t>N</w:t>
      </w:r>
      <w:r w:rsidR="00FC569E" w:rsidRPr="00472353">
        <w:rPr>
          <w:i/>
          <w:vertAlign w:val="subscript"/>
        </w:rPr>
        <w:t>b</w:t>
      </w:r>
      <w:r w:rsidR="00FC569E" w:rsidRPr="00197485">
        <w:rPr>
          <w:iCs/>
        </w:rPr>
        <w:t>)</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del w:id="122" w:author="David Dayan" w:date="2022-06-06T15:02:00Z">
        <w:r w:rsidR="00FC569E" w:rsidRPr="005959CF" w:rsidDel="0015048E">
          <w:delText>(</w:delText>
        </w:r>
        <w:r w:rsidR="000236E2" w:rsidDel="0015048E">
          <w:delText>1</w:delText>
        </w:r>
        <w:r w:rsidR="0049763C" w:rsidDel="0015048E">
          <w:delText>04</w:delText>
        </w:r>
        <w:r w:rsidR="00FC569E" w:rsidRPr="005959CF" w:rsidDel="0015048E">
          <w:delText xml:space="preserve">) </w:delText>
        </w:r>
      </w:del>
      <w:r w:rsidR="00FC569E" w:rsidRPr="005959CF">
        <w:t>in 201</w:t>
      </w:r>
      <w:r w:rsidR="00617791">
        <w:t>4</w:t>
      </w:r>
      <w:ins w:id="123" w:author="David Dayan" w:date="2022-06-06T15:02:00Z">
        <w:r w:rsidR="0015048E">
          <w:t xml:space="preserve"> </w:t>
        </w:r>
        <w:r w:rsidR="0015048E" w:rsidRPr="005959CF">
          <w:t>(</w:t>
        </w:r>
        <w:r w:rsidR="0015048E">
          <w:t>104</w:t>
        </w:r>
        <w:r w:rsidR="0015048E" w:rsidRPr="005959CF">
          <w:t>)</w:t>
        </w:r>
      </w:ins>
      <w:r w:rsidR="00810143">
        <w:t>.</w:t>
      </w:r>
      <w:r w:rsidR="00FC569E" w:rsidRPr="005959CF">
        <w:t xml:space="preserve"> </w:t>
      </w:r>
      <w:ins w:id="124" w:author="David Dayan" w:date="2022-06-06T14:25: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estimate</w:t>
        </w:r>
        <w:r w:rsidR="003D3FED" w:rsidRPr="00472353">
          <w:t xml:space="preserve"> </w:t>
        </w:r>
        <w:r w:rsidR="003D3FED">
          <w:t>greater than</w:t>
        </w:r>
        <w:r w:rsidR="003D3FED" w:rsidRPr="003D3FED">
          <w:t xml:space="preserve"> </w:t>
        </w:r>
        <w:r w:rsidR="003D3FED">
          <w:t xml:space="preserve">the number of successful parents in the estimated pedigree may be </w:t>
        </w:r>
      </w:ins>
      <w:ins w:id="125" w:author="David Dayan" w:date="2022-06-06T14:29:00Z">
        <w:r w:rsidR="00C55D2C">
          <w:t xml:space="preserve">due to negative assortative mating, or </w:t>
        </w:r>
      </w:ins>
      <w:ins w:id="126" w:author="David Dayan" w:date="2022-06-06T14:25:00Z">
        <w:r w:rsidR="003D3FED">
          <w:t xml:space="preserve">due </w:t>
        </w:r>
      </w:ins>
      <w:ins w:id="127" w:author="David Dayan" w:date="2022-06-06T14:29:00Z">
        <w:r w:rsidR="00C55D2C">
          <w:t xml:space="preserve">to </w:t>
        </w:r>
      </w:ins>
      <w:ins w:id="128" w:author="David Dayan" w:date="2022-06-06T14:25:00Z">
        <w:r w:rsidR="003D3FED">
          <w:t>unsam</w:t>
        </w:r>
      </w:ins>
      <w:ins w:id="129" w:author="David Dayan" w:date="2022-06-06T14:26:00Z">
        <w:r w:rsidR="003D3FED">
          <w:t xml:space="preserve">pled parents or </w:t>
        </w:r>
        <w:proofErr w:type="spellStart"/>
        <w:r w:rsidR="003D3FED">
          <w:t>underassignment</w:t>
        </w:r>
        <w:proofErr w:type="spellEnd"/>
        <w:r w:rsidR="003D3FED">
          <w:t xml:space="preserve"> of offspring to parents (e.g. offspring assigns only to a single parent</w:t>
        </w:r>
      </w:ins>
      <w:ins w:id="130" w:author="David Dayan" w:date="2022-06-06T14:36:00Z">
        <w:r w:rsidR="00C55D2C">
          <w:t xml:space="preserve"> because the second parent was not sampled or incorrectly rejected as a parent during assignment</w:t>
        </w:r>
      </w:ins>
      <w:ins w:id="131" w:author="David Dayan" w:date="2022-06-06T14:26:00Z">
        <w:r w:rsidR="003D3FED">
          <w:t>)</w:t>
        </w:r>
      </w:ins>
      <w:ins w:id="132" w:author="David Dayan" w:date="2022-06-06T15:04:00Z">
        <w:r w:rsidR="0015048E">
          <w:t>.</w:t>
        </w:r>
      </w:ins>
      <w:ins w:id="133" w:author="David Dayan" w:date="2022-06-06T14:26:00Z">
        <w:r w:rsidR="003D3FED">
          <w:t xml:space="preserve">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13</w:t>
      </w:r>
      <w:r w:rsidR="00197485" w:rsidRPr="00432447">
        <w:t xml:space="preserve"> (</w:t>
      </w:r>
      <w:r w:rsidR="00197485">
        <w:t>109.8</w:t>
      </w:r>
      <w:r w:rsidR="00197485" w:rsidRPr="00432447">
        <w:t xml:space="preserve"> / </w:t>
      </w:r>
      <w:r w:rsidR="00197485">
        <w:t>861</w:t>
      </w:r>
      <w:r w:rsidR="00197485" w:rsidRPr="00432447">
        <w:t>).</w:t>
      </w:r>
    </w:p>
    <w:p w14:paraId="5E329A14" w14:textId="77777777" w:rsidR="005C2F0C" w:rsidRDefault="005C2F0C" w:rsidP="00FD331F">
      <w:pPr>
        <w:spacing w:line="360" w:lineRule="auto"/>
        <w:ind w:left="-5" w:right="53"/>
      </w:pPr>
    </w:p>
    <w:p w14:paraId="6001A92C" w14:textId="65C73302" w:rsidR="00886DD9" w:rsidRDefault="005C2F0C" w:rsidP="00FE1AD1">
      <w:pPr>
        <w:spacing w:line="360" w:lineRule="auto"/>
        <w:ind w:left="-5" w:right="53"/>
      </w:pPr>
      <w:r w:rsidRPr="00BF1838">
        <w:rPr>
          <w:u w:val="single"/>
        </w:rPr>
        <w:t>2015</w:t>
      </w:r>
      <w:r w:rsidRPr="00BF1838">
        <w:t xml:space="preserve"> -</w:t>
      </w:r>
      <w:r w:rsidR="00C10FD0" w:rsidRPr="00BF1838">
        <w:t xml:space="preserve"> </w:t>
      </w:r>
      <w:r w:rsidR="00FE1AD1">
        <w:t xml:space="preserve">We estimated the number of breeders </w:t>
      </w:r>
      <w:r w:rsidR="00FE1AD1" w:rsidRPr="00472353">
        <w:t>(</w:t>
      </w:r>
      <w:r w:rsidR="00FE1AD1" w:rsidRPr="00472353">
        <w:rPr>
          <w:i/>
        </w:rPr>
        <w:t>N</w:t>
      </w:r>
      <w:r w:rsidR="00FE1AD1" w:rsidRPr="00472353">
        <w:rPr>
          <w:i/>
          <w:vertAlign w:val="subscript"/>
        </w:rPr>
        <w:t>b</w:t>
      </w:r>
      <w:r w:rsidR="00FE1AD1" w:rsidRPr="006447DC">
        <w:rPr>
          <w:iCs/>
        </w:rPr>
        <w:t xml:space="preserve">) </w:t>
      </w:r>
      <w:r w:rsidR="00FE1AD1">
        <w:rPr>
          <w:iCs/>
        </w:rPr>
        <w:t xml:space="preserve"> for the combined cohort of outplanted HOR and reintroduced NOR spring Chinook salmon released above Detroit Dam</w:t>
      </w:r>
      <w:r w:rsidR="00DC5901">
        <w:rPr>
          <w:iCs/>
        </w:rPr>
        <w:t xml:space="preserve">, because the parentage analysis revealed that NOR and HOR individuals frequently spawned together. </w:t>
      </w:r>
    </w:p>
    <w:p w14:paraId="2F2F1F1B" w14:textId="795C34CB" w:rsidR="007266BD" w:rsidRDefault="007266BD" w:rsidP="007266BD">
      <w:pPr>
        <w:spacing w:line="360" w:lineRule="auto"/>
        <w:ind w:left="-5" w:right="53"/>
      </w:pPr>
      <w:r w:rsidRPr="00472353">
        <w:t>The estimated number of breeders (</w:t>
      </w:r>
      <w:r w:rsidRPr="00472353">
        <w:rPr>
          <w:i/>
        </w:rPr>
        <w:t>N</w:t>
      </w:r>
      <w:r w:rsidRPr="00472353">
        <w:rPr>
          <w:i/>
          <w:vertAlign w:val="subscript"/>
        </w:rPr>
        <w:t>b</w:t>
      </w:r>
      <w:r w:rsidRPr="006447DC">
        <w:rPr>
          <w:iCs/>
        </w:rPr>
        <w:t>)</w:t>
      </w:r>
      <w:r w:rsidRPr="00472353">
        <w:rPr>
          <w:i/>
        </w:rPr>
        <w:t xml:space="preserve"> </w:t>
      </w:r>
      <w:r w:rsidRPr="00472353">
        <w:t xml:space="preserve">for the </w:t>
      </w:r>
      <w:r>
        <w:t xml:space="preserve">total </w:t>
      </w:r>
      <w:r w:rsidRPr="00472353">
        <w:t>cohort</w:t>
      </w:r>
      <w:r>
        <w:t xml:space="preserve"> above Detroit Dam</w:t>
      </w:r>
      <w:r w:rsidRPr="005959CF">
        <w:t xml:space="preserve"> </w:t>
      </w:r>
      <w:r>
        <w:t>in 2015 was 332.1</w:t>
      </w:r>
      <w:r w:rsidRPr="005959CF">
        <w:t xml:space="preserve"> (95% C.I. = </w:t>
      </w:r>
      <w:r>
        <w:t xml:space="preserve">291.6 </w:t>
      </w:r>
      <w:r w:rsidRPr="00756995">
        <w:t xml:space="preserve">– </w:t>
      </w:r>
      <w:r>
        <w:t>380.6</w:t>
      </w:r>
      <w:r w:rsidRPr="005959CF">
        <w:t xml:space="preserve">). </w:t>
      </w:r>
      <w:r w:rsidRPr="00472353">
        <w:t>This estimated value</w:t>
      </w:r>
      <w:r>
        <w:t xml:space="preserve"> is</w:t>
      </w:r>
      <w:r w:rsidRPr="00472353">
        <w:t xml:space="preserve"> </w:t>
      </w:r>
      <w:r>
        <w:t xml:space="preserve">less </w:t>
      </w:r>
      <w:r w:rsidRPr="00472353">
        <w:t xml:space="preserve">than the number of </w:t>
      </w:r>
      <w:r>
        <w:t>salmon</w:t>
      </w:r>
      <w:r w:rsidRPr="00472353">
        <w:t xml:space="preserve"> </w:t>
      </w:r>
      <w:r>
        <w:t xml:space="preserve">above Detroit Dam </w:t>
      </w:r>
      <w:r w:rsidRPr="00472353">
        <w:t xml:space="preserve">that produced one or more adult progeny </w:t>
      </w:r>
      <w:del w:id="134" w:author="David Dayan" w:date="2022-06-06T15:02:00Z">
        <w:r w:rsidRPr="005959CF" w:rsidDel="0015048E">
          <w:delText>(</w:delText>
        </w:r>
        <w:r w:rsidRPr="005959CF" w:rsidDel="0015048E">
          <w:rPr>
            <w:i/>
          </w:rPr>
          <w:delText xml:space="preserve">N </w:delText>
        </w:r>
        <w:r w:rsidRPr="005959CF" w:rsidDel="0015048E">
          <w:delText xml:space="preserve">= </w:delText>
        </w:r>
        <w:r w:rsidDel="0015048E">
          <w:delText xml:space="preserve">475) </w:delText>
        </w:r>
      </w:del>
      <w:r>
        <w:t>in 2015</w:t>
      </w:r>
      <w:ins w:id="135" w:author="David Dayan" w:date="2022-06-06T15:02:00Z">
        <w:r w:rsidR="0015048E">
          <w:t xml:space="preserve"> </w:t>
        </w:r>
        <w:r w:rsidR="0015048E" w:rsidRPr="005959CF">
          <w:t>(</w:t>
        </w:r>
        <w:r w:rsidR="0015048E">
          <w:t>475)</w:t>
        </w:r>
      </w:ins>
      <w:r w:rsidRPr="005959CF">
        <w:t>.</w:t>
      </w:r>
      <w:r w:rsidRPr="00472353">
        <w:t xml:space="preserve"> </w:t>
      </w:r>
      <w:ins w:id="136" w:author="David Dayan" w:date="2022-06-06T14:30:00Z">
        <w:r w:rsidR="00C55D2C">
          <w:t xml:space="preserve">An </w:t>
        </w:r>
        <w:r w:rsidR="00C55D2C" w:rsidRPr="003D3FED">
          <w:rPr>
            <w:i/>
            <w:iCs/>
          </w:rPr>
          <w:t>N</w:t>
        </w:r>
        <w:r w:rsidR="00C55D2C" w:rsidRPr="003D3FED">
          <w:rPr>
            <w:i/>
            <w:iCs/>
            <w:vertAlign w:val="subscript"/>
          </w:rPr>
          <w:t>b</w:t>
        </w:r>
        <w:r w:rsidR="00C55D2C" w:rsidRPr="005959CF">
          <w:t xml:space="preserve"> </w:t>
        </w:r>
        <w:r w:rsidR="00C55D2C">
          <w:t xml:space="preserve">estimate less than the number of successful parents in the estimated pedigree may be due to unbalanced sex ratios, fluctuations in </w:t>
        </w:r>
        <w:r w:rsidR="00C55D2C" w:rsidRPr="00472353">
          <w:rPr>
            <w:i/>
          </w:rPr>
          <w:t>N</w:t>
        </w:r>
        <w:r w:rsidR="00C55D2C" w:rsidRPr="00472353">
          <w:rPr>
            <w:i/>
            <w:vertAlign w:val="subscript"/>
          </w:rPr>
          <w:t>b</w:t>
        </w:r>
        <w:r w:rsidR="00C55D2C" w:rsidRPr="00472353">
          <w:t xml:space="preserve"> </w:t>
        </w:r>
        <w:r w:rsidR="00C55D2C">
          <w:t xml:space="preserve">over time, assortative mating, or </w:t>
        </w:r>
      </w:ins>
      <w:ins w:id="137" w:author="David Dayan" w:date="2022-06-06T14:35:00Z">
        <w:r w:rsidR="00C55D2C">
          <w:t>spurious assignments</w:t>
        </w:r>
      </w:ins>
      <w:ins w:id="138" w:author="David Dayan" w:date="2022-06-06T14:30:00Z">
        <w:r w:rsidR="00C55D2C">
          <w:t xml:space="preserve"> of offspring to parents. </w:t>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23</w:t>
      </w:r>
      <w:r w:rsidRPr="00432447">
        <w:t xml:space="preserve"> (</w:t>
      </w:r>
      <w:r>
        <w:t>332.1</w:t>
      </w:r>
      <w:r w:rsidRPr="00756995">
        <w:t xml:space="preserve"> / </w:t>
      </w:r>
      <w:r>
        <w:t>1473</w:t>
      </w:r>
      <w:r w:rsidRPr="00432447">
        <w:t>).</w:t>
      </w:r>
      <w:r w:rsidRPr="00472353">
        <w:rPr>
          <w:i/>
        </w:rPr>
        <w:t xml:space="preserve"> </w:t>
      </w:r>
      <w:r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lastRenderedPageBreak/>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212814C" w14:textId="4A5721A0" w:rsidR="004A47D4"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3671F765" w14:textId="77777777" w:rsidR="00025B11" w:rsidRDefault="00025B11" w:rsidP="00FD331F">
      <w:pPr>
        <w:spacing w:line="360" w:lineRule="auto"/>
        <w:ind w:left="-5" w:right="53"/>
      </w:pP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4B266693"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197485">
        <w:t>Both male and female replacement rates were less than 1, with a CRR</w:t>
      </w:r>
      <w:r w:rsidRPr="00197485">
        <w:rPr>
          <w:vertAlign w:val="subscript"/>
        </w:rPr>
        <w:t>M</w:t>
      </w:r>
      <w:r w:rsidRPr="00197485">
        <w:t xml:space="preserve"> of 0.</w:t>
      </w:r>
      <w:r w:rsidR="000D3B28" w:rsidRPr="00197485">
        <w:t>1</w:t>
      </w:r>
      <w:r w:rsidR="003C730B" w:rsidRPr="00197485">
        <w:t>2</w:t>
      </w:r>
      <w:r w:rsidRPr="00197485">
        <w:t xml:space="preserve"> and a CRR</w:t>
      </w:r>
      <w:r w:rsidRPr="00197485">
        <w:rPr>
          <w:vertAlign w:val="subscript"/>
        </w:rPr>
        <w:t>F</w:t>
      </w:r>
      <w:r w:rsidRPr="00197485">
        <w:t xml:space="preserve"> of 0.</w:t>
      </w:r>
      <w:r w:rsidR="000D3B28" w:rsidRPr="00197485">
        <w:t>1</w:t>
      </w:r>
      <w:r w:rsidR="003C730B" w:rsidRPr="00197485">
        <w:t>3</w:t>
      </w:r>
      <w:r w:rsidR="00197485" w:rsidRPr="00197485">
        <w:t>.</w:t>
      </w:r>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t xml:space="preserve">Effective number of breeders </w:t>
      </w:r>
      <w:r w:rsidRPr="00E93324">
        <w:t xml:space="preserve">of </w:t>
      </w:r>
      <w:r w:rsidRPr="00132F26">
        <w:t xml:space="preserve">NOR salmon reintroduced below Big Cliff </w:t>
      </w:r>
    </w:p>
    <w:p w14:paraId="04E91894" w14:textId="6DCFF8B3"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del w:id="139" w:author="David Dayan" w:date="2022-06-06T15:03:00Z">
        <w:r w:rsidRPr="005959CF" w:rsidDel="0015048E">
          <w:delText>(</w:delText>
        </w:r>
        <w:r w:rsidRPr="005959CF" w:rsidDel="0015048E">
          <w:rPr>
            <w:i/>
          </w:rPr>
          <w:delText xml:space="preserve">N </w:delText>
        </w:r>
        <w:r w:rsidRPr="005959CF" w:rsidDel="0015048E">
          <w:delText xml:space="preserve">= </w:delText>
        </w:r>
        <w:r w:rsidR="00617D40" w:rsidDel="0015048E">
          <w:delText>97</w:delText>
        </w:r>
        <w:r w:rsidDel="0015048E">
          <w:delText xml:space="preserve">) </w:delText>
        </w:r>
      </w:del>
      <w:r>
        <w:t>in 2013</w:t>
      </w:r>
      <w:ins w:id="140" w:author="David Dayan" w:date="2022-06-06T15:03:00Z">
        <w:r w:rsidR="0015048E">
          <w:t xml:space="preserve"> (97)</w:t>
        </w:r>
      </w:ins>
      <w:del w:id="141" w:author="David Dayan" w:date="2022-06-06T15:01:00Z">
        <w:r w:rsidRPr="005959CF" w:rsidDel="0015048E">
          <w:delText xml:space="preserve">, but some progeny </w:delText>
        </w:r>
        <w:commentRangeStart w:id="142"/>
        <w:r w:rsidRPr="005959CF" w:rsidDel="0015048E">
          <w:delText xml:space="preserve">were assigned as single parent assignments </w:delText>
        </w:r>
        <w:commentRangeEnd w:id="142"/>
        <w:r w:rsidR="00281FC3" w:rsidDel="0015048E">
          <w:rPr>
            <w:rStyle w:val="CommentReference"/>
            <w:color w:val="000000"/>
          </w:rPr>
          <w:commentReference w:id="142"/>
        </w:r>
        <w:r w:rsidRPr="005959CF" w:rsidDel="0015048E">
          <w:delText xml:space="preserve">and </w:delText>
        </w:r>
        <w:r w:rsidRPr="005959CF" w:rsidDel="0015048E">
          <w:rPr>
            <w:i/>
          </w:rPr>
          <w:delText>N</w:delText>
        </w:r>
        <w:r w:rsidRPr="005959CF" w:rsidDel="0015048E">
          <w:rPr>
            <w:i/>
            <w:vertAlign w:val="subscript"/>
          </w:rPr>
          <w:delText>b</w:delText>
        </w:r>
        <w:r w:rsidRPr="005959CF" w:rsidDel="0015048E">
          <w:delText xml:space="preserve"> therefore represents more than </w:delText>
        </w:r>
        <w:r w:rsidR="00617D40" w:rsidDel="0015048E">
          <w:delText>97</w:delText>
        </w:r>
        <w:r w:rsidRPr="005959CF" w:rsidDel="0015048E">
          <w:delText xml:space="preserve"> individuals</w:delText>
        </w:r>
      </w:del>
      <w:r w:rsidRPr="005959CF">
        <w:t>.</w:t>
      </w:r>
      <w:r w:rsidRPr="00472353">
        <w:t xml:space="preserve"> </w:t>
      </w:r>
      <w:ins w:id="143" w:author="David Dayan" w:date="2022-06-06T15:05:00Z">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 </w:t>
        </w:r>
      </w:ins>
      <w:r w:rsidRPr="00472353">
        <w:t xml:space="preserve">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 xml:space="preserve"> / </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009657D7"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del w:id="144" w:author="David Dayan" w:date="2022-06-06T15:03:00Z">
        <w:r w:rsidRPr="005959CF" w:rsidDel="0015048E">
          <w:delText>(</w:delText>
        </w:r>
        <w:r w:rsidRPr="005959CF" w:rsidDel="0015048E">
          <w:rPr>
            <w:i/>
          </w:rPr>
          <w:delText xml:space="preserve">N </w:delText>
        </w:r>
        <w:r w:rsidRPr="005959CF" w:rsidDel="0015048E">
          <w:delText xml:space="preserve">= </w:delText>
        </w:r>
        <w:r w:rsidR="00FD62FE" w:rsidRPr="00132F26" w:rsidDel="0015048E">
          <w:delText>6</w:delText>
        </w:r>
        <w:r w:rsidR="00617D40" w:rsidDel="0015048E">
          <w:delText>0</w:delText>
        </w:r>
        <w:r w:rsidRPr="005959CF" w:rsidDel="0015048E">
          <w:delText xml:space="preserve">) </w:delText>
        </w:r>
      </w:del>
      <w:r w:rsidRPr="005959CF">
        <w:t>in 201</w:t>
      </w:r>
      <w:r>
        <w:t>4</w:t>
      </w:r>
      <w:ins w:id="145" w:author="David Dayan" w:date="2022-06-06T15:04:00Z">
        <w:r w:rsidR="0015048E">
          <w:t xml:space="preserve"> (60</w:t>
        </w:r>
      </w:ins>
      <w:ins w:id="146" w:author="David Dayan" w:date="2022-06-06T15:05:00Z">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47" w:author="David Dayan" w:date="2022-06-06T15:05:00Z">
        <w:r w:rsidR="00617D40" w:rsidDel="0015048E">
          <w:delText>, but the confidence interval of the estimate was large</w:delText>
        </w:r>
        <w:r w:rsidDel="0015048E">
          <w:delText>.</w:delText>
        </w:r>
        <w:r w:rsidRPr="005959CF" w:rsidDel="0015048E">
          <w:delText xml:space="preserve"> </w:delText>
        </w:r>
      </w:del>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569872EC"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The estimated 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del w:id="148" w:author="David Dayan" w:date="2022-06-06T15:04:00Z">
        <w:r w:rsidR="00617D40" w:rsidRPr="005959CF" w:rsidDel="0015048E">
          <w:delText>(</w:delText>
        </w:r>
        <w:r w:rsidR="00617D40" w:rsidRPr="005959CF" w:rsidDel="0015048E">
          <w:rPr>
            <w:i/>
          </w:rPr>
          <w:delText xml:space="preserve">N </w:delText>
        </w:r>
        <w:r w:rsidR="00617D40" w:rsidRPr="005959CF" w:rsidDel="0015048E">
          <w:delText xml:space="preserve">= </w:delText>
        </w:r>
        <w:r w:rsidR="00617D40" w:rsidDel="0015048E">
          <w:delText xml:space="preserve">49) </w:delText>
        </w:r>
      </w:del>
      <w:r w:rsidR="00617D40">
        <w:t>in 2015</w:t>
      </w:r>
      <w:ins w:id="149" w:author="David Dayan" w:date="2022-06-06T15:04:00Z">
        <w:r w:rsidR="0015048E">
          <w:t xml:space="preserve"> (49)</w:t>
        </w:r>
      </w:ins>
      <w:ins w:id="150" w:author="David Dayan" w:date="2022-06-06T15:05:00Z">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51" w:author="David Dayan" w:date="2022-06-06T15:05:00Z">
        <w:r w:rsidR="00617D40" w:rsidRPr="005959CF" w:rsidDel="0015048E">
          <w:delText>,</w:delText>
        </w:r>
      </w:del>
      <w:r w:rsidR="00617D40" w:rsidRPr="005959CF">
        <w:t xml:space="preserve"> </w:t>
      </w:r>
      <w:del w:id="152" w:author="David Dayan" w:date="2022-06-06T15:04:00Z">
        <w:r w:rsidR="00617D40" w:rsidRPr="005959CF" w:rsidDel="0015048E">
          <w:delText xml:space="preserve">but some progeny were assigned as single parent assignments and </w:delText>
        </w:r>
        <w:r w:rsidR="00617D40" w:rsidRPr="005959CF" w:rsidDel="0015048E">
          <w:rPr>
            <w:i/>
          </w:rPr>
          <w:delText>N</w:delText>
        </w:r>
        <w:r w:rsidR="00617D40" w:rsidRPr="005959CF" w:rsidDel="0015048E">
          <w:rPr>
            <w:i/>
            <w:vertAlign w:val="subscript"/>
          </w:rPr>
          <w:delText>b</w:delText>
        </w:r>
        <w:r w:rsidR="00617D40" w:rsidRPr="005959CF" w:rsidDel="0015048E">
          <w:delText xml:space="preserve"> therefore represents more than </w:delText>
        </w:r>
        <w:r w:rsidR="00617D40" w:rsidDel="0015048E">
          <w:delText>49</w:delText>
        </w:r>
        <w:r w:rsidR="00617D40" w:rsidRPr="005959CF" w:rsidDel="0015048E">
          <w:delText xml:space="preserve"> individuals.</w:delText>
        </w:r>
        <w:r w:rsidR="00617D40" w:rsidRPr="00472353" w:rsidDel="0015048E">
          <w:delText xml:space="preserve"> </w:delText>
        </w:r>
      </w:del>
      <w:r w:rsidR="00617D40" w:rsidRPr="00472353">
        <w:t xml:space="preserve">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 xml:space="preserve"> / </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48381F6"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 xml:space="preserve"> / </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6E56064"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 xml:space="preserve"> / </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4BB235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 xml:space="preserve"> / </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721CDC0E"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 xml:space="preserve"> / </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36A45A19"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 xml:space="preserve"> / </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342F2EEC" w:rsidR="00A91DE2" w:rsidRDefault="00656A5C" w:rsidP="005A0796">
      <w:pPr>
        <w:spacing w:line="276" w:lineRule="auto"/>
        <w:ind w:left="-5" w:right="53"/>
      </w:pPr>
      <w:r w:rsidRPr="00AE5267">
        <w:rPr>
          <w:b/>
        </w:rPr>
        <w:lastRenderedPageBreak/>
        <w:t xml:space="preserve">Table </w:t>
      </w:r>
      <w:r w:rsidR="00641E50">
        <w:rPr>
          <w:b/>
        </w:rPr>
        <w:t>4</w:t>
      </w:r>
      <w:r w:rsidRPr="00AE5267">
        <w:rPr>
          <w:b/>
        </w:rPr>
        <w:t xml:space="preserve">.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007575ED" w:rsidRPr="00AE5267">
        <w:t xml:space="preserve"> </w:t>
      </w:r>
      <w:r w:rsidRPr="00AE5267">
        <w:t>carcasses collected below Big Cliff Dam (</w:t>
      </w:r>
      <w:r w:rsidR="00C94D86">
        <w:t>Carcass</w:t>
      </w:r>
      <w:r w:rsidRPr="00AE5267">
        <w:t>),</w:t>
      </w:r>
      <w:r w:rsidR="0015048E">
        <w:t xml:space="preserve"> or </w:t>
      </w:r>
      <w:r w:rsidR="0015048E" w:rsidRPr="00AE5267">
        <w:t xml:space="preserve">carcasses collected </w:t>
      </w:r>
      <w:r w:rsidR="0015048E">
        <w:t>above Detroit</w:t>
      </w:r>
      <w:r w:rsidR="0015048E" w:rsidRPr="00AE5267">
        <w:t xml:space="preserve"> Dam (</w:t>
      </w:r>
      <w:r w:rsidR="0015048E">
        <w:t>Carcass Above)</w:t>
      </w:r>
      <w:r w:rsidRPr="00AE5267">
        <w:t xml:space="preserve">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r w:rsidR="0024487C">
        <w:t>Reintro</w:t>
      </w:r>
      <w:proofErr w:type="spell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r>
              <w:rPr>
                <w:b/>
                <w:bCs/>
                <w:iCs/>
                <w:sz w:val="16"/>
                <w:szCs w:val="16"/>
              </w:rPr>
              <w:t xml:space="preserve">191 </w:t>
            </w:r>
            <w:r w:rsidR="00E371FA" w:rsidRPr="00132F26">
              <w:rPr>
                <w:b/>
                <w:bCs/>
                <w:iCs/>
                <w:sz w:val="16"/>
                <w:szCs w:val="16"/>
              </w:rPr>
              <w:t xml:space="preserve"> (</w:t>
            </w:r>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M/F  F/M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06"/>
        <w:gridCol w:w="736"/>
        <w:gridCol w:w="456"/>
        <w:gridCol w:w="820"/>
        <w:gridCol w:w="809"/>
        <w:gridCol w:w="815"/>
        <w:gridCol w:w="901"/>
        <w:gridCol w:w="898"/>
        <w:gridCol w:w="904"/>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7FF69B45" w:rsidR="00AA0EB0" w:rsidRPr="00132F26" w:rsidRDefault="00AA0EB0" w:rsidP="00563458">
            <w:pPr>
              <w:jc w:val="center"/>
              <w:rPr>
                <w:sz w:val="16"/>
                <w:szCs w:val="16"/>
              </w:rPr>
            </w:pPr>
            <w:r w:rsidRPr="00132F26">
              <w:rPr>
                <w:sz w:val="16"/>
                <w:szCs w:val="16"/>
              </w:rPr>
              <w:t>Outplant</w:t>
            </w:r>
            <w:r w:rsidR="001E0D50">
              <w:rPr>
                <w:sz w:val="16"/>
                <w:szCs w:val="16"/>
              </w:rPr>
              <w:t xml:space="preserve"> </w:t>
            </w:r>
            <w:r w:rsidRPr="00132F26">
              <w:rPr>
                <w:sz w:val="16"/>
                <w:szCs w:val="16"/>
              </w:rPr>
              <w:t xml:space="preserve">/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1056AA1A" w:rsidR="00AA0EB0" w:rsidRPr="00132F26" w:rsidRDefault="00AA0EB0" w:rsidP="00563458">
            <w:pPr>
              <w:jc w:val="center"/>
              <w:rPr>
                <w:sz w:val="16"/>
                <w:szCs w:val="16"/>
              </w:rPr>
            </w:pPr>
            <w:r w:rsidRPr="00132F26">
              <w:rPr>
                <w:sz w:val="16"/>
                <w:szCs w:val="16"/>
              </w:rPr>
              <w:t>Outplant/ Carcass</w:t>
            </w:r>
            <w:r w:rsidR="0015048E">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4F9FF744" w14:textId="2CD42BA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001E0D50">
              <w:rPr>
                <w:sz w:val="16"/>
                <w:szCs w:val="16"/>
              </w:rPr>
              <w:t xml:space="preserve"> </w:t>
            </w:r>
            <w:r w:rsidRPr="00132F26">
              <w:rPr>
                <w:sz w:val="16"/>
                <w:szCs w:val="16"/>
              </w:rPr>
              <w:t>/ Carcass</w:t>
            </w:r>
            <w:r w:rsidR="0015048E">
              <w:rPr>
                <w:sz w:val="16"/>
                <w:szCs w:val="16"/>
              </w:rPr>
              <w:t xml:space="preserve"> Above</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r w:rsidRPr="00132F26">
              <w:rPr>
                <w:sz w:val="16"/>
                <w:szCs w:val="16"/>
              </w:rPr>
              <w:t>P  F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M/F  F/M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r w:rsidRPr="00132F26">
              <w:rPr>
                <w:sz w:val="16"/>
                <w:szCs w:val="16"/>
              </w:rPr>
              <w:t>2</w:t>
            </w:r>
            <w:r w:rsidR="001E13BB">
              <w:rPr>
                <w:sz w:val="16"/>
                <w:szCs w:val="16"/>
              </w:rPr>
              <w:t>4</w:t>
            </w:r>
            <w:r w:rsidRPr="00132F26">
              <w:rPr>
                <w:sz w:val="16"/>
                <w:szCs w:val="16"/>
              </w:rPr>
              <w:t xml:space="preserve">  </w:t>
            </w:r>
            <w:r>
              <w:rPr>
                <w:sz w:val="16"/>
                <w:szCs w:val="16"/>
              </w:rPr>
              <w:t>2</w:t>
            </w:r>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r w:rsidRPr="00132F26">
              <w:rPr>
                <w:sz w:val="16"/>
                <w:szCs w:val="16"/>
              </w:rPr>
              <w:t xml:space="preserve">3  3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r w:rsidRPr="00132F26">
              <w:rPr>
                <w:sz w:val="16"/>
                <w:szCs w:val="16"/>
              </w:rPr>
              <w:t>0  0  0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r w:rsidRPr="00132F26">
              <w:rPr>
                <w:sz w:val="16"/>
                <w:szCs w:val="16"/>
              </w:rPr>
              <w:t>9</w:t>
            </w:r>
            <w:r>
              <w:rPr>
                <w:sz w:val="16"/>
                <w:szCs w:val="16"/>
              </w:rPr>
              <w:t>0</w:t>
            </w:r>
            <w:r w:rsidRPr="00132F26">
              <w:rPr>
                <w:sz w:val="16"/>
                <w:szCs w:val="16"/>
              </w:rPr>
              <w:t xml:space="preserve">  2</w:t>
            </w:r>
            <w:r>
              <w:rPr>
                <w:sz w:val="16"/>
                <w:szCs w:val="16"/>
              </w:rPr>
              <w:t>6</w:t>
            </w:r>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 xml:space="preserve">7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r w:rsidRPr="00132F26">
              <w:rPr>
                <w:sz w:val="16"/>
                <w:szCs w:val="16"/>
              </w:rPr>
              <w:t xml:space="preserve">5  4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r w:rsidRPr="00132F26">
              <w:rPr>
                <w:sz w:val="16"/>
                <w:szCs w:val="16"/>
              </w:rPr>
              <w:t>0  0  0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r w:rsidRPr="00132F26">
              <w:rPr>
                <w:sz w:val="16"/>
                <w:szCs w:val="16"/>
              </w:rPr>
              <w:t>0  0  0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r w:rsidRPr="00132F26">
              <w:rPr>
                <w:sz w:val="16"/>
                <w:szCs w:val="16"/>
              </w:rPr>
              <w:t>0  0  0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r w:rsidRPr="00132F26">
              <w:rPr>
                <w:sz w:val="16"/>
                <w:szCs w:val="16"/>
              </w:rPr>
              <w:t>0  1  0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r>
              <w:rPr>
                <w:b/>
                <w:bCs/>
                <w:i/>
                <w:iCs/>
                <w:sz w:val="16"/>
                <w:szCs w:val="16"/>
              </w:rPr>
              <w:t>2</w:t>
            </w:r>
            <w:r w:rsidRPr="00132F26">
              <w:rPr>
                <w:b/>
                <w:bCs/>
                <w:i/>
                <w:iCs/>
                <w:sz w:val="16"/>
                <w:szCs w:val="16"/>
              </w:rPr>
              <w:t xml:space="preserve"> </w:t>
            </w:r>
            <w:r>
              <w:rPr>
                <w:b/>
                <w:bCs/>
                <w:i/>
                <w:iCs/>
                <w:sz w:val="16"/>
                <w:szCs w:val="16"/>
              </w:rPr>
              <w:t xml:space="preserve"> 10</w:t>
            </w:r>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2</w:t>
            </w:r>
            <w:r>
              <w:rPr>
                <w:b/>
                <w:bCs/>
                <w:i/>
                <w:iCs/>
                <w:sz w:val="16"/>
                <w:szCs w:val="16"/>
              </w:rPr>
              <w:t>6</w:t>
            </w:r>
            <w:r w:rsidRPr="00132F26">
              <w:rPr>
                <w:b/>
                <w:bCs/>
                <w:i/>
                <w:iCs/>
                <w:sz w:val="16"/>
                <w:szCs w:val="16"/>
              </w:rPr>
              <w:t xml:space="preserve">  30</w:t>
            </w:r>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0   1  </w:t>
            </w:r>
            <w:r w:rsidR="001E13BB">
              <w:rPr>
                <w:b/>
                <w:bCs/>
                <w:i/>
                <w:iCs/>
                <w:sz w:val="16"/>
                <w:szCs w:val="16"/>
              </w:rPr>
              <w:t>2</w:t>
            </w:r>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r w:rsidRPr="00BA72F9">
              <w:rPr>
                <w:b/>
                <w:bCs/>
                <w:i/>
                <w:iCs/>
                <w:sz w:val="16"/>
                <w:szCs w:val="16"/>
              </w:rPr>
              <w:t>5</w:t>
            </w:r>
            <w:r w:rsidR="00A440D6">
              <w:rPr>
                <w:b/>
                <w:bCs/>
                <w:i/>
                <w:iCs/>
                <w:sz w:val="16"/>
                <w:szCs w:val="16"/>
              </w:rPr>
              <w:t>6</w:t>
            </w:r>
            <w:r>
              <w:rPr>
                <w:b/>
                <w:bCs/>
                <w:i/>
                <w:iCs/>
                <w:sz w:val="16"/>
                <w:szCs w:val="16"/>
              </w:rPr>
              <w:t xml:space="preserve">  7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06"/>
        <w:gridCol w:w="736"/>
        <w:gridCol w:w="536"/>
        <w:gridCol w:w="730"/>
        <w:gridCol w:w="46"/>
        <w:gridCol w:w="465"/>
        <w:gridCol w:w="319"/>
        <w:gridCol w:w="851"/>
        <w:gridCol w:w="848"/>
        <w:gridCol w:w="848"/>
        <w:gridCol w:w="758"/>
        <w:gridCol w:w="845"/>
        <w:gridCol w:w="779"/>
        <w:gridCol w:w="983"/>
        <w:gridCol w:w="902"/>
        <w:gridCol w:w="782"/>
        <w:gridCol w:w="776"/>
        <w:gridCol w:w="842"/>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6AD25EF9" w:rsidR="00D9543E" w:rsidRPr="00132F26" w:rsidRDefault="00D9543E" w:rsidP="00190562">
            <w:pPr>
              <w:jc w:val="center"/>
              <w:rPr>
                <w:sz w:val="16"/>
                <w:szCs w:val="16"/>
              </w:rPr>
            </w:pPr>
            <w:r w:rsidRPr="00132F26">
              <w:rPr>
                <w:sz w:val="16"/>
                <w:szCs w:val="16"/>
              </w:rPr>
              <w:t>Outplant/ Carcass</w:t>
            </w:r>
            <w:r w:rsidR="0015048E">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065A183" w14:textId="0E6FC311"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r w:rsidR="0015048E">
              <w:rPr>
                <w:sz w:val="16"/>
                <w:szCs w:val="16"/>
              </w:rPr>
              <w:t xml:space="preserve"> Above</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r w:rsidRPr="00132F26">
              <w:rPr>
                <w:sz w:val="16"/>
                <w:szCs w:val="16"/>
              </w:rPr>
              <w:t>P  F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M/F  F/M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r w:rsidRPr="00132F26">
              <w:rPr>
                <w:sz w:val="16"/>
                <w:szCs w:val="16"/>
              </w:rPr>
              <w:t>P  F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r w:rsidRPr="00132F26">
              <w:rPr>
                <w:sz w:val="16"/>
                <w:szCs w:val="16"/>
              </w:rPr>
              <w:t>P  F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r w:rsidRPr="00132F26">
              <w:rPr>
                <w:sz w:val="16"/>
                <w:szCs w:val="16"/>
              </w:rPr>
              <w:t>P  F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r>
              <w:rPr>
                <w:sz w:val="16"/>
                <w:szCs w:val="16"/>
              </w:rPr>
              <w:t xml:space="preserve">981 </w:t>
            </w:r>
            <w:r w:rsidRPr="00132F26">
              <w:rPr>
                <w:sz w:val="16"/>
                <w:szCs w:val="16"/>
              </w:rPr>
              <w:t xml:space="preserve"> </w:t>
            </w:r>
            <w:r>
              <w:rPr>
                <w:sz w:val="16"/>
                <w:szCs w:val="16"/>
              </w:rPr>
              <w:t xml:space="preserve">76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r>
              <w:rPr>
                <w:sz w:val="16"/>
                <w:szCs w:val="16"/>
              </w:rPr>
              <w:t>67  22  17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485B87B7" w:rsidR="00A91DE2" w:rsidRPr="00D12F3E" w:rsidRDefault="00656A5C">
      <w:pPr>
        <w:ind w:left="-5" w:right="53"/>
      </w:pPr>
      <w:commentRangeStart w:id="153"/>
      <w:commentRangeStart w:id="154"/>
      <w:commentRangeStart w:id="155"/>
      <w:r w:rsidRPr="00D12F3E">
        <w:rPr>
          <w:b/>
        </w:rPr>
        <w:lastRenderedPageBreak/>
        <w:t xml:space="preserve">Table </w:t>
      </w:r>
      <w:r w:rsidR="00641E50">
        <w:rPr>
          <w:b/>
        </w:rPr>
        <w:t>5</w:t>
      </w:r>
      <w:r w:rsidRPr="00D12F3E">
        <w:rPr>
          <w:b/>
        </w:rPr>
        <w:t xml:space="preserve">. </w:t>
      </w:r>
      <w:commentRangeEnd w:id="153"/>
      <w:r w:rsidR="002E0E23">
        <w:rPr>
          <w:rStyle w:val="CommentReference"/>
        </w:rPr>
        <w:commentReference w:id="153"/>
      </w:r>
      <w:commentRangeEnd w:id="154"/>
      <w:r w:rsidR="00450D26">
        <w:rPr>
          <w:rStyle w:val="CommentReference"/>
          <w:color w:val="000000"/>
        </w:rPr>
        <w:commentReference w:id="154"/>
      </w:r>
      <w:commentRangeEnd w:id="155"/>
      <w:r w:rsidR="000A2AD2">
        <w:rPr>
          <w:rStyle w:val="CommentReference"/>
          <w:color w:val="000000"/>
        </w:rPr>
        <w:commentReference w:id="155"/>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(2011 - 2015</w:t>
      </w:r>
      <w:r w:rsidRPr="00D12F3E">
        <w:t>), collected as carcasses below Big Cliff Dam (2011 - 201</w:t>
      </w:r>
      <w:r w:rsidR="00C47C50">
        <w:t>5</w:t>
      </w:r>
      <w:r w:rsidRPr="00D12F3E">
        <w:t xml:space="preserve">), </w:t>
      </w:r>
      <w:r w:rsidR="009F6EAD">
        <w:t>or</w:t>
      </w:r>
      <w:ins w:id="156" w:author="Kathleen O'Malley" w:date="2022-05-30T11:05:00Z">
        <w:r w:rsidR="009F6E0F">
          <w:t xml:space="preserve"> sampled live at the Minto Fish Collection Facility and</w:t>
        </w:r>
      </w:ins>
      <w:r w:rsidR="009F6EAD">
        <w:t xml:space="preserve"> reintroduced below Big Cliff Dam (2013-2015) </w:t>
      </w:r>
      <w:r w:rsidRPr="00D12F3E">
        <w:t>on the North Santiam River. See Figure 2 for an overview of assignment approach. Indicated are the cohort year (and the age classes considered), sample type (</w:t>
      </w:r>
      <w:proofErr w:type="spellStart"/>
      <w:r w:rsidRPr="00D12F3E">
        <w:t>Outplant</w:t>
      </w:r>
      <w:ins w:id="157" w:author="Kathleen O'Malley" w:date="2022-05-30T11:03:00Z">
        <w:r w:rsidR="009F6E0F">
          <w:t>,</w:t>
        </w:r>
      </w:ins>
      <w:del w:id="158" w:author="Kathleen O'Malley" w:date="2022-05-30T11:03:00Z">
        <w:r w:rsidRPr="00D12F3E" w:rsidDel="009F6E0F">
          <w:delText xml:space="preserve"> or </w:delText>
        </w:r>
      </w:del>
      <w:r w:rsidRPr="00D12F3E">
        <w:t>Carcass</w:t>
      </w:r>
      <w:proofErr w:type="spellEnd"/>
      <w:ins w:id="159" w:author="Kathleen O'Malley" w:date="2022-05-30T11:03:00Z">
        <w:r w:rsidR="009F6E0F">
          <w:t xml:space="preserve">, or </w:t>
        </w:r>
        <w:proofErr w:type="spellStart"/>
        <w:r w:rsidR="009F6E0F">
          <w:t>Reintro</w:t>
        </w:r>
      </w:ins>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r>
              <w:t>1.66  1.70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0-10  0-10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CE3ABE">
        <w:trPr>
          <w:trHeight w:val="563"/>
        </w:trPr>
        <w:tc>
          <w:tcPr>
            <w:tcW w:w="3780" w:type="dxa"/>
            <w:tcBorders>
              <w:top w:val="nil"/>
              <w:left w:val="nil"/>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CE3ABE" w:rsidRPr="00926F31" w14:paraId="7C7A63F0" w14:textId="77777777" w:rsidTr="00CE3ABE">
        <w:trPr>
          <w:trHeight w:val="563"/>
        </w:trPr>
        <w:tc>
          <w:tcPr>
            <w:tcW w:w="3780" w:type="dxa"/>
            <w:tcBorders>
              <w:top w:val="nil"/>
              <w:left w:val="nil"/>
              <w:bottom w:val="single" w:sz="4" w:space="0" w:color="000000"/>
              <w:right w:val="nil"/>
            </w:tcBorders>
          </w:tcPr>
          <w:p w14:paraId="76A5A997" w14:textId="77777777" w:rsidR="00CE3ABE" w:rsidRPr="00926F31" w:rsidRDefault="00CE3ABE"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4C67EE01" w14:textId="151E5A47" w:rsidR="00CE3ABE" w:rsidRPr="003478DB" w:rsidRDefault="00CE3ABE" w:rsidP="002E0E23">
            <w:pPr>
              <w:spacing w:line="259" w:lineRule="auto"/>
              <w:ind w:left="72"/>
              <w:jc w:val="center"/>
            </w:pPr>
            <w:proofErr w:type="spellStart"/>
            <w:r>
              <w:t>Reintro</w:t>
            </w:r>
            <w:proofErr w:type="spellEnd"/>
            <w:r>
              <w:t>. Above and Outplant</w:t>
            </w:r>
          </w:p>
        </w:tc>
        <w:tc>
          <w:tcPr>
            <w:tcW w:w="653" w:type="dxa"/>
            <w:tcBorders>
              <w:top w:val="single" w:sz="4" w:space="0" w:color="000000"/>
              <w:left w:val="nil"/>
              <w:bottom w:val="single" w:sz="4" w:space="0" w:color="000000"/>
              <w:right w:val="nil"/>
            </w:tcBorders>
            <w:vAlign w:val="center"/>
          </w:tcPr>
          <w:p w14:paraId="207B5F66" w14:textId="77777777" w:rsidR="00CE3ABE" w:rsidRDefault="00CE3ABE" w:rsidP="00CE3ABE">
            <w:pPr>
              <w:spacing w:line="259" w:lineRule="auto"/>
              <w:ind w:left="72"/>
            </w:pPr>
            <w:r>
              <w:t>M</w:t>
            </w:r>
          </w:p>
          <w:p w14:paraId="4A2288C9" w14:textId="38078FA4" w:rsidR="00CE3ABE" w:rsidRPr="003478DB" w:rsidRDefault="00CE3ABE" w:rsidP="00CE3ABE">
            <w:pPr>
              <w:spacing w:line="259" w:lineRule="auto"/>
              <w:ind w:left="72"/>
            </w:pPr>
            <w:r>
              <w:t>F</w:t>
            </w:r>
          </w:p>
        </w:tc>
        <w:tc>
          <w:tcPr>
            <w:tcW w:w="934" w:type="dxa"/>
            <w:tcBorders>
              <w:top w:val="single" w:sz="4" w:space="0" w:color="000000"/>
              <w:left w:val="nil"/>
              <w:bottom w:val="single" w:sz="4" w:space="0" w:color="000000"/>
              <w:right w:val="nil"/>
            </w:tcBorders>
            <w:vAlign w:val="center"/>
          </w:tcPr>
          <w:p w14:paraId="1C891D34" w14:textId="77777777" w:rsidR="00CE3ABE" w:rsidRDefault="00CE3ABE" w:rsidP="00CE3ABE">
            <w:pPr>
              <w:spacing w:line="259" w:lineRule="auto"/>
              <w:ind w:left="60"/>
              <w:jc w:val="center"/>
            </w:pPr>
            <w:r>
              <w:t>810</w:t>
            </w:r>
          </w:p>
          <w:p w14:paraId="29E65A7E" w14:textId="583475C2" w:rsidR="00CE3ABE" w:rsidRDefault="00CE3ABE" w:rsidP="00CE3ABE">
            <w:pPr>
              <w:spacing w:line="259" w:lineRule="auto"/>
              <w:ind w:left="60"/>
              <w:jc w:val="center"/>
            </w:pPr>
            <w:r>
              <w:t>663</w:t>
            </w:r>
          </w:p>
        </w:tc>
        <w:tc>
          <w:tcPr>
            <w:tcW w:w="938" w:type="dxa"/>
            <w:tcBorders>
              <w:top w:val="single" w:sz="4" w:space="0" w:color="000000"/>
              <w:left w:val="nil"/>
              <w:bottom w:val="single" w:sz="4" w:space="0" w:color="000000"/>
              <w:right w:val="nil"/>
            </w:tcBorders>
            <w:vAlign w:val="center"/>
          </w:tcPr>
          <w:p w14:paraId="526273B9" w14:textId="77777777" w:rsidR="00CE3ABE" w:rsidRDefault="00CE3ABE" w:rsidP="00CE3ABE">
            <w:pPr>
              <w:spacing w:line="259" w:lineRule="auto"/>
              <w:ind w:left="62"/>
            </w:pPr>
            <w:r>
              <w:t>0.76</w:t>
            </w:r>
          </w:p>
          <w:p w14:paraId="052A5497" w14:textId="0FB6458B" w:rsidR="00CE3ABE" w:rsidRDefault="00CE3ABE" w:rsidP="00CE3ABE">
            <w:pPr>
              <w:spacing w:line="259" w:lineRule="auto"/>
              <w:ind w:left="62"/>
            </w:pPr>
            <w:r>
              <w:t>0.95</w:t>
            </w:r>
          </w:p>
        </w:tc>
        <w:tc>
          <w:tcPr>
            <w:tcW w:w="783" w:type="dxa"/>
            <w:tcBorders>
              <w:top w:val="single" w:sz="4" w:space="0" w:color="000000"/>
              <w:left w:val="nil"/>
              <w:bottom w:val="single" w:sz="4" w:space="0" w:color="000000"/>
              <w:right w:val="nil"/>
            </w:tcBorders>
            <w:vAlign w:val="center"/>
          </w:tcPr>
          <w:p w14:paraId="26EBC69A" w14:textId="77777777" w:rsidR="00CE3ABE" w:rsidRDefault="00CE3ABE" w:rsidP="00CE3ABE">
            <w:pPr>
              <w:spacing w:line="259" w:lineRule="auto"/>
            </w:pPr>
            <w:r>
              <w:t>1.92</w:t>
            </w:r>
          </w:p>
          <w:p w14:paraId="43FBDCE7" w14:textId="6476F970" w:rsidR="00CE3ABE" w:rsidRDefault="00CE3ABE" w:rsidP="00CE3ABE">
            <w:pPr>
              <w:spacing w:line="259" w:lineRule="auto"/>
            </w:pPr>
            <w:r>
              <w:t>1.80</w:t>
            </w:r>
          </w:p>
        </w:tc>
        <w:tc>
          <w:tcPr>
            <w:tcW w:w="847" w:type="dxa"/>
            <w:tcBorders>
              <w:top w:val="single" w:sz="4" w:space="0" w:color="000000"/>
              <w:left w:val="nil"/>
              <w:bottom w:val="single" w:sz="4" w:space="0" w:color="000000"/>
              <w:right w:val="nil"/>
            </w:tcBorders>
            <w:vAlign w:val="center"/>
          </w:tcPr>
          <w:p w14:paraId="5596EC61" w14:textId="77777777" w:rsidR="00CE3ABE" w:rsidRDefault="00CE3ABE" w:rsidP="00CE3ABE">
            <w:pPr>
              <w:spacing w:line="259" w:lineRule="auto"/>
              <w:ind w:left="86"/>
              <w:jc w:val="right"/>
            </w:pPr>
            <w:r>
              <w:t>0-26</w:t>
            </w:r>
          </w:p>
          <w:p w14:paraId="30565EAA" w14:textId="30C347A5" w:rsidR="00CE3ABE" w:rsidRDefault="00CE3ABE" w:rsidP="00CE3ABE">
            <w:pPr>
              <w:spacing w:line="259" w:lineRule="auto"/>
              <w:ind w:left="86"/>
              <w:jc w:val="right"/>
            </w:pPr>
            <w:r>
              <w:t>0-19</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06C0802F" w:rsidR="00A91DE2" w:rsidRPr="00182A98" w:rsidRDefault="00656A5C" w:rsidP="00AE02B7">
      <w:pPr>
        <w:spacing w:after="37"/>
        <w:ind w:left="-5" w:right="53"/>
        <w:rPr>
          <w:iCs/>
        </w:rPr>
      </w:pPr>
      <w:r w:rsidRPr="00F10769">
        <w:rPr>
          <w:b/>
        </w:rPr>
        <w:t xml:space="preserve">Table </w:t>
      </w:r>
      <w:r w:rsidR="00641E50">
        <w:rPr>
          <w:b/>
        </w:rPr>
        <w:t>6</w:t>
      </w:r>
      <w:r w:rsidRPr="00F10769">
        <w:rPr>
          <w:b/>
        </w:rPr>
        <w:t xml:space="preserve">.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w:t>
      </w:r>
      <w:r w:rsidR="0085010C">
        <w:t xml:space="preserve">d </w:t>
      </w:r>
      <w:r w:rsidR="0041379C">
        <w:t xml:space="preserve">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r w:rsidR="0041379C" w:rsidRPr="001B4DFA">
              <w:rPr>
                <w:i/>
              </w:rPr>
              <w:t xml:space="preserve">release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r w:rsidR="0041379C" w:rsidRPr="001B4DFA">
              <w:rPr>
                <w:i/>
              </w:rPr>
              <w:t xml:space="preserve">release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r w:rsidRPr="001B4DFA">
              <w:rPr>
                <w:i/>
              </w:rPr>
              <w:t xml:space="preserve">release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2FAA1E2F" w:rsidR="006357E3" w:rsidRDefault="006357E3" w:rsidP="000D3C12">
      <w:pPr>
        <w:spacing w:after="37"/>
        <w:ind w:left="-5" w:right="53"/>
      </w:pPr>
      <w:r>
        <w:rPr>
          <w:b/>
          <w:bCs/>
        </w:rPr>
        <w:t xml:space="preserve">Table </w:t>
      </w:r>
      <w:r w:rsidR="00641E50">
        <w:rPr>
          <w:b/>
          <w:bCs/>
        </w:rPr>
        <w:t>7</w:t>
      </w:r>
      <w:r>
        <w:rPr>
          <w:b/>
          <w:bCs/>
        </w:rPr>
        <w:t xml:space="preserve">: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r w:rsidRPr="006357E3">
              <w:rPr>
                <w:b/>
                <w:bCs/>
              </w:rPr>
              <w:t>s.e</w:t>
            </w:r>
            <w:proofErr w:type="spell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lastRenderedPageBreak/>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160"/>
      <w:commentRangeStart w:id="161"/>
      <w:r w:rsidRPr="00926F31">
        <w:rPr>
          <w:sz w:val="24"/>
          <w:highlight w:val="yellow"/>
        </w:rPr>
        <w:t>D</w:t>
      </w:r>
      <w:r w:rsidRPr="00926F31">
        <w:rPr>
          <w:highlight w:val="yellow"/>
        </w:rPr>
        <w:t>ISCUSSION</w:t>
      </w:r>
      <w:commentRangeEnd w:id="160"/>
      <w:r w:rsidR="009F6EAD">
        <w:rPr>
          <w:rStyle w:val="CommentReference"/>
        </w:rPr>
        <w:commentReference w:id="160"/>
      </w:r>
      <w:commentRangeEnd w:id="161"/>
      <w:r w:rsidR="00847A35">
        <w:rPr>
          <w:rStyle w:val="CommentReference"/>
        </w:rPr>
        <w:commentReference w:id="16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162"/>
      <w:r w:rsidR="00886DD9" w:rsidRPr="007266BD">
        <w:rPr>
          <w:b/>
          <w:bCs/>
        </w:rPr>
        <w:t>discussion</w:t>
      </w:r>
      <w:commentRangeEnd w:id="162"/>
      <w:r w:rsidRPr="007266BD">
        <w:rPr>
          <w:rStyle w:val="CommentReference"/>
          <w:b/>
          <w:bCs/>
          <w:color w:val="000000"/>
        </w:rPr>
        <w:commentReference w:id="16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releases locations are not spread across time. Our analyses can tolerate some heterogeneity in predictors or moderate collinearity among predictors, but the case with location is too extreme. </w:t>
      </w:r>
    </w:p>
    <w:p w14:paraId="017C7AC4" w14:textId="77EBECC7"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w:t>
      </w:r>
      <w:r w:rsidR="0094375F">
        <w:t xml:space="preserve">final </w:t>
      </w:r>
      <w:r>
        <w:t xml:space="preserve">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Statistical power to detect significant relationships between predictors and TLF is limited in the GLMs, there are multiple predictors in each year, and we conduct many independent model selection / hypothesis testing procedures when we separate the data out into separate years. As a consequence,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Therefore the significance of predictors within each year should be approached with caution. Instead we should attempt to identify consistent patterns across years or rely on the mixed modeling results. </w:t>
      </w:r>
      <w:commentRangeStart w:id="163"/>
      <w:r>
        <w:t xml:space="preserve">Some patterns within the annual GLMs are described below. </w:t>
      </w:r>
      <w:commentRangeEnd w:id="163"/>
      <w:r>
        <w:rPr>
          <w:rStyle w:val="CommentReference"/>
        </w:rPr>
        <w:commentReference w:id="16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 xml:space="preserve">When averaged across both males and females, density appears to improve TLF up to an optimum value somewhere above 75, then it declines. However, females and males demonstrate different fitness </w:t>
      </w:r>
      <w:r w:rsidRPr="007266BD">
        <w:lastRenderedPageBreak/>
        <w:t>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Release day: A later release day is associated with increased TLF in 3 of the 5 annual GLMs. However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Release group sex ratio: Sex ratio at the level of release group is a significant predictor in 2 of 5 years. Similar to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07B8B5B0" w:rsidR="00FA0D39" w:rsidRDefault="00FA0D39" w:rsidP="00FA0D39">
      <w:pPr>
        <w:pStyle w:val="ListParagraph"/>
        <w:numPr>
          <w:ilvl w:val="2"/>
          <w:numId w:val="13"/>
        </w:numPr>
        <w:spacing w:line="240" w:lineRule="auto"/>
      </w:pPr>
      <w:r>
        <w:t>The GLMM estimates that the effect of annual sex ratio is strong and significant. The strongest bias in sex ratio among salmon outplanted or reintroduced above the dam was in 2014. There were 1.95 fold more males than females</w:t>
      </w:r>
      <w:r w:rsidR="00482940">
        <w:t xml:space="preserve"> in this year</w:t>
      </w:r>
      <w:r>
        <w:t xml:space="preserve">. This level of male bias in sex ratio is estimated by the GLMM to reduce TLF to 31% and 19% of the TLF at a </w:t>
      </w:r>
      <w:r w:rsidR="00000D4D">
        <w:t xml:space="preserve">perfectly </w:t>
      </w:r>
      <w:r>
        <w:t xml:space="preserve">balanced sex ratio for females and males, respectively. </w:t>
      </w:r>
      <w:r w:rsidR="00482940">
        <w:t>This modeling result suggests that fitness could be substantially improved if efforts are made to balance sex ratios</w:t>
      </w:r>
      <w:r w:rsidR="00000D4D">
        <w:t>.</w:t>
      </w:r>
    </w:p>
    <w:p w14:paraId="792F5354" w14:textId="2CE8EFC7" w:rsidR="00000D4D" w:rsidRDefault="00000D4D" w:rsidP="00FA0D39">
      <w:pPr>
        <w:pStyle w:val="ListParagraph"/>
        <w:numPr>
          <w:ilvl w:val="2"/>
          <w:numId w:val="13"/>
        </w:numPr>
        <w:spacing w:line="240" w:lineRule="auto"/>
      </w:pPr>
      <w:r>
        <w:t xml:space="preserve">Our results are only useful over the range of predictors used to train the model. Therefore, while it is tempting to suggest that female biased sex ratios will increase fitness when looking at the model fit, I think it is best to provide a more conservative suggestion: strongly biased sex ratios, like the one used in 2014, should be avoided.  </w:t>
      </w:r>
    </w:p>
    <w:p w14:paraId="1B06A3F4" w14:textId="6AA65A5E" w:rsidR="00FA0D39" w:rsidRDefault="00FA0D39" w:rsidP="00FA0D39">
      <w:pPr>
        <w:pStyle w:val="ListParagraph"/>
        <w:numPr>
          <w:ilvl w:val="2"/>
          <w:numId w:val="13"/>
        </w:numPr>
        <w:spacing w:line="240" w:lineRule="auto"/>
      </w:pPr>
      <w:commentRangeStart w:id="164"/>
      <w:commentRangeStart w:id="165"/>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lastRenderedPageBreak/>
        <w:t xml:space="preserve">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beta =  -</w:t>
      </w:r>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164"/>
      <w:r w:rsidR="00482940">
        <w:rPr>
          <w:rStyle w:val="CommentReference"/>
        </w:rPr>
        <w:commentReference w:id="164"/>
      </w:r>
      <w:commentRangeEnd w:id="165"/>
      <w:r w:rsidR="00000D4D">
        <w:rPr>
          <w:rStyle w:val="CommentReference"/>
        </w:rPr>
        <w:commentReference w:id="165"/>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4BC58702" w:rsidR="00482940" w:rsidRDefault="00482940" w:rsidP="00FA0D39">
      <w:pPr>
        <w:pStyle w:val="ListParagraph"/>
        <w:numPr>
          <w:ilvl w:val="2"/>
          <w:numId w:val="13"/>
        </w:numPr>
        <w:spacing w:line="240" w:lineRule="auto"/>
      </w:pPr>
      <w:commentRangeStart w:id="166"/>
      <w:r>
        <w:t xml:space="preserve">A second source of independent data against which to </w:t>
      </w:r>
      <w:r w:rsidR="00046575">
        <w:t>corroborate</w:t>
      </w:r>
      <w:r>
        <w:t xml:space="preserve"> the effect of </w:t>
      </w:r>
      <w:r w:rsidR="00046575">
        <w:t xml:space="preserve">annual </w:t>
      </w:r>
      <w:r>
        <w:t>sex ratio are the 2016 outplants</w:t>
      </w:r>
      <w:commentRangeEnd w:id="166"/>
      <w:r w:rsidR="00D955EB">
        <w:rPr>
          <w:rStyle w:val="CommentReference"/>
        </w:rPr>
        <w:commentReference w:id="166"/>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167"/>
      <w:commentRangeStart w:id="168"/>
      <w:r w:rsidR="0061225F">
        <w:t>Th</w:t>
      </w:r>
      <w:r w:rsidR="00BE062E">
        <w:t>ese fitness measurements are</w:t>
      </w:r>
      <w:r w:rsidR="0061225F">
        <w:t xml:space="preserve"> </w:t>
      </w:r>
      <w:r w:rsidR="00D955EB">
        <w:t xml:space="preserve">not </w:t>
      </w:r>
      <w:r w:rsidR="0061225F">
        <w:t xml:space="preserve">in table </w:t>
      </w:r>
      <w:r w:rsidR="00641E50">
        <w:t>5</w:t>
      </w:r>
      <w:r w:rsidR="0061225F">
        <w:t xml:space="preserve"> </w:t>
      </w:r>
      <w:r w:rsidR="00D955EB">
        <w:t>or</w:t>
      </w:r>
      <w:r w:rsidR="0061225F">
        <w:t xml:space="preserve"> the text,</w:t>
      </w:r>
      <w:commentRangeEnd w:id="167"/>
      <w:r w:rsidR="00D955EB">
        <w:rPr>
          <w:rStyle w:val="CommentReference"/>
        </w:rPr>
        <w:commentReference w:id="167"/>
      </w:r>
      <w:commentRangeEnd w:id="168"/>
      <w:r w:rsidR="00000D4D">
        <w:rPr>
          <w:rStyle w:val="CommentReference"/>
        </w:rPr>
        <w:commentReference w:id="168"/>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169"/>
      <w:commentRangeStart w:id="170"/>
      <w:commentRangeStart w:id="171"/>
      <w:r w:rsidRPr="006C4EC0">
        <w:rPr>
          <w:b/>
          <w:bCs/>
          <w:color w:val="000000" w:themeColor="text1"/>
        </w:rPr>
        <w:t>Comparisons</w:t>
      </w:r>
      <w:commentRangeEnd w:id="169"/>
      <w:r w:rsidR="00E23430">
        <w:rPr>
          <w:rStyle w:val="CommentReference"/>
        </w:rPr>
        <w:commentReference w:id="169"/>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170"/>
      <w:r w:rsidR="00FA0D39">
        <w:rPr>
          <w:rStyle w:val="CommentReference"/>
        </w:rPr>
        <w:commentReference w:id="170"/>
      </w:r>
      <w:commentRangeEnd w:id="171"/>
      <w:r w:rsidR="001E0D50">
        <w:rPr>
          <w:rStyle w:val="CommentReference"/>
        </w:rPr>
        <w:commentReference w:id="171"/>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172"/>
      <w:commentRangeStart w:id="173"/>
      <w:commentRangeStart w:id="174"/>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r w:rsidRPr="004A509C">
        <w:rPr>
          <w:color w:val="000000" w:themeColor="text1"/>
        </w:rPr>
        <w:t xml:space="preserve">5 year old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172"/>
      <w:r w:rsidR="00FA0D39">
        <w:rPr>
          <w:rStyle w:val="CommentReference"/>
        </w:rPr>
        <w:commentReference w:id="172"/>
      </w:r>
      <w:commentRangeEnd w:id="173"/>
      <w:r w:rsidR="00E23430">
        <w:rPr>
          <w:rStyle w:val="CommentReference"/>
        </w:rPr>
        <w:commentReference w:id="173"/>
      </w:r>
      <w:commentRangeEnd w:id="174"/>
      <w:r w:rsidR="003253BA">
        <w:rPr>
          <w:rStyle w:val="CommentReference"/>
        </w:rPr>
        <w:commentReference w:id="174"/>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175"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 xml:space="preserve">Of the NOR salmon reintroduced or sampled as carcasses in 2015, 40% (250 / 613)  were progeny of spring Chinook salmon previously sampled in 2010 - 2012. This is a minimum estimate of outplant program contribution to subsequent NOR recruitment, because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number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similar to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E1B67A0" w14:textId="77777777" w:rsidR="00105FDC" w:rsidRDefault="00105FDC">
      <w:pPr>
        <w:spacing w:after="160" w:line="259" w:lineRule="auto"/>
        <w:rPr>
          <w:color w:val="000000"/>
          <w:szCs w:val="22"/>
        </w:rPr>
      </w:pPr>
      <w:r>
        <w:br w:type="page"/>
      </w:r>
    </w:p>
    <w:p w14:paraId="658F8BB7" w14:textId="4E6404DD" w:rsidR="00A91DE2" w:rsidRDefault="00656A5C">
      <w:pPr>
        <w:pStyle w:val="Heading1"/>
        <w:spacing w:after="396"/>
        <w:ind w:left="-5"/>
      </w:pPr>
      <w:r>
        <w:rPr>
          <w:sz w:val="24"/>
        </w:rPr>
        <w:lastRenderedPageBreak/>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Waples,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r>
        <w:t xml:space="preserve">Naish, K. A., and L. K. Park. 2002. Linkage relationships for 35 new microsatellite loci in Chinook salmon. Animal Genetics 33:316-8. </w:t>
      </w:r>
    </w:p>
    <w:p w14:paraId="07B9B854" w14:textId="1C8D4064" w:rsidR="00A91DE2" w:rsidRDefault="00656A5C" w:rsidP="005402BA">
      <w:pPr>
        <w:spacing w:after="285"/>
        <w:ind w:left="461" w:right="58" w:hanging="475"/>
        <w:contextualSpacing/>
      </w:pPr>
      <w:r>
        <w:t>NMFS. 2008. Endangered species act-section 7 consultation biological opinion and Magnuson</w:t>
      </w:r>
      <w:r w:rsidR="00105FDC">
        <w:t>-</w:t>
      </w:r>
      <w:r>
        <w:t xml:space="preserve">Stevens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71D6EBA8" w:rsidR="004A6D3B" w:rsidRDefault="004A6D3B" w:rsidP="005402BA">
      <w:pPr>
        <w:ind w:left="461" w:right="58" w:hanging="475"/>
        <w:contextualSpacing/>
      </w:pPr>
      <w:r>
        <w:lastRenderedPageBreak/>
        <w:t xml:space="preserve">O’Malley, K. G., M. L. Evans, M. A. Johnson, D. P. Jacobson, and M. Hogansen. 2015. An evaluation of spring Chinook salmon reintroductions above Detroit Dam, North Santiam River, using genetic pedigree analysis. </w:t>
      </w:r>
      <w:r w:rsidR="00E23430">
        <w:t>U.S. Army Corps of Engineers. 25 pp.</w:t>
      </w:r>
      <w:r>
        <w:t xml:space="preserve"> </w:t>
      </w:r>
    </w:p>
    <w:p w14:paraId="577FBB40" w14:textId="77777777" w:rsidR="005402BA" w:rsidRDefault="005402BA" w:rsidP="005402BA">
      <w:pPr>
        <w:ind w:left="461" w:right="58" w:hanging="475"/>
        <w:contextualSpacing/>
      </w:pPr>
    </w:p>
    <w:p w14:paraId="22A42C6F" w14:textId="5D1B7395"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r w:rsidR="00E23430">
        <w:t>U.S. Army Corps of Engineers. 23 pp.</w:t>
      </w:r>
    </w:p>
    <w:p w14:paraId="21051454" w14:textId="5AE9A4C5" w:rsidR="00E23430" w:rsidRDefault="00E23430" w:rsidP="005402BA">
      <w:pPr>
        <w:ind w:left="461" w:right="58" w:hanging="475"/>
        <w:contextualSpacing/>
      </w:pPr>
    </w:p>
    <w:p w14:paraId="5062F3A1" w14:textId="05EA92D3" w:rsidR="00E23430" w:rsidRDefault="00E23430" w:rsidP="005402BA">
      <w:pPr>
        <w:ind w:left="461" w:right="58" w:hanging="475"/>
        <w:contextualSpacing/>
      </w:pPr>
      <w:r>
        <w:t>O’Malley, K.G., Bohn, S., and C.K. Fitzpatrick. 2021. Adult salmonids trap and transport success above dams. U.S. Army Corps of Engineers. 11 pp.</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Seeb.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r>
        <w:t xml:space="preserve">Waples,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M..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7B8F40B5" w14:textId="77777777" w:rsidR="00105FDC" w:rsidRDefault="00105FDC">
      <w:pPr>
        <w:spacing w:after="160" w:line="259" w:lineRule="auto"/>
        <w:rPr>
          <w:rFonts w:ascii="Calibri" w:eastAsia="Calibri" w:hAnsi="Calibri" w:cs="Calibri"/>
          <w:sz w:val="22"/>
        </w:rPr>
      </w:pPr>
      <w:r>
        <w:rPr>
          <w:rFonts w:ascii="Calibri" w:eastAsia="Calibri" w:hAnsi="Calibri" w:cs="Calibri"/>
          <w:sz w:val="22"/>
        </w:rPr>
        <w:br w:type="page"/>
      </w:r>
    </w:p>
    <w:p w14:paraId="35132430" w14:textId="2C63610F" w:rsidR="00641E50" w:rsidRPr="00AB3102" w:rsidRDefault="00656A5C" w:rsidP="00641E50">
      <w:pPr>
        <w:spacing w:after="160" w:line="259" w:lineRule="auto"/>
        <w:rPr>
          <w:rFonts w:ascii="Calibri" w:eastAsia="Calibri" w:hAnsi="Calibri" w:cs="Calibri"/>
          <w:b/>
          <w:bCs/>
          <w:sz w:val="22"/>
        </w:rPr>
      </w:pPr>
      <w:r>
        <w:rPr>
          <w:rFonts w:ascii="Calibri" w:eastAsia="Calibri" w:hAnsi="Calibri" w:cs="Calibri"/>
          <w:sz w:val="22"/>
        </w:rPr>
        <w:lastRenderedPageBreak/>
        <w:t xml:space="preserve"> </w:t>
      </w:r>
      <w:r w:rsidR="00641E50">
        <w:rPr>
          <w:rFonts w:ascii="Calibri" w:eastAsia="Calibri" w:hAnsi="Calibri" w:cs="Calibri"/>
          <w:b/>
          <w:bCs/>
          <w:sz w:val="22"/>
        </w:rPr>
        <w:t>Supplemental Figures</w:t>
      </w:r>
    </w:p>
    <w:p w14:paraId="3A601E3A" w14:textId="77777777" w:rsidR="00641E50" w:rsidRPr="00AB3102" w:rsidRDefault="00641E50" w:rsidP="00641E50">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0288" behindDoc="0" locked="0" layoutInCell="1" allowOverlap="1" wp14:anchorId="25FA3D6F" wp14:editId="0C13864C">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9264" behindDoc="0" locked="0" layoutInCell="1" allowOverlap="1" wp14:anchorId="6413C336" wp14:editId="6534D1E5">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14747A47" w14:textId="77777777" w:rsidR="00641E50" w:rsidRDefault="00641E50" w:rsidP="00641E50">
      <w:pPr>
        <w:spacing w:after="160" w:line="259" w:lineRule="auto"/>
        <w:rPr>
          <w:rFonts w:ascii="Calibri" w:eastAsia="Calibri" w:hAnsi="Calibri" w:cs="Calibri"/>
          <w:b/>
          <w:bCs/>
          <w:sz w:val="22"/>
        </w:rPr>
      </w:pPr>
    </w:p>
    <w:p w14:paraId="5383BC26"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2336" behindDoc="0" locked="0" layoutInCell="1" allowOverlap="1" wp14:anchorId="366531E2" wp14:editId="63376FF5">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1312" behindDoc="0" locked="0" layoutInCell="1" allowOverlap="1" wp14:anchorId="60CF076F" wp14:editId="015D09B7">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7FD5ED25" w14:textId="77777777" w:rsidR="00641E50" w:rsidRDefault="00641E50" w:rsidP="00641E50">
      <w:pPr>
        <w:spacing w:after="160" w:line="259" w:lineRule="auto"/>
        <w:rPr>
          <w:rFonts w:ascii="Calibri" w:eastAsia="Calibri" w:hAnsi="Calibri" w:cs="Calibri"/>
          <w:sz w:val="22"/>
        </w:rPr>
      </w:pPr>
    </w:p>
    <w:p w14:paraId="4CF7A17F"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4384" behindDoc="0" locked="0" layoutInCell="1" allowOverlap="1" wp14:anchorId="694A6388" wp14:editId="65D93F22">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3360" behindDoc="0" locked="0" layoutInCell="1" allowOverlap="1" wp14:anchorId="5A57E1C7" wp14:editId="787D74BE">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2FB651E" w14:textId="77777777" w:rsidR="00641E50" w:rsidRDefault="00641E50" w:rsidP="00641E50">
      <w:pPr>
        <w:spacing w:after="160" w:line="259" w:lineRule="auto"/>
        <w:rPr>
          <w:rFonts w:ascii="Calibri" w:eastAsia="Calibri" w:hAnsi="Calibri" w:cs="Calibri"/>
          <w:sz w:val="22"/>
        </w:rPr>
      </w:pPr>
    </w:p>
    <w:p w14:paraId="116323E4" w14:textId="77777777" w:rsidR="00641E50" w:rsidRDefault="00641E50" w:rsidP="00641E50">
      <w:pPr>
        <w:spacing w:after="160" w:line="259" w:lineRule="auto"/>
        <w:rPr>
          <w:rFonts w:ascii="Calibri" w:eastAsia="Calibri" w:hAnsi="Calibri" w:cs="Calibri"/>
          <w:sz w:val="22"/>
        </w:rPr>
      </w:pPr>
    </w:p>
    <w:p w14:paraId="23649C33" w14:textId="77777777" w:rsidR="00641E50" w:rsidRDefault="00641E50" w:rsidP="00641E50">
      <w:pPr>
        <w:spacing w:after="160" w:line="259" w:lineRule="auto"/>
        <w:rPr>
          <w:rFonts w:ascii="Calibri" w:eastAsia="Calibri" w:hAnsi="Calibri" w:cs="Calibri"/>
          <w:sz w:val="22"/>
        </w:rPr>
      </w:pPr>
    </w:p>
    <w:p w14:paraId="65C9171C"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6432" behindDoc="0" locked="0" layoutInCell="1" allowOverlap="1" wp14:anchorId="7FF49AF9" wp14:editId="65EA4FB2">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5408" behindDoc="0" locked="0" layoutInCell="1" allowOverlap="1" wp14:anchorId="690048A3" wp14:editId="4AEF8169">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6E886B0E" w14:textId="77777777" w:rsidR="00641E50" w:rsidRDefault="00641E50" w:rsidP="00641E50">
      <w:pPr>
        <w:spacing w:after="160" w:line="259" w:lineRule="auto"/>
        <w:rPr>
          <w:rFonts w:ascii="Calibri" w:eastAsia="Calibri" w:hAnsi="Calibri" w:cs="Calibri"/>
          <w:b/>
          <w:bCs/>
          <w:sz w:val="22"/>
        </w:rPr>
      </w:pPr>
    </w:p>
    <w:p w14:paraId="027FE8C8" w14:textId="77777777" w:rsidR="00641E50" w:rsidRDefault="00641E50" w:rsidP="00641E50">
      <w:pPr>
        <w:spacing w:after="160" w:line="259" w:lineRule="auto"/>
        <w:rPr>
          <w:rFonts w:ascii="Calibri" w:eastAsia="Calibri" w:hAnsi="Calibri" w:cs="Calibri"/>
          <w:sz w:val="22"/>
        </w:rPr>
      </w:pPr>
      <w:commentRangeStart w:id="176"/>
      <w:commentRangeStart w:id="177"/>
      <w:r w:rsidRPr="00361D50">
        <w:rPr>
          <w:rFonts w:ascii="Calibri" w:eastAsia="Calibri" w:hAnsi="Calibri" w:cs="Calibri"/>
          <w:b/>
          <w:bCs/>
          <w:sz w:val="22"/>
        </w:rPr>
        <w:t>Supplemental</w:t>
      </w:r>
      <w:commentRangeEnd w:id="176"/>
      <w:r>
        <w:rPr>
          <w:rStyle w:val="CommentReference"/>
          <w:color w:val="000000"/>
        </w:rPr>
        <w:commentReference w:id="176"/>
      </w:r>
      <w:commentRangeEnd w:id="177"/>
      <w:r w:rsidR="00105FDC">
        <w:rPr>
          <w:rStyle w:val="CommentReference"/>
          <w:color w:val="000000"/>
        </w:rPr>
        <w:commentReference w:id="177"/>
      </w:r>
      <w:r w:rsidRPr="00361D50">
        <w:rPr>
          <w:rFonts w:ascii="Calibri" w:eastAsia="Calibri" w:hAnsi="Calibri" w:cs="Calibri"/>
          <w:b/>
          <w:bCs/>
          <w:sz w:val="22"/>
        </w:rPr>
        <w:t xml:space="preserve"> Figure </w:t>
      </w:r>
      <w:commentRangeStart w:id="178"/>
      <w:commentRangeStart w:id="179"/>
      <w:r w:rsidRPr="00361D50">
        <w:rPr>
          <w:rFonts w:ascii="Calibri" w:eastAsia="Calibri" w:hAnsi="Calibri" w:cs="Calibri"/>
          <w:b/>
          <w:bCs/>
          <w:sz w:val="22"/>
        </w:rPr>
        <w:t>1</w:t>
      </w:r>
      <w:commentRangeEnd w:id="178"/>
      <w:r>
        <w:rPr>
          <w:rStyle w:val="CommentReference"/>
          <w:color w:val="000000"/>
        </w:rPr>
        <w:commentReference w:id="178"/>
      </w:r>
      <w:commentRangeEnd w:id="179"/>
      <w:r w:rsidR="006B01BB">
        <w:rPr>
          <w:rStyle w:val="CommentReference"/>
          <w:color w:val="000000"/>
        </w:rPr>
        <w:commentReference w:id="179"/>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180"/>
      <w:r>
        <w:rPr>
          <w:rFonts w:ascii="Calibri" w:eastAsia="Calibri" w:hAnsi="Calibri" w:cs="Calibri"/>
          <w:sz w:val="22"/>
        </w:rPr>
        <w:t xml:space="preserve">mpirical TLF averaged over each level of the predictor are presented as </w:t>
      </w:r>
      <w:commentRangeStart w:id="181"/>
      <w:commentRangeStart w:id="182"/>
      <w:r>
        <w:rPr>
          <w:rFonts w:ascii="Calibri" w:eastAsia="Calibri" w:hAnsi="Calibri" w:cs="Calibri"/>
          <w:sz w:val="22"/>
        </w:rPr>
        <w:t>triangles</w:t>
      </w:r>
      <w:commentRangeEnd w:id="181"/>
      <w:r>
        <w:rPr>
          <w:rStyle w:val="CommentReference"/>
          <w:color w:val="000000"/>
        </w:rPr>
        <w:commentReference w:id="181"/>
      </w:r>
      <w:commentRangeEnd w:id="182"/>
      <w:r w:rsidR="006B01BB">
        <w:rPr>
          <w:rStyle w:val="CommentReference"/>
          <w:color w:val="000000"/>
        </w:rPr>
        <w:commentReference w:id="182"/>
      </w:r>
      <w:r>
        <w:rPr>
          <w:rFonts w:ascii="Calibri" w:eastAsia="Calibri" w:hAnsi="Calibri" w:cs="Calibri"/>
          <w:sz w:val="22"/>
        </w:rPr>
        <w:t xml:space="preserve"> for main effects. </w:t>
      </w:r>
      <w:commentRangeEnd w:id="180"/>
      <w:r>
        <w:rPr>
          <w:rStyle w:val="CommentReference"/>
          <w:color w:val="000000"/>
        </w:rPr>
        <w:commentReference w:id="180"/>
      </w:r>
      <w:r>
        <w:rPr>
          <w:rFonts w:ascii="Calibri" w:eastAsia="Calibri" w:hAnsi="Calibri" w:cs="Calibri"/>
          <w:sz w:val="22"/>
        </w:rPr>
        <w:t>The rug plot at the bottom of each figure displays the levels of the predictors used to fit the model.</w:t>
      </w:r>
    </w:p>
    <w:p w14:paraId="0011FB54" w14:textId="77777777" w:rsidR="00641E50" w:rsidRDefault="00641E50" w:rsidP="00641E50">
      <w:pPr>
        <w:spacing w:after="160"/>
        <w:rPr>
          <w:rFonts w:ascii="Calibri" w:eastAsia="Calibri" w:hAnsi="Calibri" w:cs="Calibri"/>
          <w:sz w:val="22"/>
        </w:rPr>
      </w:pPr>
      <w:r>
        <w:rPr>
          <w:rFonts w:ascii="Calibri" w:eastAsia="Calibri" w:hAnsi="Calibri" w:cs="Calibri"/>
          <w:sz w:val="22"/>
        </w:rPr>
        <w:t>(a) Estimated effect of</w:t>
      </w:r>
      <w:r>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Pr>
          <w:rFonts w:ascii="Calibri" w:eastAsia="Calibri" w:hAnsi="Calibri" w:cs="Calibri"/>
          <w:sz w:val="22"/>
        </w:rPr>
        <w:t xml:space="preserve">from the single </w:t>
      </w:r>
      <w:r w:rsidRPr="00361D50">
        <w:rPr>
          <w:rFonts w:ascii="Calibri" w:eastAsia="Calibri" w:hAnsi="Calibri" w:cs="Calibri"/>
          <w:sz w:val="22"/>
        </w:rPr>
        <w:t xml:space="preserve">release </w:t>
      </w:r>
      <w:r>
        <w:rPr>
          <w:rFonts w:ascii="Calibri" w:eastAsia="Calibri" w:hAnsi="Calibri" w:cs="Calibri"/>
          <w:sz w:val="22"/>
        </w:rPr>
        <w:t>of salmon 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Pr>
          <w:rFonts w:ascii="Calibri" w:eastAsia="Calibri" w:hAnsi="Calibri" w:cs="Calibri"/>
          <w:sz w:val="22"/>
        </w:rPr>
        <w:t xml:space="preserve">. No other predictors were retained in the final model. Location was not evaluated as a potential predictor of TLF in 2012 during model selection and validation due to multicollinearity. </w:t>
      </w:r>
    </w:p>
    <w:p w14:paraId="4CE3819C" w14:textId="77777777" w:rsidR="00641E50" w:rsidRPr="003D4C9B" w:rsidRDefault="00641E50" w:rsidP="00641E50">
      <w:pPr>
        <w:spacing w:after="160"/>
        <w:rPr>
          <w:rFonts w:ascii="Calibri" w:eastAsia="Calibri" w:hAnsi="Calibri" w:cs="Calibri"/>
          <w:sz w:val="22"/>
        </w:rPr>
      </w:pPr>
      <w:r>
        <w:rPr>
          <w:rFonts w:ascii="Calibri" w:eastAsia="Calibri" w:hAnsi="Calibri" w:cs="Calibri"/>
          <w:sz w:val="22"/>
        </w:rPr>
        <w:t xml:space="preserve">(b) Estimated effect of </w:t>
      </w:r>
      <w:r>
        <w:rPr>
          <w:rFonts w:ascii="Calibri" w:eastAsia="Calibri" w:hAnsi="Calibri" w:cs="Calibri"/>
          <w:i/>
          <w:iCs/>
          <w:sz w:val="22"/>
        </w:rPr>
        <w:t>release group sex ratio</w:t>
      </w:r>
      <w:r>
        <w:rPr>
          <w:rFonts w:ascii="Calibri" w:eastAsia="Calibri" w:hAnsi="Calibri" w:cs="Calibri"/>
          <w:sz w:val="22"/>
        </w:rPr>
        <w:t xml:space="preserve"> 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4EF02212"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D57E4BA"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5FEEABC1"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623FF270"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w:t>
      </w:r>
      <w:r>
        <w:rPr>
          <w:rFonts w:ascii="Calibri" w:eastAsia="Calibri" w:hAnsi="Calibri" w:cs="Calibri"/>
          <w:sz w:val="22"/>
        </w:rPr>
        <w:lastRenderedPageBreak/>
        <w:t xml:space="preserve">final model. Location was not evaluated as a potential predictor of TLF in 2015 during model selection and validation due to strongly unbalanced design. </w:t>
      </w:r>
    </w:p>
    <w:p w14:paraId="4A449F09"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4595E8C5"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230FB8DE" w14:textId="77777777" w:rsidR="00641E50" w:rsidRDefault="00641E50" w:rsidP="00641E50">
      <w:pPr>
        <w:spacing w:after="160"/>
        <w:rPr>
          <w:rFonts w:ascii="Calibri" w:eastAsia="Calibri" w:hAnsi="Calibri" w:cs="Calibri"/>
          <w:sz w:val="22"/>
        </w:rPr>
      </w:pPr>
    </w:p>
    <w:p w14:paraId="2D33D452" w14:textId="77777777" w:rsidR="00641E50" w:rsidRDefault="00641E50" w:rsidP="00641E50">
      <w:pPr>
        <w:spacing w:after="160"/>
        <w:rPr>
          <w:rFonts w:ascii="Calibri" w:eastAsia="Calibri" w:hAnsi="Calibri" w:cs="Calibri"/>
          <w:sz w:val="22"/>
        </w:rPr>
      </w:pPr>
    </w:p>
    <w:p w14:paraId="3865260E" w14:textId="77777777" w:rsidR="00641E50" w:rsidRDefault="00641E50" w:rsidP="00641E50">
      <w:pPr>
        <w:spacing w:after="160"/>
        <w:rPr>
          <w:rFonts w:ascii="Calibri" w:eastAsia="Calibri" w:hAnsi="Calibri" w:cs="Calibri"/>
          <w:sz w:val="22"/>
        </w:rPr>
      </w:pPr>
    </w:p>
    <w:p w14:paraId="1B71BFE1" w14:textId="77777777" w:rsidR="00641E50" w:rsidRDefault="00641E50" w:rsidP="00641E50">
      <w:pPr>
        <w:spacing w:after="160"/>
        <w:rPr>
          <w:rFonts w:ascii="Calibri" w:eastAsia="Calibri" w:hAnsi="Calibri" w:cs="Calibri"/>
          <w:sz w:val="22"/>
        </w:rPr>
      </w:pPr>
    </w:p>
    <w:p w14:paraId="75DAD794" w14:textId="77777777" w:rsidR="00641E50" w:rsidRDefault="00641E50" w:rsidP="00641E50">
      <w:pPr>
        <w:spacing w:after="160"/>
        <w:rPr>
          <w:rFonts w:ascii="Calibri" w:eastAsia="Calibri" w:hAnsi="Calibri" w:cs="Calibri"/>
          <w:sz w:val="22"/>
        </w:rPr>
      </w:pPr>
      <w:r>
        <w:rPr>
          <w:rFonts w:ascii="Calibri" w:eastAsia="Calibri" w:hAnsi="Calibri" w:cs="Calibri"/>
          <w:noProof/>
          <w:sz w:val="22"/>
        </w:rPr>
        <w:drawing>
          <wp:inline distT="0" distB="0" distL="0" distR="0" wp14:anchorId="61447E12" wp14:editId="1BA56C15">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678D357C" w14:textId="77777777" w:rsidR="00641E50" w:rsidRDefault="00641E50" w:rsidP="00641E50">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2F49C577" w14:textId="77777777" w:rsidR="00641E50" w:rsidRPr="0041379C" w:rsidRDefault="00641E50" w:rsidP="00641E50">
      <w:pPr>
        <w:spacing w:after="160"/>
        <w:rPr>
          <w:rFonts w:ascii="Calibri" w:eastAsia="Calibri" w:hAnsi="Calibri" w:cs="Calibri"/>
          <w:sz w:val="22"/>
        </w:rPr>
      </w:pPr>
    </w:p>
    <w:p w14:paraId="6EC36DB5" w14:textId="6E6C8EFC" w:rsidR="00A91DE2" w:rsidRPr="00641E50" w:rsidRDefault="00641E50" w:rsidP="00641E50">
      <w:pPr>
        <w:spacing w:after="160"/>
        <w:rPr>
          <w:rFonts w:ascii="Calibri" w:eastAsia="Calibri" w:hAnsi="Calibri" w:cs="Calibri"/>
          <w:sz w:val="22"/>
        </w:rPr>
      </w:pPr>
      <w:r>
        <w:rPr>
          <w:rFonts w:ascii="Calibri" w:eastAsia="Calibri" w:hAnsi="Calibri" w:cs="Calibri"/>
          <w:sz w:val="22"/>
        </w:rPr>
        <w:br w:type="page"/>
      </w:r>
    </w:p>
    <w:p w14:paraId="638166C0" w14:textId="233E7A2F" w:rsidR="00A91DE2" w:rsidRDefault="00A91DE2" w:rsidP="00641E50">
      <w:pPr>
        <w:spacing w:after="158" w:line="259" w:lineRule="auto"/>
        <w:sectPr w:rsidR="00A91DE2">
          <w:footerReference w:type="even" r:id="rId34"/>
          <w:footerReference w:type="default" r:id="rId35"/>
          <w:footerReference w:type="first" r:id="rId36"/>
          <w:pgSz w:w="12240" w:h="15840"/>
          <w:pgMar w:top="1442" w:right="1444" w:bottom="1528" w:left="1440" w:header="720" w:footer="721" w:gutter="0"/>
          <w:cols w:space="720"/>
        </w:sectPr>
      </w:pPr>
    </w:p>
    <w:p w14:paraId="764FB514" w14:textId="07D4A088" w:rsidR="00A91DE2" w:rsidRPr="00E4180A" w:rsidRDefault="00656A5C"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sidR="00641E50" w:rsidRPr="00641E50">
        <w:rPr>
          <w:bCs/>
          <w:color w:val="auto"/>
          <w:sz w:val="24"/>
        </w:rPr>
        <w:t>A</w:t>
      </w:r>
      <w:r w:rsidR="00641E50">
        <w:rPr>
          <w:bCs/>
          <w:color w:val="auto"/>
          <w:sz w:val="24"/>
        </w:rPr>
        <w:t>: A</w:t>
      </w:r>
      <w:r w:rsidR="00641E50" w:rsidRPr="00641E50">
        <w:rPr>
          <w:bCs/>
          <w:color w:val="auto"/>
          <w:szCs w:val="19"/>
        </w:rPr>
        <w:t>LLELE</w:t>
      </w:r>
      <w:r w:rsidR="00641E50">
        <w:rPr>
          <w:bCs/>
          <w:color w:val="auto"/>
          <w:sz w:val="24"/>
        </w:rPr>
        <w:t xml:space="preserve"> F</w:t>
      </w:r>
      <w:r w:rsidR="00641E50" w:rsidRPr="00641E50">
        <w:rPr>
          <w:bCs/>
          <w:color w:val="auto"/>
          <w:szCs w:val="19"/>
        </w:rPr>
        <w:t>REQUENCIES</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of  </w:t>
      </w:r>
      <w:r w:rsidR="00BE196E" w:rsidRPr="00736A26">
        <w:t xml:space="preserve">1.55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183" w:author="Sandra Bohn" w:date="2021-07-07T16:05:00Z"/>
          <w:b/>
        </w:rPr>
        <w:sectPr w:rsidR="00B5071F" w:rsidSect="00E4180A">
          <w:footerReference w:type="even" r:id="rId37"/>
          <w:footerReference w:type="default" r:id="rId38"/>
          <w:footerReference w:type="first" r:id="rId39"/>
          <w:pgSz w:w="12240" w:h="15840"/>
          <w:pgMar w:top="1436" w:right="1440" w:bottom="900" w:left="1440" w:header="720" w:footer="720" w:gutter="0"/>
          <w:cols w:space="720"/>
          <w:docGrid w:linePitch="326"/>
        </w:sectPr>
      </w:pPr>
    </w:p>
    <w:p w14:paraId="17B6B0A7" w14:textId="39351014"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184"/>
      <w:commentRangeStart w:id="185"/>
      <w:commentRangeStart w:id="186"/>
      <w:r w:rsidRPr="005D1D05">
        <w:t xml:space="preserve">lower </w:t>
      </w:r>
      <w:commentRangeEnd w:id="184"/>
      <w:r w:rsidR="006F29C0">
        <w:rPr>
          <w:rStyle w:val="CommentReference"/>
        </w:rPr>
        <w:commentReference w:id="184"/>
      </w:r>
      <w:commentRangeEnd w:id="185"/>
      <w:r w:rsidR="001D67D3">
        <w:rPr>
          <w:rStyle w:val="CommentReference"/>
          <w:color w:val="000000"/>
        </w:rPr>
        <w:commentReference w:id="185"/>
      </w:r>
      <w:commentRangeEnd w:id="186"/>
      <w:r w:rsidR="00281FC3">
        <w:rPr>
          <w:rStyle w:val="CommentReference"/>
          <w:color w:val="000000"/>
        </w:rPr>
        <w:commentReference w:id="186"/>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marked outplants released above Detroit Dam and carcass samples. Years 2013, 2014, 2015, 2016, and 2017 include </w:t>
      </w:r>
      <w:commentRangeStart w:id="187"/>
      <w:r w:rsidR="001A7301">
        <w:t xml:space="preserve">marked </w:t>
      </w:r>
      <w:commentRangeEnd w:id="187"/>
      <w:r w:rsidR="00B741F9">
        <w:rPr>
          <w:rStyle w:val="CommentReference"/>
          <w:color w:val="000000"/>
        </w:rPr>
        <w:commentReference w:id="187"/>
      </w:r>
      <w:r w:rsidR="001A7301">
        <w:t>outplants released above Detroit Dam, unmarked salmon reintroduced below Big Cliff Dam, and carcass samples. Years 2018, 2019, and 2020 include unmarked 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2F348745" w:rsidR="005C1205" w:rsidRPr="005C1205" w:rsidRDefault="005C1205" w:rsidP="005C1205">
            <w:pPr>
              <w:jc w:val="center"/>
              <w:rPr>
                <w:sz w:val="20"/>
                <w:szCs w:val="20"/>
              </w:rPr>
            </w:pPr>
            <w:commentRangeStart w:id="188"/>
            <w:r w:rsidRPr="005C1205">
              <w:rPr>
                <w:i/>
                <w:iCs/>
                <w:sz w:val="20"/>
                <w:szCs w:val="20"/>
              </w:rPr>
              <w:t>N</w:t>
            </w:r>
            <w:r w:rsidRPr="005C1205">
              <w:rPr>
                <w:sz w:val="20"/>
                <w:szCs w:val="20"/>
              </w:rPr>
              <w:t xml:space="preserve"> = </w:t>
            </w:r>
            <w:commentRangeEnd w:id="188"/>
            <w:r w:rsidR="00B741F9">
              <w:rPr>
                <w:rStyle w:val="CommentReference"/>
                <w:color w:val="000000"/>
              </w:rPr>
              <w:commentReference w:id="188"/>
            </w:r>
            <w:ins w:id="189" w:author="David Dayan" w:date="2022-06-14T13:34:00Z">
              <w:r w:rsidR="00E5058F">
                <w:rPr>
                  <w:sz w:val="20"/>
                  <w:szCs w:val="20"/>
                </w:rPr>
                <w:t>2123</w:t>
              </w:r>
            </w:ins>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56EE9AA9" w:rsidR="005C1205" w:rsidRPr="005C1205" w:rsidRDefault="005C1205" w:rsidP="005C1205">
            <w:pPr>
              <w:jc w:val="center"/>
              <w:rPr>
                <w:sz w:val="20"/>
                <w:szCs w:val="20"/>
              </w:rPr>
            </w:pPr>
            <w:commentRangeStart w:id="190"/>
            <w:r w:rsidRPr="005C1205">
              <w:rPr>
                <w:i/>
                <w:iCs/>
                <w:sz w:val="20"/>
                <w:szCs w:val="20"/>
              </w:rPr>
              <w:t>N</w:t>
            </w:r>
            <w:r w:rsidRPr="005C1205">
              <w:rPr>
                <w:sz w:val="20"/>
                <w:szCs w:val="20"/>
              </w:rPr>
              <w:t xml:space="preserve"> = </w:t>
            </w:r>
            <w:commentRangeEnd w:id="190"/>
            <w:r w:rsidR="00B741F9">
              <w:rPr>
                <w:rStyle w:val="CommentReference"/>
                <w:color w:val="000000"/>
              </w:rPr>
              <w:commentReference w:id="190"/>
            </w:r>
            <w:ins w:id="191" w:author="David Dayan" w:date="2022-06-14T13:35:00Z">
              <w:r w:rsidR="00E5058F">
                <w:rPr>
                  <w:sz w:val="20"/>
                  <w:szCs w:val="20"/>
                </w:rPr>
                <w:t>1593</w:t>
              </w:r>
            </w:ins>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33650E97" w14:textId="35EA8698" w:rsidR="00641E50" w:rsidRPr="00E4180A" w:rsidRDefault="00641E50"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Pr>
          <w:bCs/>
          <w:color w:val="auto"/>
          <w:sz w:val="24"/>
        </w:rPr>
        <w:t>B: P</w:t>
      </w:r>
      <w:r w:rsidRPr="00641E50">
        <w:rPr>
          <w:bCs/>
          <w:color w:val="auto"/>
          <w:szCs w:val="19"/>
        </w:rPr>
        <w:t>OST</w:t>
      </w:r>
      <w:r>
        <w:rPr>
          <w:bCs/>
          <w:color w:val="auto"/>
          <w:sz w:val="24"/>
        </w:rPr>
        <w:t>-H</w:t>
      </w:r>
      <w:r w:rsidRPr="00641E50">
        <w:rPr>
          <w:bCs/>
          <w:color w:val="auto"/>
          <w:szCs w:val="19"/>
        </w:rPr>
        <w:t>OC</w:t>
      </w:r>
      <w:r>
        <w:rPr>
          <w:bCs/>
          <w:color w:val="auto"/>
          <w:sz w:val="24"/>
        </w:rPr>
        <w:t xml:space="preserve"> A</w:t>
      </w:r>
      <w:r w:rsidRPr="00641E50">
        <w:rPr>
          <w:bCs/>
          <w:color w:val="auto"/>
          <w:szCs w:val="19"/>
        </w:rPr>
        <w:t>NALYSES</w:t>
      </w:r>
    </w:p>
    <w:p w14:paraId="32808B5D" w14:textId="33077145" w:rsidR="00A91DE2" w:rsidRDefault="00A91DE2">
      <w:pPr>
        <w:spacing w:line="259" w:lineRule="auto"/>
        <w:ind w:left="540"/>
      </w:pPr>
    </w:p>
    <w:p w14:paraId="3F914387" w14:textId="50E61791" w:rsidR="00641E50" w:rsidRDefault="00641E50" w:rsidP="00936894">
      <w:pPr>
        <w:spacing w:line="259" w:lineRule="auto"/>
        <w:rPr>
          <w:i/>
          <w:iCs/>
        </w:rPr>
      </w:pPr>
      <w:r w:rsidRPr="00641E50">
        <w:rPr>
          <w:i/>
          <w:iCs/>
        </w:rPr>
        <w:t>Comparisons within 2015</w:t>
      </w:r>
    </w:p>
    <w:p w14:paraId="2622FD61" w14:textId="275F34B4" w:rsidR="00641E50" w:rsidRDefault="00641E50">
      <w:pPr>
        <w:spacing w:line="259" w:lineRule="auto"/>
        <w:ind w:left="540"/>
        <w:rPr>
          <w:i/>
          <w:iCs/>
        </w:rPr>
      </w:pPr>
    </w:p>
    <w:p w14:paraId="0A75954A" w14:textId="367F1200" w:rsidR="00641E50" w:rsidRPr="00E30801" w:rsidRDefault="00DF03FF" w:rsidP="00936894">
      <w:pPr>
        <w:spacing w:line="360" w:lineRule="auto"/>
      </w:pPr>
      <w:r>
        <w:t>W</w:t>
      </w:r>
      <w:r w:rsidR="00936894">
        <w:t xml:space="preserve">e noted that the mean TLF of NOR salmon reintroduced above Detroit dam was greater than both TLF of HOR salmon outplanted above Detroit Dam and NOR salmon reintroduced below Big Cliff. To evaluate if these differences were significant, we fit a generalized linear model with a log-link function and negative binomial distribution that modeled TLF as a function of </w:t>
      </w:r>
      <w:r w:rsidR="00936894" w:rsidRPr="00936894">
        <w:rPr>
          <w:i/>
          <w:iCs/>
        </w:rPr>
        <w:t>type</w:t>
      </w:r>
      <w:r w:rsidR="00352D2F">
        <w:rPr>
          <w:i/>
          <w:iCs/>
        </w:rPr>
        <w:t xml:space="preserve"> </w:t>
      </w:r>
      <w:r w:rsidR="00352D2F">
        <w:t xml:space="preserve">and </w:t>
      </w:r>
      <w:r w:rsidR="00352D2F">
        <w:rPr>
          <w:i/>
          <w:iCs/>
        </w:rPr>
        <w:t>sex</w:t>
      </w:r>
      <w:r w:rsidR="00936894">
        <w:t xml:space="preserve">. </w:t>
      </w:r>
      <w:r w:rsidR="00936894" w:rsidRPr="00936894">
        <w:rPr>
          <w:i/>
          <w:iCs/>
        </w:rPr>
        <w:t xml:space="preserve">Type </w:t>
      </w:r>
      <w:r w:rsidR="00936894">
        <w:t xml:space="preserve">was a factor with three levels: reintroduced NOR salmon above Detroit Dam, outplanted HOR salmon above Detroit Dam, and reintroduced NOR salmon below Big Cliff Dam. We validated the model using randomized and simulated residuals as in the GLM of predictors of fitness in the main text. We evaluated the significance of the effect of </w:t>
      </w:r>
      <w:r w:rsidR="00936894">
        <w:rPr>
          <w:i/>
          <w:iCs/>
        </w:rPr>
        <w:t xml:space="preserve">type </w:t>
      </w:r>
      <w:r w:rsidR="00936894">
        <w:t>on TLF using a likelihood ratio test and a Wald Test.</w:t>
      </w:r>
      <w:r w:rsidR="00E30801">
        <w:t xml:space="preserve"> We plotted the estimated marginal means and </w:t>
      </w:r>
      <w:proofErr w:type="spellStart"/>
      <w:r w:rsidR="00E30801">
        <w:t>s.e.</w:t>
      </w:r>
      <w:proofErr w:type="spellEnd"/>
      <w:r w:rsidR="00E30801">
        <w:t xml:space="preserve"> of the effect of </w:t>
      </w:r>
      <w:r w:rsidR="00E30801">
        <w:rPr>
          <w:i/>
          <w:iCs/>
        </w:rPr>
        <w:t>type</w:t>
      </w:r>
      <w:r w:rsidR="00E30801">
        <w:t xml:space="preserve"> using the </w:t>
      </w:r>
      <w:proofErr w:type="spellStart"/>
      <w:r w:rsidR="00E30801">
        <w:rPr>
          <w:i/>
          <w:iCs/>
        </w:rPr>
        <w:t>emmeans</w:t>
      </w:r>
      <w:proofErr w:type="spellEnd"/>
      <w:r w:rsidR="00E30801">
        <w:rPr>
          <w:i/>
          <w:iCs/>
        </w:rPr>
        <w:t xml:space="preserve"> </w:t>
      </w:r>
      <w:r w:rsidR="00E30801">
        <w:t>package in R.</w:t>
      </w:r>
    </w:p>
    <w:p w14:paraId="2399036D" w14:textId="25BD327C" w:rsidR="00936894" w:rsidRDefault="00936894" w:rsidP="00936894">
      <w:pPr>
        <w:spacing w:line="360" w:lineRule="auto"/>
      </w:pPr>
    </w:p>
    <w:p w14:paraId="66468374" w14:textId="02AF7752" w:rsidR="00936894" w:rsidRDefault="00352D2F" w:rsidP="00936894">
      <w:pPr>
        <w:spacing w:line="360" w:lineRule="auto"/>
      </w:pPr>
      <w:r>
        <w:t xml:space="preserve">Including </w:t>
      </w:r>
      <w:r w:rsidRPr="00352D2F">
        <w:rPr>
          <w:i/>
          <w:iCs/>
        </w:rPr>
        <w:t>type</w:t>
      </w:r>
      <w:r>
        <w:t xml:space="preserve"> significantly improved the fit to the data over a simple model that included only an effect of </w:t>
      </w:r>
      <w:r w:rsidRPr="00352D2F">
        <w:rPr>
          <w:i/>
          <w:iCs/>
        </w:rPr>
        <w:t>sex</w:t>
      </w:r>
      <w:r>
        <w:t xml:space="preserve"> and an intercept (likelihood ratio test p-value: 8.7 x 10</w:t>
      </w:r>
      <w:r>
        <w:rPr>
          <w:vertAlign w:val="superscript"/>
        </w:rPr>
        <w:t>-7</w:t>
      </w:r>
      <w:r>
        <w:t xml:space="preserve">). </w:t>
      </w:r>
      <w:commentRangeStart w:id="192"/>
      <w:r w:rsidR="00936894" w:rsidRPr="00352D2F">
        <w:t>NOR</w:t>
      </w:r>
      <w:r w:rsidR="00936894">
        <w:t xml:space="preserve"> salmon released above Detroit Dam had significantly greater fitness than</w:t>
      </w:r>
      <w:commentRangeEnd w:id="192"/>
      <w:r>
        <w:rPr>
          <w:rStyle w:val="CommentReference"/>
          <w:color w:val="000000"/>
        </w:rPr>
        <w:commentReference w:id="192"/>
      </w:r>
      <w:r w:rsidR="00E30801">
        <w:t xml:space="preserve"> both HOR salmon outplanted into the same habitat above Detroit Dam (Wald test p-value: 2.0 x 10</w:t>
      </w:r>
      <w:r w:rsidR="00E30801">
        <w:rPr>
          <w:vertAlign w:val="superscript"/>
        </w:rPr>
        <w:t>-7</w:t>
      </w:r>
      <w:r w:rsidR="00E30801">
        <w:t>) and NOR salmon reintroduced into the Wild Fish Sanctuary below Big Cliff Dam (Wald test p-value: 0.039).</w:t>
      </w:r>
    </w:p>
    <w:p w14:paraId="20813439" w14:textId="550A0724" w:rsidR="00E30801" w:rsidRDefault="00E30801" w:rsidP="00936894">
      <w:pPr>
        <w:spacing w:line="360" w:lineRule="auto"/>
      </w:pPr>
      <w:r>
        <w:rPr>
          <w:noProof/>
        </w:rPr>
        <w:drawing>
          <wp:inline distT="0" distB="0" distL="0" distR="0" wp14:anchorId="7CC0C63E" wp14:editId="7FF7D0CE">
            <wp:extent cx="3722255" cy="278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741861" cy="2799106"/>
                    </a:xfrm>
                    <a:prstGeom prst="rect">
                      <a:avLst/>
                    </a:prstGeom>
                  </pic:spPr>
                </pic:pic>
              </a:graphicData>
            </a:graphic>
          </wp:inline>
        </w:drawing>
      </w:r>
    </w:p>
    <w:p w14:paraId="4DB5AF2C" w14:textId="602E977F" w:rsidR="00E30801" w:rsidRPr="00E30801" w:rsidRDefault="00E30801" w:rsidP="00936894">
      <w:pPr>
        <w:spacing w:line="360" w:lineRule="auto"/>
      </w:pPr>
      <w:r>
        <w:rPr>
          <w:b/>
          <w:bCs/>
        </w:rPr>
        <w:t xml:space="preserve">Figure A1: </w:t>
      </w:r>
      <w:r>
        <w:t>Estimated marginal means</w:t>
      </w:r>
      <w:r w:rsidR="00DF03FF" w:rsidRPr="00DF03FF">
        <w:t xml:space="preserve"> </w:t>
      </w:r>
      <w:r w:rsidR="00DF03FF">
        <w:t>and standard errors</w:t>
      </w:r>
      <w:r>
        <w:t xml:space="preserve"> of the effect of </w:t>
      </w:r>
      <w:r>
        <w:rPr>
          <w:i/>
          <w:iCs/>
        </w:rPr>
        <w:t>type</w:t>
      </w:r>
      <w:r>
        <w:t xml:space="preserve"> on TLF for spring Chinook salmon releases in 2015.</w:t>
      </w:r>
    </w:p>
    <w:p w14:paraId="6DE51A62" w14:textId="5D7C5504" w:rsidR="00F42D8A" w:rsidRDefault="000C5856" w:rsidP="00936894">
      <w:pPr>
        <w:spacing w:line="360" w:lineRule="auto"/>
        <w:rPr>
          <w:i/>
          <w:iCs/>
        </w:rPr>
      </w:pPr>
      <w:r>
        <w:rPr>
          <w:i/>
          <w:iCs/>
        </w:rPr>
        <w:lastRenderedPageBreak/>
        <w:t xml:space="preserve">Corroborating </w:t>
      </w:r>
      <w:r w:rsidR="00373EBF">
        <w:rPr>
          <w:i/>
          <w:iCs/>
        </w:rPr>
        <w:t>Estimated</w:t>
      </w:r>
      <w:r>
        <w:rPr>
          <w:i/>
          <w:iCs/>
        </w:rPr>
        <w:t xml:space="preserve"> Effect of Annual Sex Ratio</w:t>
      </w:r>
    </w:p>
    <w:p w14:paraId="5F6F57CE" w14:textId="4D885626" w:rsidR="000C5856" w:rsidRDefault="000C5856" w:rsidP="00936894">
      <w:pPr>
        <w:spacing w:line="360" w:lineRule="auto"/>
        <w:rPr>
          <w:i/>
          <w:iCs/>
        </w:rPr>
      </w:pPr>
    </w:p>
    <w:p w14:paraId="025DC141" w14:textId="2B145ACB" w:rsidR="000C5856" w:rsidRPr="00FA77EE" w:rsidRDefault="000C5856" w:rsidP="00936894">
      <w:pPr>
        <w:spacing w:line="360" w:lineRule="auto"/>
      </w:pPr>
      <w:r>
        <w:t>We hypothesized that if annual sex ratio was predictive of fitness among spring Chinook salmon released above Detroit Dam from 2011-2015, then it should also be predictive of fitness among 2016 HOR outplants above Detroit Dam and NOR salmon reintroduced below Big Cliff Dam from 2013-2016</w:t>
      </w:r>
      <w:r w:rsidR="00FA77EE">
        <w:t>.</w:t>
      </w:r>
    </w:p>
    <w:p w14:paraId="6561E6D6" w14:textId="6ED1F096" w:rsidR="000C5856" w:rsidRDefault="000C5856" w:rsidP="00936894">
      <w:pPr>
        <w:spacing w:line="360" w:lineRule="auto"/>
      </w:pPr>
    </w:p>
    <w:p w14:paraId="0707A9A6" w14:textId="713FA40C" w:rsidR="002869A7" w:rsidRDefault="002869A7" w:rsidP="00936894">
      <w:pPr>
        <w:spacing w:line="360" w:lineRule="auto"/>
        <w:rPr>
          <w:u w:val="single"/>
        </w:rPr>
      </w:pPr>
      <w:r>
        <w:rPr>
          <w:u w:val="single"/>
        </w:rPr>
        <w:t>NOR Salmon Reintroduced Below Big Cliff</w:t>
      </w:r>
    </w:p>
    <w:p w14:paraId="31855EEA" w14:textId="649708E7" w:rsidR="002869A7" w:rsidRDefault="002869A7" w:rsidP="00936894">
      <w:pPr>
        <w:spacing w:line="360" w:lineRule="auto"/>
        <w:rPr>
          <w:u w:val="single"/>
        </w:rPr>
      </w:pPr>
    </w:p>
    <w:p w14:paraId="7E3E60BA" w14:textId="232F7E99" w:rsidR="002869A7" w:rsidRDefault="002869A7" w:rsidP="002869A7">
      <w:pPr>
        <w:spacing w:line="360" w:lineRule="auto"/>
      </w:pPr>
      <w:r>
        <w:t xml:space="preserve">To evaluate if annual sex ratio was predictive of fitness among NOR spring Chinook salmon reintroduced below Big Cliff Dam, we fit a generalized linear model with a log-link function and negative binomial distribution that modeled fitness of NOR spring Chinook salmon reintroduced below Big Cliff Dam in 2013-2016 as a function of </w:t>
      </w:r>
      <w:r w:rsidRPr="00FA77EE">
        <w:rPr>
          <w:i/>
          <w:iCs/>
        </w:rPr>
        <w:t>sex, annual sex ratio</w:t>
      </w:r>
      <w:r>
        <w:t xml:space="preserve"> and their interaction. </w:t>
      </w:r>
      <w:r w:rsidR="00AB1F4D">
        <w:t>The range of sex ratios</w:t>
      </w:r>
      <w:r w:rsidR="00AD5472">
        <w:t xml:space="preserve"> each year</w:t>
      </w:r>
      <w:r w:rsidR="00AB1F4D">
        <w:t xml:space="preserve"> below Big Cliff Dam was comparable to the range above Detroit dam</w:t>
      </w:r>
      <w:r w:rsidR="00226F29">
        <w:t>:</w:t>
      </w:r>
      <w:r w:rsidR="00AD5472">
        <w:t xml:space="preserve"> </w:t>
      </w:r>
      <w:r w:rsidR="00AB1F4D">
        <w:t xml:space="preserve">1.1 - 2.4 (males to females) and 0.8 – 2.0, respectively. </w:t>
      </w:r>
      <w:r>
        <w:t>We validated the model using randomized and simulated residuals as in the GLM of predictors of fitness in the main text. We evaluated the significance of the effect</w:t>
      </w:r>
      <w:r w:rsidR="00AB1F4D">
        <w:t xml:space="preserve">s of </w:t>
      </w:r>
      <w:r w:rsidR="00AB1F4D" w:rsidRPr="00FA77EE">
        <w:rPr>
          <w:i/>
          <w:iCs/>
        </w:rPr>
        <w:t>sex, annual sex ratio</w:t>
      </w:r>
      <w:r w:rsidR="00AB1F4D">
        <w:t xml:space="preserve"> and their interaction </w:t>
      </w:r>
      <w:r>
        <w:t xml:space="preserve">on </w:t>
      </w:r>
      <w:r w:rsidR="00AB1F4D">
        <w:t>fitness</w:t>
      </w:r>
      <w:r>
        <w:t xml:space="preserve"> using a likelihood ratio test and a Wald Test. We</w:t>
      </w:r>
      <w:r w:rsidR="00AB1F4D">
        <w:t xml:space="preserve"> prepared an effect plot in the same fashion as the models in main text.</w:t>
      </w:r>
    </w:p>
    <w:p w14:paraId="0F8C0293" w14:textId="77777777" w:rsidR="00DA371F" w:rsidRDefault="00DA371F" w:rsidP="002869A7">
      <w:pPr>
        <w:spacing w:line="360" w:lineRule="auto"/>
      </w:pPr>
    </w:p>
    <w:p w14:paraId="5B1F6DEC" w14:textId="237DABEB" w:rsidR="00AB1F4D" w:rsidRDefault="00AB1F4D" w:rsidP="002869A7">
      <w:pPr>
        <w:spacing w:line="360" w:lineRule="auto"/>
      </w:pPr>
      <w:r>
        <w:t xml:space="preserve">The interaction term was not significant, so we refit the main effects without the interaction. </w:t>
      </w:r>
      <w:r w:rsidR="00FA77EE">
        <w:t>Inclusion of b</w:t>
      </w:r>
      <w:r>
        <w:t xml:space="preserve">oth </w:t>
      </w:r>
      <w:r w:rsidRPr="00FA77EE">
        <w:rPr>
          <w:i/>
          <w:iCs/>
        </w:rPr>
        <w:t>sex</w:t>
      </w:r>
      <w:r>
        <w:t xml:space="preserve"> and </w:t>
      </w:r>
      <w:r w:rsidRPr="00FA77EE">
        <w:rPr>
          <w:i/>
          <w:iCs/>
        </w:rPr>
        <w:t>annual sex ratio</w:t>
      </w:r>
      <w:r>
        <w:t xml:space="preserve"> significantly improved model fit (likelihood ratio test p-values: 2.1 x 10</w:t>
      </w:r>
      <w:r>
        <w:rPr>
          <w:vertAlign w:val="superscript"/>
        </w:rPr>
        <w:t>-4</w:t>
      </w:r>
      <w:r>
        <w:t xml:space="preserve"> and 1.7 x 10</w:t>
      </w:r>
      <w:r>
        <w:rPr>
          <w:vertAlign w:val="superscript"/>
        </w:rPr>
        <w:t>-5</w:t>
      </w:r>
      <w:r>
        <w:t>, respectively), and both estimated effects were significantly different than zero (Wald Test, 2.1 x 10</w:t>
      </w:r>
      <w:r>
        <w:rPr>
          <w:vertAlign w:val="superscript"/>
        </w:rPr>
        <w:t>-4</w:t>
      </w:r>
      <w:r>
        <w:t xml:space="preserve"> and 1.7 x 10</w:t>
      </w:r>
      <w:r>
        <w:rPr>
          <w:vertAlign w:val="superscript"/>
        </w:rPr>
        <w:t>-5</w:t>
      </w:r>
      <w:r>
        <w:t xml:space="preserve">, respectively). The effect of </w:t>
      </w:r>
      <w:r w:rsidR="00DA371F" w:rsidRPr="00FA77EE">
        <w:rPr>
          <w:i/>
          <w:iCs/>
        </w:rPr>
        <w:t>annual sex ratio</w:t>
      </w:r>
      <w:r w:rsidR="00DA371F">
        <w:t xml:space="preserve"> was negative over the range that occurred from 2013-2016 (</w:t>
      </w:r>
      <w:r w:rsidR="00FA77EE" w:rsidRPr="00FA77EE">
        <w:t>β =</w:t>
      </w:r>
      <w:r w:rsidR="00FA77EE">
        <w:rPr>
          <w:b/>
          <w:bCs/>
        </w:rPr>
        <w:t xml:space="preserve"> </w:t>
      </w:r>
      <w:r w:rsidR="00FA77EE">
        <w:t xml:space="preserve"> </w:t>
      </w:r>
      <w:r w:rsidR="00DA371F">
        <w:t>-</w:t>
      </w:r>
      <w:r w:rsidR="00DA371F" w:rsidRPr="00DA371F">
        <w:t>1.0</w:t>
      </w:r>
      <w:r w:rsidR="00DA371F">
        <w:t>3</w:t>
      </w:r>
      <w:r w:rsidR="00DA371F" w:rsidRPr="00DA371F">
        <w:t xml:space="preserve"> </w:t>
      </w:r>
      <w:r w:rsidR="00DA371F" w:rsidRPr="0092246C">
        <w:t>±</w:t>
      </w:r>
      <w:r w:rsidR="00DA371F" w:rsidRPr="00DA371F">
        <w:t xml:space="preserve"> 0.2</w:t>
      </w:r>
      <w:r w:rsidR="00DA371F">
        <w:t xml:space="preserve">4). This estimated effect of annual sex ratio is presented on the response scale </w:t>
      </w:r>
      <w:r w:rsidR="00FA77EE">
        <w:t>in figure A2</w:t>
      </w:r>
      <w:r w:rsidR="00DA371F">
        <w:t>.</w:t>
      </w:r>
    </w:p>
    <w:p w14:paraId="27D6FEE3" w14:textId="77777777" w:rsidR="00FA77EE" w:rsidRDefault="00FA77EE" w:rsidP="00FA77EE">
      <w:pPr>
        <w:spacing w:line="360" w:lineRule="auto"/>
      </w:pPr>
      <w:r>
        <w:rPr>
          <w:noProof/>
        </w:rPr>
        <w:lastRenderedPageBreak/>
        <w:drawing>
          <wp:inline distT="0" distB="0" distL="0" distR="0" wp14:anchorId="70DCF33C" wp14:editId="676C28D3">
            <wp:extent cx="3297382" cy="246661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3307135" cy="2473909"/>
                    </a:xfrm>
                    <a:prstGeom prst="rect">
                      <a:avLst/>
                    </a:prstGeom>
                  </pic:spPr>
                </pic:pic>
              </a:graphicData>
            </a:graphic>
          </wp:inline>
        </w:drawing>
      </w:r>
    </w:p>
    <w:p w14:paraId="7DFD135E" w14:textId="03964951" w:rsidR="00FA77EE" w:rsidRPr="00FA77EE" w:rsidRDefault="00FA77EE" w:rsidP="00FA77EE">
      <w:pPr>
        <w:spacing w:line="360" w:lineRule="auto"/>
      </w:pPr>
      <w:r>
        <w:rPr>
          <w:b/>
          <w:bCs/>
        </w:rPr>
        <w:t xml:space="preserve">Figure A2: </w:t>
      </w:r>
      <w:r>
        <w:t>Estimated effect of Annual Sex Ratio on Fitness of NOR spring Chinook salmon reintroduced below Big Cliff Dam from 2013-2016.</w:t>
      </w:r>
    </w:p>
    <w:p w14:paraId="7DA7C254" w14:textId="77777777" w:rsidR="00FA77EE" w:rsidRDefault="00FA77EE" w:rsidP="002869A7">
      <w:pPr>
        <w:spacing w:line="360" w:lineRule="auto"/>
      </w:pPr>
    </w:p>
    <w:p w14:paraId="6E579AEC" w14:textId="1B95FC71" w:rsidR="00DA371F" w:rsidRPr="00AB1F4D" w:rsidRDefault="00DA371F" w:rsidP="002869A7">
      <w:pPr>
        <w:spacing w:line="360" w:lineRule="auto"/>
      </w:pPr>
      <w:r>
        <w:t xml:space="preserve">The finding that </w:t>
      </w:r>
      <w:r w:rsidR="00FA77EE">
        <w:t xml:space="preserve">strongly </w:t>
      </w:r>
      <w:r>
        <w:t>male-biased</w:t>
      </w:r>
      <w:r w:rsidR="00FA77EE">
        <w:t xml:space="preserve"> sex ratios </w:t>
      </w:r>
      <w:r w:rsidR="00226F29">
        <w:t>is estimated to impact</w:t>
      </w:r>
      <w:r w:rsidR="00FA77EE">
        <w:t xml:space="preserve"> fitness in a similar </w:t>
      </w:r>
      <w:r w:rsidR="00226F29">
        <w:t xml:space="preserve">direction and magnitude </w:t>
      </w:r>
      <w:r w:rsidR="00FA77EE">
        <w:t xml:space="preserve">among NOR salmon reintroduced below Big Cliff as all salmon released above Detroit Dam provides corroborating evidence </w:t>
      </w:r>
      <w:r w:rsidR="00226F29">
        <w:t>of an effect of annual sex ratio on fitness</w:t>
      </w:r>
      <w:r w:rsidR="00AD5472">
        <w:t>, particularly because sex ratios were not correlated between the Below Big Cliff and Above Detroit cohorts in the three years that overlapped between these analyses</w:t>
      </w:r>
      <w:r w:rsidR="00226F29">
        <w:t>.</w:t>
      </w:r>
      <w:r w:rsidR="00AD5472">
        <w:t xml:space="preserve"> </w:t>
      </w:r>
    </w:p>
    <w:p w14:paraId="113D7437" w14:textId="3A11C132" w:rsidR="002869A7" w:rsidRPr="002869A7" w:rsidRDefault="002869A7" w:rsidP="00936894">
      <w:pPr>
        <w:spacing w:line="360" w:lineRule="auto"/>
      </w:pPr>
    </w:p>
    <w:p w14:paraId="50D61208" w14:textId="77777777" w:rsidR="002869A7" w:rsidRDefault="002869A7" w:rsidP="00936894">
      <w:pPr>
        <w:spacing w:line="360" w:lineRule="auto"/>
      </w:pPr>
    </w:p>
    <w:p w14:paraId="12358E2F" w14:textId="0DA730D2" w:rsidR="000C5856" w:rsidRDefault="000C5856" w:rsidP="00936894">
      <w:pPr>
        <w:spacing w:line="360" w:lineRule="auto"/>
        <w:rPr>
          <w:u w:val="single"/>
        </w:rPr>
      </w:pPr>
      <w:r>
        <w:rPr>
          <w:u w:val="single"/>
        </w:rPr>
        <w:t>2016 Outplants Above Detroit Dam</w:t>
      </w:r>
    </w:p>
    <w:p w14:paraId="5F719668" w14:textId="23A3F617" w:rsidR="00782395" w:rsidRPr="00782395" w:rsidRDefault="00A06F4A" w:rsidP="000C5856">
      <w:pPr>
        <w:spacing w:line="360" w:lineRule="auto"/>
        <w:rPr>
          <w:u w:val="single"/>
        </w:rPr>
      </w:pPr>
      <w:r>
        <w:rPr>
          <w:color w:val="000000" w:themeColor="text1"/>
        </w:rPr>
        <w:t xml:space="preserve">The sex ratio for salmon outplanted above Detroit Dam in 2016 was female biased with approximately 2 fold more females than males (452 males, 858 females). </w:t>
      </w:r>
      <w:r>
        <w:t>From effects of sex, sex ratio and their interaction</w:t>
      </w:r>
      <w:r w:rsidR="00782395">
        <w:t xml:space="preserve"> estimated in the final GLMM</w:t>
      </w:r>
      <w:r>
        <w:t>, we predict</w:t>
      </w:r>
      <w:r w:rsidR="00782395">
        <w:t>ed</w:t>
      </w:r>
      <w:r>
        <w:t xml:space="preserve"> 2016 outplants should have the highest overall fitness of any year, and that males should have much higher fitness than females. </w:t>
      </w:r>
      <w:r w:rsidR="000C5856" w:rsidRPr="000C5856">
        <w:rPr>
          <w:color w:val="000000" w:themeColor="text1"/>
        </w:rPr>
        <w:t xml:space="preserve">Although we did not sample 5 year old offspring of </w:t>
      </w:r>
      <w:r w:rsidR="000C5856">
        <w:rPr>
          <w:color w:val="000000" w:themeColor="text1"/>
        </w:rPr>
        <w:t xml:space="preserve">HOR </w:t>
      </w:r>
      <w:r w:rsidR="000C5856" w:rsidRPr="000C5856">
        <w:rPr>
          <w:color w:val="000000" w:themeColor="text1"/>
        </w:rPr>
        <w:t>parent</w:t>
      </w:r>
      <w:r w:rsidR="000C5856">
        <w:rPr>
          <w:color w:val="000000" w:themeColor="text1"/>
        </w:rPr>
        <w:t>s</w:t>
      </w:r>
      <w:r w:rsidR="000C5856" w:rsidRPr="000C5856">
        <w:rPr>
          <w:color w:val="000000" w:themeColor="text1"/>
        </w:rPr>
        <w:t xml:space="preserve"> outplanted </w:t>
      </w:r>
      <w:r w:rsidR="000C5856">
        <w:rPr>
          <w:color w:val="000000" w:themeColor="text1"/>
        </w:rPr>
        <w:t xml:space="preserve">above Detroit Dam </w:t>
      </w:r>
      <w:r w:rsidR="000C5856" w:rsidRPr="000C5856">
        <w:rPr>
          <w:color w:val="000000" w:themeColor="text1"/>
        </w:rPr>
        <w:t>in 2016, and therefore do not include the full age structure of potential offspring of 2016 parents</w:t>
      </w:r>
      <w:r w:rsidR="000C5856">
        <w:rPr>
          <w:color w:val="000000" w:themeColor="text1"/>
        </w:rPr>
        <w:t xml:space="preserve">, </w:t>
      </w:r>
      <w:r w:rsidR="000C5856" w:rsidRPr="000C5856">
        <w:rPr>
          <w:color w:val="000000" w:themeColor="text1"/>
        </w:rPr>
        <w:t xml:space="preserve">the number and proportion of returning offspring that assigned to 2016 </w:t>
      </w:r>
      <w:r w:rsidR="00C106C1">
        <w:rPr>
          <w:color w:val="000000" w:themeColor="text1"/>
        </w:rPr>
        <w:t>was the highest of any year</w:t>
      </w:r>
      <w:r w:rsidR="00C106C1">
        <w:t xml:space="preserve">. </w:t>
      </w:r>
      <w:r w:rsidR="00782395">
        <w:t>In addition to the main effects, t</w:t>
      </w:r>
      <w:r w:rsidR="00C106C1">
        <w:t>he interaction between sex ratio and sex is also corroborated by these new data with males demonstrating much higher fitness and CRR than females.</w:t>
      </w:r>
    </w:p>
    <w:p w14:paraId="5B81F521" w14:textId="28019303" w:rsidR="000C5856" w:rsidRPr="00C106C1" w:rsidRDefault="00C106C1" w:rsidP="000C5856">
      <w:pPr>
        <w:spacing w:line="360" w:lineRule="auto"/>
      </w:pPr>
      <w:r>
        <w:lastRenderedPageBreak/>
        <w:t xml:space="preserve"> </w:t>
      </w:r>
      <w:r w:rsidR="000C5856" w:rsidRPr="000C5856">
        <w:rPr>
          <w:color w:val="000000" w:themeColor="text1"/>
        </w:rPr>
        <w:t xml:space="preserve">During 2019 and 2020, 1174 salmon returning to the North Santiam River (1174 passed over Minto) were determined to be progeny of the 1310 genotyped salmon that were outplanted above Detroit in 2016. The </w:t>
      </w:r>
      <w:proofErr w:type="spellStart"/>
      <w:r w:rsidR="000C5856" w:rsidRPr="000C5856">
        <w:rPr>
          <w:color w:val="000000" w:themeColor="text1"/>
        </w:rPr>
        <w:t>CRR</w:t>
      </w:r>
      <w:r w:rsidR="000C5856" w:rsidRPr="000C5856">
        <w:rPr>
          <w:color w:val="000000" w:themeColor="text1"/>
          <w:vertAlign w:val="subscript"/>
        </w:rPr>
        <w:t>m</w:t>
      </w:r>
      <w:proofErr w:type="spellEnd"/>
      <w:r w:rsidR="000C5856" w:rsidRPr="000C5856">
        <w:rPr>
          <w:color w:val="000000" w:themeColor="text1"/>
        </w:rPr>
        <w:t xml:space="preserve"> (including only age 3 and 4 offspring) was 1.60, the </w:t>
      </w:r>
      <w:proofErr w:type="spellStart"/>
      <w:r w:rsidR="000C5856" w:rsidRPr="000C5856">
        <w:rPr>
          <w:color w:val="000000" w:themeColor="text1"/>
        </w:rPr>
        <w:t>CRR</w:t>
      </w:r>
      <w:r w:rsidR="000C5856" w:rsidRPr="000C5856">
        <w:rPr>
          <w:color w:val="000000" w:themeColor="text1"/>
          <w:vertAlign w:val="subscript"/>
        </w:rPr>
        <w:t>f</w:t>
      </w:r>
      <w:proofErr w:type="spellEnd"/>
      <w:r w:rsidR="000C5856" w:rsidRPr="000C5856">
        <w:rPr>
          <w:color w:val="000000" w:themeColor="text1"/>
        </w:rPr>
        <w:t xml:space="preserve"> (including only age 3 and 4 offspring) was 0.45. </w:t>
      </w:r>
      <w:r w:rsidR="000C5856">
        <w:rPr>
          <w:color w:val="000000" w:themeColor="text1"/>
        </w:rPr>
        <w:t>E</w:t>
      </w:r>
      <w:r w:rsidR="000C5856" w:rsidRPr="000C5856">
        <w:rPr>
          <w:color w:val="000000" w:themeColor="text1"/>
        </w:rPr>
        <w:t xml:space="preserve">xcluding contributions to total lifetime fitness from age 5 offspring, the mean fitness of male 2016 outplants was 2.41 and the fitness of females was 1.3. </w:t>
      </w:r>
    </w:p>
    <w:p w14:paraId="76CABC50" w14:textId="77777777" w:rsidR="00373EBF" w:rsidRDefault="00373EBF" w:rsidP="000C5856">
      <w:pPr>
        <w:spacing w:line="360" w:lineRule="auto"/>
      </w:pPr>
    </w:p>
    <w:p w14:paraId="2595438C" w14:textId="317D3A0D" w:rsidR="00DA48E6" w:rsidRDefault="00373EBF" w:rsidP="000C5856">
      <w:pPr>
        <w:spacing w:line="360" w:lineRule="auto"/>
      </w:pPr>
      <w:commentRangeStart w:id="193"/>
      <w:r>
        <w:t xml:space="preserve">We also attempted to use the average age at maturity estimated from offspring in years 2016-2020 to adjust the empirical mean TLF for 2016 HOR salmon outplanted above Detroit Dam and compare this value to quantitative model predictions. Year 5 offspring represent an average of 20.8% of TLF. The actual mean fitness for 2016 was </w:t>
      </w:r>
      <w:r w:rsidR="00632844">
        <w:t xml:space="preserve">HOR salmon outplanted above Detroit Dam </w:t>
      </w:r>
      <w:r>
        <w:t>1.3 and 2.41</w:t>
      </w:r>
      <w:r w:rsidR="00632844">
        <w:t xml:space="preserve"> for females and males respectively. After adjusting the values to account for the unsampled year 5 returns, the predicted mean TLFs are 1.64 and 3.04 for females and males respectively</w:t>
      </w:r>
      <w:r>
        <w:t>.</w:t>
      </w:r>
      <w:r w:rsidR="00DA48E6">
        <w:t xml:space="preserve"> </w:t>
      </w:r>
      <w:r w:rsidR="00632844">
        <w:t xml:space="preserve">These TLFs are within the 95% confidence intervals for predicted TLF from the GLMM at the sex ratio observed in 2016 of </w:t>
      </w:r>
      <w:r w:rsidR="00632844" w:rsidRPr="00E60185">
        <w:rPr>
          <w:rFonts w:ascii="Calibri" w:hAnsi="Calibri" w:cs="Calibri"/>
        </w:rPr>
        <w:t>﻿</w:t>
      </w:r>
      <w:r w:rsidR="00632844" w:rsidRPr="00E60185">
        <w:t>2.74</w:t>
      </w:r>
      <w:r w:rsidR="00632844">
        <w:t xml:space="preserve"> </w:t>
      </w:r>
      <w:r w:rsidR="00632844" w:rsidRPr="0092246C">
        <w:t>±</w:t>
      </w:r>
      <w:r w:rsidR="00632844">
        <w:t xml:space="preserve"> </w:t>
      </w:r>
      <w:r w:rsidR="00632844" w:rsidRPr="00E60185">
        <w:t>1.2</w:t>
      </w:r>
      <w:r w:rsidR="00632844">
        <w:t xml:space="preserve"> for females and </w:t>
      </w:r>
      <w:r w:rsidR="00632844" w:rsidRPr="00E60185">
        <w:t>3.9</w:t>
      </w:r>
      <w:r w:rsidR="00632844">
        <w:t xml:space="preserve"> </w:t>
      </w:r>
      <w:r w:rsidR="00632844" w:rsidRPr="0092246C">
        <w:t>±</w:t>
      </w:r>
      <w:r w:rsidR="00632844">
        <w:t xml:space="preserve"> </w:t>
      </w:r>
      <w:r w:rsidR="00632844" w:rsidRPr="00E60185">
        <w:t>1.</w:t>
      </w:r>
      <w:r w:rsidR="00632844">
        <w:t xml:space="preserve">8 for females. </w:t>
      </w:r>
      <w:commentRangeEnd w:id="193"/>
      <w:r w:rsidR="00782395">
        <w:rPr>
          <w:rStyle w:val="CommentReference"/>
          <w:color w:val="000000"/>
        </w:rPr>
        <w:commentReference w:id="193"/>
      </w:r>
    </w:p>
    <w:p w14:paraId="2C28D02D" w14:textId="34C724D1" w:rsidR="00632844" w:rsidRDefault="00632844" w:rsidP="000C5856">
      <w:pPr>
        <w:spacing w:line="360" w:lineRule="auto"/>
      </w:pPr>
    </w:p>
    <w:p w14:paraId="56DC30EE" w14:textId="508CFF64" w:rsidR="00632844" w:rsidRDefault="00632844" w:rsidP="000C5856">
      <w:pPr>
        <w:spacing w:line="360" w:lineRule="auto"/>
      </w:pPr>
      <w:r>
        <w:t xml:space="preserve">The </w:t>
      </w:r>
      <w:r w:rsidR="0044666F">
        <w:t>capacity of the mixed model to predict TLF in years that were not used to train the model</w:t>
      </w:r>
      <w:r>
        <w:t xml:space="preserve"> provides some corroborating evidence that sex ratios influence TLF of spring Chinook salmon released above Detroit Dam, but some caution is warranted because we are predict</w:t>
      </w:r>
      <w:r w:rsidR="0044666F">
        <w:t>ing</w:t>
      </w:r>
      <w:r>
        <w:t xml:space="preserve"> TLF from an annual sex ratio </w:t>
      </w:r>
      <w:r w:rsidR="0044666F">
        <w:t xml:space="preserve">that is </w:t>
      </w:r>
      <w:r>
        <w:t xml:space="preserve">not observed in the </w:t>
      </w:r>
      <w:r w:rsidR="0044666F">
        <w:t>data</w:t>
      </w:r>
      <w:r>
        <w:t xml:space="preserve"> used to fit the model. </w:t>
      </w:r>
      <w:commentRangeStart w:id="194"/>
      <w:r w:rsidR="0044666F">
        <w:t>For example, an extremely female biased sex ratio would assuredly have a negative effect on TLF, but our model would not predict this effect</w:t>
      </w:r>
      <w:r w:rsidR="004A564C">
        <w:t>, because it is not trained on data from a year with such a sex ratio</w:t>
      </w:r>
      <w:r w:rsidR="0044666F">
        <w:t xml:space="preserve">. </w:t>
      </w:r>
      <w:commentRangeEnd w:id="194"/>
      <w:r w:rsidR="005004A4">
        <w:rPr>
          <w:rStyle w:val="CommentReference"/>
          <w:color w:val="000000"/>
        </w:rPr>
        <w:commentReference w:id="194"/>
      </w:r>
    </w:p>
    <w:p w14:paraId="47388C71" w14:textId="77777777" w:rsidR="00632844" w:rsidRPr="00373EBF" w:rsidRDefault="00632844" w:rsidP="000C5856">
      <w:pPr>
        <w:spacing w:line="360" w:lineRule="auto"/>
      </w:pPr>
    </w:p>
    <w:p w14:paraId="7533B3B4" w14:textId="77777777" w:rsidR="000C5856" w:rsidRPr="000C5856" w:rsidRDefault="000C5856" w:rsidP="00936894">
      <w:pPr>
        <w:spacing w:line="360" w:lineRule="auto"/>
        <w:rPr>
          <w:u w:val="single"/>
        </w:rPr>
      </w:pPr>
    </w:p>
    <w:sectPr w:rsidR="000C5856" w:rsidRPr="000C5856" w:rsidSect="00F42D8A">
      <w:pgSz w:w="12240" w:h="15840"/>
      <w:pgMar w:top="1206"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hleen O'Malley" w:date="2021-06-24T08:47:00Z" w:initials="OMKG">
    <w:p w14:paraId="367AE883" w14:textId="1A3F9A63" w:rsidR="008C1014" w:rsidRDefault="008C1014">
      <w:pPr>
        <w:pStyle w:val="CommentText"/>
      </w:pPr>
      <w:r>
        <w:rPr>
          <w:rStyle w:val="CommentReference"/>
        </w:rPr>
        <w:annotationRef/>
      </w:r>
      <w:r>
        <w:t>I will write the summary at the end.</w:t>
      </w:r>
    </w:p>
  </w:comment>
  <w:comment w:id="1" w:author="David Dayan" w:date="2022-04-18T17:19:00Z" w:initials="DD">
    <w:p w14:paraId="5897D966" w14:textId="75786E82" w:rsidR="008C1014" w:rsidRDefault="008C1014">
      <w:pPr>
        <w:pStyle w:val="CommentText"/>
      </w:pPr>
      <w:r>
        <w:rPr>
          <w:rStyle w:val="CommentReference"/>
        </w:rPr>
        <w:annotationRef/>
      </w:r>
      <w:r>
        <w:t>Okay. I did not update this section with new results.</w:t>
      </w:r>
    </w:p>
  </w:comment>
  <w:comment w:id="2" w:author="David Dayan" w:date="2022-05-31T16:01:00Z" w:initials="DD">
    <w:p w14:paraId="07795906" w14:textId="598F9379" w:rsidR="008C1014" w:rsidRDefault="008C1014">
      <w:pPr>
        <w:pStyle w:val="CommentText"/>
      </w:pPr>
      <w:r>
        <w:rPr>
          <w:rStyle w:val="CommentReference"/>
        </w:rPr>
        <w:annotationRef/>
      </w:r>
      <w:r>
        <w:t>To do: Same parents reanalyzed here. Look closely at if any of these results are different in the current report.</w:t>
      </w:r>
    </w:p>
    <w:p w14:paraId="4F6C78D7" w14:textId="77777777" w:rsidR="008C1014" w:rsidRDefault="008C1014">
      <w:pPr>
        <w:pStyle w:val="CommentText"/>
      </w:pPr>
    </w:p>
    <w:p w14:paraId="20C04AC3" w14:textId="3569945B" w:rsidR="008C1014" w:rsidRPr="000A1C05" w:rsidRDefault="008C1014">
      <w:pPr>
        <w:pStyle w:val="CommentText"/>
        <w:rPr>
          <w:strike/>
        </w:rPr>
      </w:pPr>
      <w:r w:rsidRPr="000A1C05">
        <w:rPr>
          <w:strike/>
        </w:rPr>
        <w:t>Add a note to the methods (parentage assignments section) that the same parents are reanalyzed in some years.</w:t>
      </w:r>
    </w:p>
    <w:p w14:paraId="17989859" w14:textId="77777777" w:rsidR="008C1014" w:rsidRDefault="008C1014">
      <w:pPr>
        <w:pStyle w:val="CommentText"/>
      </w:pPr>
    </w:p>
    <w:p w14:paraId="36596A5B" w14:textId="506A6C62" w:rsidR="008C1014" w:rsidRPr="000A1C05" w:rsidRDefault="008C1014">
      <w:pPr>
        <w:pStyle w:val="CommentText"/>
        <w:rPr>
          <w:strike/>
        </w:rPr>
      </w:pPr>
      <w:r w:rsidRPr="000A1C05">
        <w:rPr>
          <w:strike/>
        </w:rPr>
        <w:t>In general, highlight how long term nature of this analysis creates challenges with reproducibility. Brief in report, more detailed in notebook.</w:t>
      </w:r>
    </w:p>
  </w:comment>
  <w:comment w:id="3" w:author="David Dayan" w:date="2022-06-06T11:55:00Z" w:initials="DD">
    <w:p w14:paraId="03DDB4E3" w14:textId="3510CCB0" w:rsidR="008C1014" w:rsidRDefault="008C1014" w:rsidP="000A1C05">
      <w:pPr>
        <w:pStyle w:val="CommentText"/>
      </w:pPr>
      <w:r>
        <w:rPr>
          <w:rStyle w:val="CommentReference"/>
        </w:rPr>
        <w:annotationRef/>
      </w:r>
      <w:r>
        <w:t>Explanation for why I only did two of the three tasks listed above:</w:t>
      </w:r>
    </w:p>
    <w:p w14:paraId="6FFB9F2F" w14:textId="77777777" w:rsidR="008C1014" w:rsidRDefault="008C1014" w:rsidP="000A1C05">
      <w:pPr>
        <w:pStyle w:val="CommentText"/>
      </w:pPr>
    </w:p>
    <w:p w14:paraId="605B6A5A" w14:textId="2B3A69EF" w:rsidR="008C1014" w:rsidRDefault="008C1014" w:rsidP="000A1C05">
      <w:pPr>
        <w:pStyle w:val="CommentText"/>
      </w:pPr>
      <w:r>
        <w:t>We discussed highlighting if any of these results changed after reanalyzing 2011 and 2012 parents, but none of these results as written are calculated and reported again for this report, so I don’t think it’s necessary to highlight any changes.</w:t>
      </w:r>
    </w:p>
    <w:p w14:paraId="2E0BF89B" w14:textId="77777777" w:rsidR="008C1014" w:rsidRDefault="008C1014" w:rsidP="000A1C05">
      <w:pPr>
        <w:pStyle w:val="CommentText"/>
      </w:pPr>
    </w:p>
    <w:p w14:paraId="1C4D1A18" w14:textId="77777777" w:rsidR="008C1014" w:rsidRDefault="008C1014" w:rsidP="000A1C05">
      <w:pPr>
        <w:pStyle w:val="CommentText"/>
      </w:pPr>
      <w:r>
        <w:t xml:space="preserve">For example, the current text states 66% of NOR salmon sampled in 2014 were progeny of previously outplanted salmon above Detroit Dam. </w:t>
      </w:r>
    </w:p>
    <w:p w14:paraId="54EEBEA5" w14:textId="77777777" w:rsidR="008C1014" w:rsidRDefault="008C1014" w:rsidP="000A1C05">
      <w:pPr>
        <w:pStyle w:val="CommentText"/>
      </w:pPr>
    </w:p>
    <w:p w14:paraId="6614950F" w14:textId="606AC299" w:rsidR="008C1014" w:rsidRDefault="008C1014" w:rsidP="000A1C05">
      <w:pPr>
        <w:pStyle w:val="CommentText"/>
      </w:pPr>
      <w:r>
        <w:t xml:space="preserve">While I reanalyzed 2014 offspring, I only did so to make to 2011 parent year results consistent, so the 2014 offspring are assigned only to 2011 parents. I didn’t calculate the total percent of 2014 offspring assigned to parents in all possible years (2009, and 2010) and there’s no way to take the information as presented in the current report and double check these numbers. </w:t>
      </w:r>
    </w:p>
    <w:p w14:paraId="0C9BC846" w14:textId="4F5EE4F8" w:rsidR="008C1014" w:rsidRDefault="008C1014" w:rsidP="000A1C05">
      <w:pPr>
        <w:pStyle w:val="CommentText"/>
      </w:pPr>
    </w:p>
    <w:p w14:paraId="3EA7477A" w14:textId="77777777" w:rsidR="008C1014" w:rsidRDefault="008C1014" w:rsidP="000A1C05">
      <w:pPr>
        <w:pStyle w:val="CommentText"/>
        <w:ind w:left="0" w:firstLine="0"/>
      </w:pPr>
    </w:p>
    <w:p w14:paraId="2D064EEE" w14:textId="326DE3CB" w:rsidR="008C1014" w:rsidRDefault="008C1014">
      <w:pPr>
        <w:pStyle w:val="CommentText"/>
      </w:pPr>
    </w:p>
  </w:comment>
  <w:comment w:id="4" w:author="Kathleen O'Malley" w:date="2022-06-13T11:30:00Z" w:initials="OMKG">
    <w:p w14:paraId="69F10869" w14:textId="77777777" w:rsidR="008C1014" w:rsidRDefault="008C1014">
      <w:pPr>
        <w:pStyle w:val="CommentText"/>
        <w:rPr>
          <w:highlight w:val="yellow"/>
        </w:rPr>
      </w:pPr>
      <w:r w:rsidRPr="003620CD">
        <w:rPr>
          <w:rStyle w:val="CommentReference"/>
          <w:highlight w:val="yellow"/>
        </w:rPr>
        <w:annotationRef/>
      </w:r>
      <w:r w:rsidRPr="003620CD">
        <w:rPr>
          <w:highlight w:val="yellow"/>
        </w:rPr>
        <w:t>I believe I suggested adding text to the methods to indicate which additional samples/years were included in this analysis and why. I appreciate that the notebook includes the details but I also think it is important to briefly mention the challenges/modifications</w:t>
      </w:r>
      <w:r>
        <w:rPr>
          <w:highlight w:val="yellow"/>
        </w:rPr>
        <w:t xml:space="preserve"> in this report and then reference the notebook for details</w:t>
      </w:r>
    </w:p>
    <w:p w14:paraId="4C5598A8" w14:textId="77777777" w:rsidR="008C1014" w:rsidRDefault="008C1014">
      <w:pPr>
        <w:pStyle w:val="CommentText"/>
        <w:rPr>
          <w:highlight w:val="yellow"/>
        </w:rPr>
      </w:pPr>
    </w:p>
    <w:p w14:paraId="167DBD58" w14:textId="77777777" w:rsidR="008C1014" w:rsidRDefault="008C1014">
      <w:pPr>
        <w:pStyle w:val="CommentText"/>
        <w:rPr>
          <w:highlight w:val="yellow"/>
        </w:rPr>
      </w:pPr>
      <w:r w:rsidRPr="003620CD">
        <w:rPr>
          <w:highlight w:val="yellow"/>
        </w:rPr>
        <w:t xml:space="preserve">For instance, samples sizes were too large so the approach was modified. We can reference the notebook for details. Overall, I think it is key to emphasize the re-analysis and differences regarding prior reports. </w:t>
      </w:r>
      <w:r>
        <w:rPr>
          <w:highlight w:val="yellow"/>
        </w:rPr>
        <w:t xml:space="preserve">Did we use updated versions of the software, </w:t>
      </w:r>
      <w:proofErr w:type="spellStart"/>
      <w:r>
        <w:rPr>
          <w:highlight w:val="yellow"/>
        </w:rPr>
        <w:t>etc</w:t>
      </w:r>
      <w:proofErr w:type="spellEnd"/>
      <w:r>
        <w:rPr>
          <w:highlight w:val="yellow"/>
        </w:rPr>
        <w:t>?</w:t>
      </w:r>
    </w:p>
    <w:p w14:paraId="4E7C206D" w14:textId="77777777" w:rsidR="008C1014" w:rsidRDefault="008C1014">
      <w:pPr>
        <w:pStyle w:val="CommentText"/>
        <w:rPr>
          <w:highlight w:val="yellow"/>
        </w:rPr>
      </w:pPr>
    </w:p>
    <w:p w14:paraId="16C10E1B" w14:textId="70D5A086" w:rsidR="008C1014" w:rsidRDefault="008C1014">
      <w:pPr>
        <w:pStyle w:val="CommentText"/>
      </w:pPr>
      <w:r w:rsidRPr="003620CD">
        <w:rPr>
          <w:highlight w:val="yellow"/>
        </w:rPr>
        <w:t xml:space="preserve">It is important for the USACE and NFMS to understand </w:t>
      </w:r>
      <w:r>
        <w:rPr>
          <w:highlight w:val="yellow"/>
        </w:rPr>
        <w:t xml:space="preserve">this </w:t>
      </w:r>
      <w:r w:rsidRPr="003620CD">
        <w:rPr>
          <w:highlight w:val="yellow"/>
        </w:rPr>
        <w:t>and will serve as a reminder for us when this report is revisited.</w:t>
      </w:r>
    </w:p>
  </w:comment>
  <w:comment w:id="5" w:author="David Dayan" w:date="2022-06-14T12:30:00Z" w:initials="DD">
    <w:p w14:paraId="73BD2C6D" w14:textId="3D905D20" w:rsidR="008C1014" w:rsidRDefault="008C1014">
      <w:pPr>
        <w:pStyle w:val="CommentText"/>
      </w:pPr>
      <w:r>
        <w:rPr>
          <w:rStyle w:val="CommentReference"/>
        </w:rPr>
        <w:annotationRef/>
      </w:r>
      <w:r>
        <w:t xml:space="preserve"> Yes, this was done in the previous draft. See first paragraph of the “genotyping section</w:t>
      </w:r>
      <w:r w:rsidR="00E02A42">
        <w:t>,</w:t>
      </w:r>
      <w:r>
        <w:t xml:space="preserve">” </w:t>
      </w:r>
      <w:r w:rsidR="00E02A42">
        <w:t>tables 1 and 2, and the final paragraph in the parentage section.</w:t>
      </w:r>
    </w:p>
    <w:p w14:paraId="665179B4" w14:textId="5EB6C980" w:rsidR="00F61886" w:rsidRDefault="00F61886">
      <w:pPr>
        <w:pStyle w:val="CommentText"/>
      </w:pPr>
    </w:p>
    <w:p w14:paraId="255D2EE9" w14:textId="677BA7B1" w:rsidR="00F61886" w:rsidRDefault="00F61886">
      <w:pPr>
        <w:pStyle w:val="CommentText"/>
      </w:pPr>
      <w:r>
        <w:t xml:space="preserve">I added one line about </w:t>
      </w:r>
      <w:proofErr w:type="spellStart"/>
      <w:r>
        <w:t>cervus</w:t>
      </w:r>
      <w:proofErr w:type="spellEnd"/>
      <w:r>
        <w:t xml:space="preserve"> memory limits and the </w:t>
      </w:r>
      <w:proofErr w:type="spellStart"/>
      <w:r>
        <w:t>colont</w:t>
      </w:r>
      <w:proofErr w:type="spellEnd"/>
      <w:r>
        <w:t xml:space="preserve"> version change.</w:t>
      </w:r>
    </w:p>
    <w:p w14:paraId="39CFE6A0" w14:textId="77777777" w:rsidR="00E02A42" w:rsidRDefault="00E02A42">
      <w:pPr>
        <w:pStyle w:val="CommentText"/>
      </w:pPr>
    </w:p>
    <w:p w14:paraId="74D5B2EF" w14:textId="1EB68CFB" w:rsidR="00E02A42" w:rsidRDefault="00E02A42">
      <w:pPr>
        <w:pStyle w:val="CommentText"/>
      </w:pPr>
      <w:r>
        <w:t xml:space="preserve">More detailed comments can be found there. </w:t>
      </w:r>
    </w:p>
  </w:comment>
  <w:comment w:id="8" w:author="Kathleen O'Malley" w:date="2022-05-29T11:43:00Z" w:initials="OMKG">
    <w:p w14:paraId="1BD8E265" w14:textId="7AE1848D" w:rsidR="008C1014" w:rsidRDefault="008C1014">
      <w:pPr>
        <w:pStyle w:val="CommentText"/>
      </w:pPr>
      <w:r>
        <w:rPr>
          <w:rStyle w:val="CommentReference"/>
        </w:rPr>
        <w:annotationRef/>
      </w:r>
      <w:r>
        <w:t xml:space="preserve">Might make sense to include a few sentences explaining which HOR were genotyped for this report and which ones had been previously genotyped? And/or cite our 2021 report. </w:t>
      </w:r>
    </w:p>
    <w:p w14:paraId="3347CE91" w14:textId="77777777" w:rsidR="008C1014" w:rsidRDefault="008C1014">
      <w:pPr>
        <w:pStyle w:val="CommentText"/>
      </w:pPr>
    </w:p>
    <w:p w14:paraId="4C2CC14E" w14:textId="39F23CBE" w:rsidR="008C1014" w:rsidRDefault="008C1014">
      <w:pPr>
        <w:pStyle w:val="CommentText"/>
      </w:pPr>
      <w:r>
        <w:t>So 2013-2017 HOR outplants genotyped for this report. 2011 and 2012 were genotyped for previous reports.</w:t>
      </w:r>
    </w:p>
  </w:comment>
  <w:comment w:id="9" w:author="David Dayan" w:date="2022-06-01T12:43:00Z" w:initials="DD">
    <w:p w14:paraId="72942D16" w14:textId="65A606BB" w:rsidR="008C1014" w:rsidRDefault="008C1014">
      <w:pPr>
        <w:pStyle w:val="CommentText"/>
      </w:pPr>
      <w:r>
        <w:rPr>
          <w:rStyle w:val="CommentReference"/>
        </w:rPr>
        <w:annotationRef/>
      </w:r>
      <w:r>
        <w:t>Added information about which groups were genotyped in the current report to the genotyping section. This section and the one beneath describe sampling for HOR and NOR salmon respectively.</w:t>
      </w:r>
    </w:p>
  </w:comment>
  <w:comment w:id="11" w:author="Kathleen O'Malley" w:date="2022-05-30T10:52:00Z" w:initials="OMKG">
    <w:p w14:paraId="71248E73" w14:textId="73A7A09D" w:rsidR="008C1014" w:rsidRDefault="008C1014">
      <w:pPr>
        <w:pStyle w:val="CommentText"/>
      </w:pPr>
      <w:r>
        <w:rPr>
          <w:rStyle w:val="CommentReference"/>
        </w:rPr>
        <w:annotationRef/>
      </w:r>
      <w:r>
        <w:t>Although 2015 carcass sampling is mentioned on page 10, I think we should include a sentence here too.</w:t>
      </w:r>
    </w:p>
  </w:comment>
  <w:comment w:id="12" w:author="David Dayan" w:date="2022-06-01T12:44:00Z" w:initials="DD">
    <w:p w14:paraId="420E47CA" w14:textId="0887E333" w:rsidR="008C1014" w:rsidRDefault="008C1014">
      <w:pPr>
        <w:pStyle w:val="CommentText"/>
      </w:pPr>
      <w:r>
        <w:rPr>
          <w:rStyle w:val="CommentReference"/>
        </w:rPr>
        <w:annotationRef/>
      </w:r>
      <w:r>
        <w:t>Yes,  added to section below but I’m not sure no addition details. See comments below</w:t>
      </w:r>
    </w:p>
  </w:comment>
  <w:comment w:id="13" w:author="David Dayan" w:date="2022-05-25T17:25:00Z" w:initials="DD">
    <w:p w14:paraId="102EBFAD" w14:textId="55904940" w:rsidR="008C1014" w:rsidRDefault="008C1014">
      <w:pPr>
        <w:pStyle w:val="CommentText"/>
      </w:pPr>
      <w:r>
        <w:rPr>
          <w:rStyle w:val="CommentReference"/>
        </w:rPr>
        <w:annotationRef/>
      </w:r>
      <w:r>
        <w:t xml:space="preserve">There’s nothing in this section (or elsewhere in the methods) to clearly indicate that all NOR salmon that are passed over Minto </w:t>
      </w:r>
      <w:r w:rsidRPr="009F554A">
        <w:rPr>
          <w:highlight w:val="yellow"/>
        </w:rPr>
        <w:t>from 2013 to 2020</w:t>
      </w:r>
      <w:r>
        <w:t xml:space="preserve"> are sampled as possible offspring. It only comes up in table 1.</w:t>
      </w:r>
    </w:p>
    <w:p w14:paraId="6EEE3DEC" w14:textId="77777777" w:rsidR="008C1014" w:rsidRDefault="008C1014">
      <w:pPr>
        <w:pStyle w:val="CommentText"/>
      </w:pPr>
    </w:p>
    <w:p w14:paraId="26F93934" w14:textId="77777777" w:rsidR="008C1014" w:rsidRDefault="008C1014">
      <w:pPr>
        <w:pStyle w:val="CommentText"/>
      </w:pPr>
      <w:r>
        <w:t>Should something like the line in red below be included here?</w:t>
      </w:r>
    </w:p>
    <w:p w14:paraId="20EB964F" w14:textId="77777777" w:rsidR="008C1014" w:rsidRDefault="008C1014">
      <w:pPr>
        <w:pStyle w:val="CommentText"/>
      </w:pPr>
    </w:p>
    <w:p w14:paraId="7A397F85" w14:textId="1B81D6C4" w:rsidR="008C1014" w:rsidRDefault="008C1014">
      <w:pPr>
        <w:pStyle w:val="CommentText"/>
      </w:pPr>
      <w:r>
        <w:t>Similarly, does there need to be a line in the genotyping methods to indicate which groups were genotyped for this report?</w:t>
      </w:r>
    </w:p>
  </w:comment>
  <w:comment w:id="14" w:author="Kathleen O'Malley" w:date="2022-05-27T15:00:00Z" w:initials="OMKG">
    <w:p w14:paraId="503DCAB8" w14:textId="77777777" w:rsidR="008C1014" w:rsidRDefault="008C1014">
      <w:pPr>
        <w:pStyle w:val="CommentText"/>
      </w:pPr>
      <w:r>
        <w:rPr>
          <w:rStyle w:val="CommentReference"/>
        </w:rPr>
        <w:annotationRef/>
      </w:r>
      <w:r>
        <w:t>Yes, to both questions.</w:t>
      </w:r>
    </w:p>
    <w:p w14:paraId="4F66CB85" w14:textId="77777777" w:rsidR="008C1014" w:rsidRDefault="008C1014">
      <w:pPr>
        <w:pStyle w:val="CommentText"/>
      </w:pPr>
    </w:p>
    <w:p w14:paraId="6F2F3B9E" w14:textId="0E8FF01D" w:rsidR="008C1014" w:rsidRDefault="008C1014">
      <w:pPr>
        <w:pStyle w:val="CommentText"/>
      </w:pPr>
      <w:r>
        <w:t>You state 2013-2020 above but 2014-2020 in the text. The text needs to be updated to 2013-2020, correct?</w:t>
      </w:r>
    </w:p>
  </w:comment>
  <w:comment w:id="15" w:author="David Dayan" w:date="2022-06-01T14:50:00Z" w:initials="DD">
    <w:p w14:paraId="40C4EC65" w14:textId="52CECB69" w:rsidR="008C1014" w:rsidRDefault="008C1014">
      <w:pPr>
        <w:pStyle w:val="CommentText"/>
      </w:pPr>
      <w:r>
        <w:rPr>
          <w:rStyle w:val="CommentReference"/>
        </w:rPr>
        <w:annotationRef/>
      </w:r>
      <w:r>
        <w:t xml:space="preserve">As far as I can tell (from file naming conventions and dates), 2013 HOR fish were previously genotyped (not by Sandra) even though they weren’t used in the 2017 report. I included them in the genotyping results because genotyping was not previously reported  </w:t>
      </w:r>
    </w:p>
  </w:comment>
  <w:comment w:id="16" w:author="Kathleen O'Malley" w:date="2022-06-13T10:53:00Z" w:initials="OMKG">
    <w:p w14:paraId="7BFD1CCC" w14:textId="1376E08D" w:rsidR="008C1014" w:rsidRDefault="008C1014">
      <w:pPr>
        <w:pStyle w:val="CommentText"/>
      </w:pPr>
      <w:r w:rsidRPr="00D0274A">
        <w:rPr>
          <w:rStyle w:val="CommentReference"/>
          <w:highlight w:val="yellow"/>
        </w:rPr>
        <w:annotationRef/>
      </w:r>
      <w:r w:rsidRPr="00D0274A">
        <w:rPr>
          <w:highlight w:val="yellow"/>
        </w:rPr>
        <w:t>The 2013 HOR fish might have been genotyped by Dave accidentally but they were included in the recent proposal so should be included in this report.</w:t>
      </w:r>
    </w:p>
  </w:comment>
  <w:comment w:id="17" w:author="Kathleen O'Malley" w:date="2022-06-13T12:04:00Z" w:initials="OMKG">
    <w:p w14:paraId="780D1AC5" w14:textId="2CA1D194" w:rsidR="008C1014" w:rsidRDefault="008C1014">
      <w:pPr>
        <w:pStyle w:val="CommentText"/>
      </w:pPr>
      <w:r>
        <w:rPr>
          <w:rStyle w:val="CommentReference"/>
        </w:rPr>
        <w:annotationRef/>
      </w:r>
      <w:r w:rsidRPr="004904D4">
        <w:rPr>
          <w:highlight w:val="yellow"/>
        </w:rPr>
        <w:t>After reviewing, I believe you can go ahead and delete all of the comments above. We can insert the additional information from Luke.</w:t>
      </w:r>
    </w:p>
  </w:comment>
  <w:comment w:id="18" w:author="David Dayan" w:date="2022-06-14T12:28:00Z" w:initials="DD">
    <w:p w14:paraId="4E98522E" w14:textId="282A2B8E" w:rsidR="008C1014" w:rsidRDefault="008C1014">
      <w:pPr>
        <w:pStyle w:val="CommentText"/>
      </w:pPr>
      <w:r>
        <w:rPr>
          <w:rStyle w:val="CommentReference"/>
        </w:rPr>
        <w:annotationRef/>
      </w:r>
      <w:r>
        <w:t>Okay. Still waiting for coordinates as of 6/14. Left comments to keep track until we get coordinates.</w:t>
      </w:r>
    </w:p>
  </w:comment>
  <w:comment w:id="26" w:author="David Dayan" w:date="2022-06-01T13:52:00Z" w:initials="DD">
    <w:p w14:paraId="5A046BAE" w14:textId="77777777" w:rsidR="008C1014" w:rsidRDefault="008C1014">
      <w:pPr>
        <w:pStyle w:val="CommentText"/>
      </w:pPr>
      <w:r>
        <w:rPr>
          <w:rStyle w:val="CommentReference"/>
        </w:rPr>
        <w:annotationRef/>
      </w:r>
      <w:r>
        <w:t>Highlighting new paragraph.</w:t>
      </w:r>
    </w:p>
    <w:p w14:paraId="0855D82E" w14:textId="77777777" w:rsidR="008C1014" w:rsidRDefault="008C1014">
      <w:pPr>
        <w:pStyle w:val="CommentText"/>
      </w:pPr>
    </w:p>
    <w:p w14:paraId="40BE8691" w14:textId="356AA0BD" w:rsidR="008C1014" w:rsidRDefault="008C1014">
      <w:pPr>
        <w:pStyle w:val="CommentText"/>
      </w:pPr>
      <w:r>
        <w:t xml:space="preserve">I chose to emphasize potential differences between technicians and the missing offspring for 2011 and 2012 parents in previous reports as the motivation for changing the assignment procedures, but not additional details. </w:t>
      </w:r>
    </w:p>
    <w:p w14:paraId="2BD008F2" w14:textId="77777777" w:rsidR="008C1014" w:rsidRDefault="008C1014" w:rsidP="000B1DBF">
      <w:pPr>
        <w:pStyle w:val="CommentText"/>
        <w:ind w:left="0" w:firstLine="0"/>
      </w:pPr>
    </w:p>
    <w:p w14:paraId="76AF8AA5" w14:textId="4AAD0F88" w:rsidR="008C1014" w:rsidRDefault="008C1014" w:rsidP="000B1DBF">
      <w:pPr>
        <w:pStyle w:val="CommentText"/>
        <w:ind w:left="0" w:firstLine="0"/>
      </w:pPr>
      <w:r>
        <w:t xml:space="preserve">I also added some (but not all) detail back to the cleaned up parentage assignment notebook. The full notebook contains a lot of notes that could be misinterpreted to reduce confidence in the previously published reports. </w:t>
      </w:r>
    </w:p>
  </w:comment>
  <w:comment w:id="27" w:author="Kathleen O'Malley" w:date="2022-06-13T12:22:00Z" w:initials="OMKG">
    <w:p w14:paraId="51760E6D" w14:textId="77777777" w:rsidR="008C1014" w:rsidRPr="00CE7C5F" w:rsidRDefault="008C1014">
      <w:pPr>
        <w:pStyle w:val="CommentText"/>
        <w:rPr>
          <w:highlight w:val="yellow"/>
        </w:rPr>
      </w:pPr>
      <w:r>
        <w:rPr>
          <w:rStyle w:val="CommentReference"/>
        </w:rPr>
        <w:annotationRef/>
      </w:r>
      <w:r w:rsidRPr="00CE7C5F">
        <w:rPr>
          <w:highlight w:val="yellow"/>
        </w:rPr>
        <w:t xml:space="preserve">This works well. </w:t>
      </w:r>
    </w:p>
    <w:p w14:paraId="58CFD5D5" w14:textId="77777777" w:rsidR="008C1014" w:rsidRPr="00CE7C5F" w:rsidRDefault="008C1014">
      <w:pPr>
        <w:pStyle w:val="CommentText"/>
        <w:rPr>
          <w:highlight w:val="yellow"/>
        </w:rPr>
      </w:pPr>
    </w:p>
    <w:p w14:paraId="5087F85C" w14:textId="40BA4876" w:rsidR="008C1014" w:rsidRDefault="008C1014">
      <w:pPr>
        <w:pStyle w:val="CommentText"/>
      </w:pPr>
      <w:r w:rsidRPr="00CE7C5F">
        <w:rPr>
          <w:highlight w:val="yellow"/>
        </w:rPr>
        <w:t>What about mentioning the limitation due to large sample sizes? Any changes to version numbers?</w:t>
      </w:r>
    </w:p>
  </w:comment>
  <w:comment w:id="28" w:author="David Dayan" w:date="2022-06-14T12:46:00Z" w:initials="DD">
    <w:p w14:paraId="3933104C" w14:textId="77777777" w:rsidR="00EE117C" w:rsidRDefault="00EE117C">
      <w:pPr>
        <w:pStyle w:val="CommentText"/>
      </w:pPr>
      <w:r>
        <w:rPr>
          <w:rStyle w:val="CommentReference"/>
        </w:rPr>
        <w:annotationRef/>
      </w:r>
      <w:r>
        <w:t>Yes! Forgot to update the version change.</w:t>
      </w:r>
    </w:p>
    <w:p w14:paraId="17690BE2" w14:textId="77777777" w:rsidR="00EE117C" w:rsidRDefault="00EE117C">
      <w:pPr>
        <w:pStyle w:val="CommentText"/>
      </w:pPr>
    </w:p>
    <w:p w14:paraId="66B7FE81" w14:textId="31CA6BA5" w:rsidR="00EE117C" w:rsidRDefault="00EE117C">
      <w:pPr>
        <w:pStyle w:val="CommentText"/>
      </w:pPr>
      <w:r>
        <w:t xml:space="preserve">I added a line about </w:t>
      </w:r>
      <w:r w:rsidR="00F61886">
        <w:t>the version change and memory limits</w:t>
      </w:r>
    </w:p>
  </w:comment>
  <w:comment w:id="38" w:author="David Dayan" w:date="2022-06-01T14:01:00Z" w:initials="DD">
    <w:p w14:paraId="0489346C" w14:textId="77777777" w:rsidR="008C1014" w:rsidRDefault="008C1014">
      <w:pPr>
        <w:pStyle w:val="CommentText"/>
        <w:rPr>
          <w:rStyle w:val="CommentReference"/>
        </w:rPr>
      </w:pPr>
      <w:r>
        <w:rPr>
          <w:rStyle w:val="CommentReference"/>
        </w:rPr>
        <w:annotationRef/>
      </w:r>
      <w:r>
        <w:rPr>
          <w:rStyle w:val="CommentReference"/>
        </w:rPr>
        <w:t>What benefit do we get from having two versions of this figure? There is not a separate parentage assignment procedure for NOR and HOR parents, but having two figures with captions dealing with each seems to imply this is the case. Both Sandra and I (and I think Andrew too) created one combined set of parents and offspring and then ran the assignment software on this set. Impossible parentages that result from the two parent cohorts in a given year (e.g. below big cliff dam and above Detroit sire) are then filtered out.</w:t>
      </w:r>
    </w:p>
    <w:p w14:paraId="64D18B7A" w14:textId="77777777" w:rsidR="008C1014" w:rsidRDefault="008C1014">
      <w:pPr>
        <w:pStyle w:val="CommentText"/>
        <w:rPr>
          <w:rStyle w:val="CommentReference"/>
        </w:rPr>
      </w:pPr>
    </w:p>
    <w:p w14:paraId="6056EEAC" w14:textId="5F91FE11" w:rsidR="008C1014" w:rsidRDefault="008C1014">
      <w:pPr>
        <w:pStyle w:val="CommentText"/>
        <w:rPr>
          <w:rStyle w:val="CommentReference"/>
        </w:rPr>
      </w:pPr>
      <w:r>
        <w:rPr>
          <w:rStyle w:val="CommentReference"/>
        </w:rPr>
        <w:t>My recommendation is to unite these into a single figure with the following caption (may need a little tweaking). This may also have the benefit of clarifying why (for example) 2014 offspring are assigned to 2011 parents, but we don’t report 2014 offspring level results – they are there so we can include complete results for 2011 parents.</w:t>
      </w:r>
    </w:p>
    <w:p w14:paraId="1862399F" w14:textId="77777777" w:rsidR="008C1014" w:rsidRDefault="008C1014">
      <w:pPr>
        <w:pStyle w:val="CommentText"/>
        <w:rPr>
          <w:rStyle w:val="CommentReference"/>
        </w:rPr>
      </w:pPr>
    </w:p>
    <w:p w14:paraId="02B9FACE" w14:textId="739DF2A3" w:rsidR="008C1014" w:rsidRDefault="008C1014">
      <w:pPr>
        <w:pStyle w:val="CommentText"/>
      </w:pPr>
      <w:r>
        <w:t xml:space="preserve">Framework used to reconstruct parent(s) - offspring relationships for spring Chinook salmon sampled in the North Santiam River, Oregon from 2011-2020. Throughout the report we present results focused on candidate parents sampled from 2011-2015. We also present results focused on potential NOR offspring sampled from 2016-2020. In both cases, results are based on assignments of potential 3-, 4-, and 5-year old </w:t>
      </w:r>
      <w:r w:rsidRPr="008E5661">
        <w:t>offspring to candidate parents.</w:t>
      </w:r>
    </w:p>
    <w:p w14:paraId="68782B03" w14:textId="77777777" w:rsidR="008C1014" w:rsidRDefault="008C1014">
      <w:pPr>
        <w:pStyle w:val="CommentText"/>
      </w:pPr>
    </w:p>
    <w:p w14:paraId="0070E6B7" w14:textId="4C35D2CD" w:rsidR="008C1014" w:rsidRDefault="008C1014" w:rsidP="008E5661">
      <w:pPr>
        <w:pStyle w:val="CommentText"/>
        <w:ind w:left="0" w:firstLine="0"/>
      </w:pPr>
    </w:p>
  </w:comment>
  <w:comment w:id="39" w:author="Kathleen O'Malley" w:date="2022-06-13T12:13:00Z" w:initials="OMKG">
    <w:p w14:paraId="5F6E4CEE" w14:textId="77777777" w:rsidR="008C1014" w:rsidRPr="00CE7C5F" w:rsidRDefault="008C1014">
      <w:pPr>
        <w:pStyle w:val="CommentText"/>
        <w:rPr>
          <w:highlight w:val="yellow"/>
        </w:rPr>
      </w:pPr>
      <w:r>
        <w:rPr>
          <w:rStyle w:val="CommentReference"/>
        </w:rPr>
        <w:annotationRef/>
      </w:r>
      <w:r w:rsidRPr="00CE7C5F">
        <w:rPr>
          <w:highlight w:val="yellow"/>
        </w:rPr>
        <w:t>This approach is fine. I’ll reread the revised version and might modify the caption or not.</w:t>
      </w:r>
    </w:p>
    <w:p w14:paraId="42C050B5" w14:textId="77777777" w:rsidR="008C1014" w:rsidRPr="00CE7C5F" w:rsidRDefault="008C1014">
      <w:pPr>
        <w:pStyle w:val="CommentText"/>
        <w:rPr>
          <w:highlight w:val="yellow"/>
        </w:rPr>
      </w:pPr>
    </w:p>
    <w:p w14:paraId="00F1A302" w14:textId="7C547E8E" w:rsidR="008C1014" w:rsidRDefault="008C1014">
      <w:pPr>
        <w:pStyle w:val="CommentText"/>
      </w:pPr>
      <w:r w:rsidRPr="00CE7C5F">
        <w:rPr>
          <w:highlight w:val="yellow"/>
        </w:rPr>
        <w:t>I am a little confused by your comment about not reporting the 2014 offspring results. We don’t report them because they were included in the 2015 report? Perhaps you can explain t lab meeting?</w:t>
      </w:r>
    </w:p>
  </w:comment>
  <w:comment w:id="40" w:author="David Dayan" w:date="2022-06-14T13:08:00Z" w:initials="DD">
    <w:p w14:paraId="1250B150" w14:textId="77777777" w:rsidR="005A4EF3" w:rsidRDefault="005A4EF3">
      <w:pPr>
        <w:pStyle w:val="CommentText"/>
      </w:pPr>
      <w:r>
        <w:rPr>
          <w:rStyle w:val="CommentReference"/>
        </w:rPr>
        <w:annotationRef/>
      </w:r>
      <w:r>
        <w:t xml:space="preserve">Yes, we don’t report 2014 parent level results because they </w:t>
      </w:r>
      <w:r w:rsidRPr="005A4EF3">
        <w:t>were included in the 2015 report</w:t>
      </w:r>
      <w:r>
        <w:t xml:space="preserve">. </w:t>
      </w:r>
    </w:p>
    <w:p w14:paraId="508A9684" w14:textId="74BBDDEF" w:rsidR="005A4EF3" w:rsidRDefault="005A4EF3">
      <w:pPr>
        <w:pStyle w:val="CommentText"/>
      </w:pPr>
      <w:r>
        <w:t xml:space="preserve">But there’s been a running question in revision about how to communicate why 2014 offspring are reanalyzed here. It’s because 2011 parent level results are being updated now that we have the full age structure of their offspring. This change to the caption helps make that clear. </w:t>
      </w:r>
    </w:p>
  </w:comment>
  <w:comment w:id="53" w:author="Kathleen O'Malley" w:date="2022-04-29T14:15:00Z" w:initials="OMKG">
    <w:p w14:paraId="00365A2B" w14:textId="1D280939" w:rsidR="008C1014" w:rsidRDefault="008C1014">
      <w:pPr>
        <w:pStyle w:val="CommentText"/>
      </w:pPr>
      <w:r>
        <w:rPr>
          <w:rStyle w:val="CommentReference"/>
        </w:rPr>
        <w:annotationRef/>
      </w:r>
      <w:proofErr w:type="spellStart"/>
      <w:r>
        <w:t>PCrit</w:t>
      </w:r>
      <w:proofErr w:type="spellEnd"/>
      <w:r>
        <w:t xml:space="preserve"> = 0.01?</w:t>
      </w:r>
    </w:p>
  </w:comment>
  <w:comment w:id="54" w:author="David Dayan" w:date="2022-05-04T15:25:00Z" w:initials="DD">
    <w:p w14:paraId="0A15521C" w14:textId="47FB6D04" w:rsidR="008C1014" w:rsidRDefault="008C1014">
      <w:pPr>
        <w:pStyle w:val="CommentText"/>
      </w:pPr>
      <w:r>
        <w:rPr>
          <w:rStyle w:val="CommentReference"/>
        </w:rPr>
        <w:annotationRef/>
      </w:r>
      <w:r>
        <w:t>As a reminder, Kathleen is going to review her correspondence and former decisions about pcrit and make a decision if we should reduce Pcrit cutoff to only exclude singleton and revise the results.</w:t>
      </w:r>
    </w:p>
  </w:comment>
  <w:comment w:id="55" w:author="Kathleen O'Malley" w:date="2022-06-13T12:16:00Z" w:initials="OMKG">
    <w:p w14:paraId="6BB3B1FF" w14:textId="6B2344B8" w:rsidR="008C1014" w:rsidRDefault="008C1014">
      <w:pPr>
        <w:pStyle w:val="CommentText"/>
      </w:pPr>
      <w:r>
        <w:rPr>
          <w:rStyle w:val="CommentReference"/>
        </w:rPr>
        <w:annotationRef/>
      </w:r>
      <w:r w:rsidRPr="00CE7C5F">
        <w:rPr>
          <w:highlight w:val="yellow"/>
        </w:rPr>
        <w:t>I can’t locate the information. What about recalculating using 0.01 (for some maybe not all) and seeing how different the results are then reassessing?</w:t>
      </w:r>
    </w:p>
  </w:comment>
  <w:comment w:id="56" w:author="David Dayan" w:date="2022-06-14T13:18:00Z" w:initials="DD">
    <w:p w14:paraId="6358EC11" w14:textId="77777777" w:rsidR="00B76A6C" w:rsidRDefault="005A4EF3">
      <w:pPr>
        <w:pStyle w:val="CommentText"/>
      </w:pPr>
      <w:r>
        <w:rPr>
          <w:rStyle w:val="CommentReference"/>
        </w:rPr>
        <w:annotationRef/>
      </w:r>
      <w:r w:rsidR="00B76A6C">
        <w:t>In the version I used, there’s also an option to only exclude singletons when calculating LD, rather than using a dataset wide MAF cutoff. This option substantially increases the number of comparisons compared to even 1% MAF in some groups.</w:t>
      </w:r>
    </w:p>
    <w:p w14:paraId="760FEB84" w14:textId="77777777" w:rsidR="00B76A6C" w:rsidRDefault="00B76A6C">
      <w:pPr>
        <w:pStyle w:val="CommentText"/>
      </w:pPr>
    </w:p>
    <w:p w14:paraId="71974932" w14:textId="5BCB1C5D" w:rsidR="005A4EF3" w:rsidRDefault="00B76A6C">
      <w:pPr>
        <w:pStyle w:val="CommentText"/>
      </w:pPr>
      <w:r>
        <w:t xml:space="preserve"> </w:t>
      </w:r>
      <w:r w:rsidR="005A4EF3">
        <w:t xml:space="preserve">I ran on three different </w:t>
      </w:r>
      <w:r>
        <w:t xml:space="preserve">groups using </w:t>
      </w:r>
      <w:proofErr w:type="spellStart"/>
      <w:r>
        <w:t>pcrit</w:t>
      </w:r>
      <w:proofErr w:type="spellEnd"/>
      <w:r>
        <w:t xml:space="preserve"> of 0.05, 0.02, 0.01 and S+ (no singletons). </w:t>
      </w:r>
    </w:p>
    <w:p w14:paraId="52221396" w14:textId="74D32FBE" w:rsidR="00B76A6C" w:rsidRDefault="00B76A6C">
      <w:pPr>
        <w:pStyle w:val="CommentText"/>
      </w:pPr>
    </w:p>
    <w:p w14:paraId="64DB71CD" w14:textId="661D2892" w:rsidR="00B76A6C" w:rsidRPr="00B76A6C" w:rsidRDefault="00B76A6C">
      <w:pPr>
        <w:pStyle w:val="CommentText"/>
        <w:rPr>
          <w:b/>
          <w:bCs/>
          <w:u w:val="single"/>
        </w:rPr>
      </w:pPr>
      <w:r>
        <w:rPr>
          <w:b/>
          <w:bCs/>
          <w:u w:val="single"/>
        </w:rPr>
        <w:t xml:space="preserve">0.05         </w:t>
      </w:r>
      <w:r w:rsidRPr="00B76A6C">
        <w:rPr>
          <w:b/>
          <w:bCs/>
          <w:u w:val="single"/>
        </w:rPr>
        <w:t>0.02         0.01           S+</w:t>
      </w:r>
    </w:p>
    <w:p w14:paraId="2E66C289" w14:textId="7845FCCB" w:rsidR="00B76A6C" w:rsidRDefault="00B76A6C">
      <w:pPr>
        <w:pStyle w:val="CommentText"/>
      </w:pPr>
      <w:r w:rsidRPr="00B76A6C">
        <w:t xml:space="preserve">70.4     </w:t>
      </w:r>
      <w:r>
        <w:t xml:space="preserve">  </w:t>
      </w:r>
      <w:r w:rsidRPr="00B76A6C">
        <w:t xml:space="preserve">  109.8       145.4       145.4</w:t>
      </w:r>
    </w:p>
    <w:p w14:paraId="6FA4DA1D" w14:textId="3E438962" w:rsidR="00B76A6C" w:rsidRDefault="00B76A6C">
      <w:pPr>
        <w:pStyle w:val="CommentText"/>
      </w:pPr>
      <w:r w:rsidRPr="00B76A6C">
        <w:t>239.4       224.1       261.7       317.5</w:t>
      </w:r>
    </w:p>
    <w:p w14:paraId="3FFA4227" w14:textId="07AA63ED" w:rsidR="00B76A6C" w:rsidRDefault="00B76A6C">
      <w:pPr>
        <w:pStyle w:val="CommentText"/>
      </w:pPr>
      <w:r w:rsidRPr="00B76A6C">
        <w:t xml:space="preserve">85.4       </w:t>
      </w:r>
      <w:r>
        <w:t xml:space="preserve">  </w:t>
      </w:r>
      <w:r w:rsidRPr="00B76A6C">
        <w:t xml:space="preserve"> 87.8        94.8   </w:t>
      </w:r>
      <w:r>
        <w:t xml:space="preserve">  </w:t>
      </w:r>
      <w:r w:rsidRPr="00B76A6C">
        <w:t xml:space="preserve">    113.0</w:t>
      </w:r>
    </w:p>
    <w:p w14:paraId="2EC82A61" w14:textId="500E9651" w:rsidR="00B76A6C" w:rsidRDefault="00B76A6C">
      <w:pPr>
        <w:pStyle w:val="CommentText"/>
      </w:pPr>
    </w:p>
    <w:p w14:paraId="5AA97B6A" w14:textId="11D9D0AB" w:rsidR="00B76A6C" w:rsidRDefault="00B76A6C">
      <w:pPr>
        <w:pStyle w:val="CommentText"/>
      </w:pPr>
      <w:r>
        <w:t>The results look like they strongly depend on the filtering approach applied.</w:t>
      </w:r>
    </w:p>
    <w:p w14:paraId="3B30ED56" w14:textId="3741BAB7" w:rsidR="00B76A6C" w:rsidRDefault="00B76A6C">
      <w:pPr>
        <w:pStyle w:val="CommentText"/>
      </w:pPr>
    </w:p>
  </w:comment>
  <w:comment w:id="61" w:author="David Dayan" w:date="2022-05-31T16:36:00Z" w:initials="DD">
    <w:p w14:paraId="6CD69AE4" w14:textId="0D6F04FB" w:rsidR="008C1014" w:rsidRDefault="008C1014">
      <w:pPr>
        <w:pStyle w:val="CommentText"/>
      </w:pPr>
      <w:r>
        <w:rPr>
          <w:rStyle w:val="CommentReference"/>
        </w:rPr>
        <w:annotationRef/>
      </w:r>
      <w:r>
        <w:t>Add dry creek? Check if this is accurate</w:t>
      </w:r>
    </w:p>
  </w:comment>
  <w:comment w:id="62" w:author="David Dayan" w:date="2022-06-01T14:40:00Z" w:initials="DD">
    <w:p w14:paraId="393F55DD" w14:textId="77777777" w:rsidR="008C1014" w:rsidRDefault="008C1014">
      <w:pPr>
        <w:pStyle w:val="CommentText"/>
      </w:pPr>
      <w:r>
        <w:rPr>
          <w:rStyle w:val="CommentReference"/>
        </w:rPr>
        <w:annotationRef/>
      </w:r>
      <w:r>
        <w:t xml:space="preserve"> 1253 of the 2016 samples are mixed up and could be either mainstem (dry creek) or breitenbush (undefined). All are mixed up and could be from any date.</w:t>
      </w:r>
    </w:p>
    <w:p w14:paraId="52F98F48" w14:textId="1F7DF033" w:rsidR="008C1014" w:rsidRDefault="008C1014">
      <w:pPr>
        <w:pStyle w:val="CommentText"/>
      </w:pPr>
      <w:r>
        <w:t>I think this edit is the best way to capture that.</w:t>
      </w:r>
    </w:p>
  </w:comment>
  <w:comment w:id="63" w:author="Kathleen O'Malley" w:date="2022-06-13T12:18:00Z" w:initials="OMKG">
    <w:p w14:paraId="2D5DA52C" w14:textId="7678C94A" w:rsidR="008C1014" w:rsidRDefault="008C1014">
      <w:pPr>
        <w:pStyle w:val="CommentText"/>
      </w:pPr>
      <w:r>
        <w:rPr>
          <w:rStyle w:val="CommentReference"/>
        </w:rPr>
        <w:annotationRef/>
      </w:r>
      <w:r w:rsidRPr="00CE7C5F">
        <w:rPr>
          <w:highlight w:val="yellow"/>
        </w:rPr>
        <w:t>Ok, but then the ** below needs to be revised correct?</w:t>
      </w:r>
    </w:p>
  </w:comment>
  <w:comment w:id="64" w:author="David Dayan" w:date="2022-06-14T13:28:00Z" w:initials="DD">
    <w:p w14:paraId="1D70D928" w14:textId="29C862ED" w:rsidR="00E5058F" w:rsidRDefault="00B76A6C">
      <w:pPr>
        <w:pStyle w:val="CommentText"/>
      </w:pPr>
      <w:r>
        <w:rPr>
          <w:rStyle w:val="CommentReference"/>
        </w:rPr>
        <w:annotationRef/>
      </w:r>
      <w:r w:rsidR="00E5058F">
        <w:t>Added “Most” to **</w:t>
      </w:r>
    </w:p>
    <w:p w14:paraId="0C8BE3F8" w14:textId="77777777" w:rsidR="00E5058F" w:rsidRDefault="00E5058F">
      <w:pPr>
        <w:pStyle w:val="CommentText"/>
      </w:pPr>
    </w:p>
    <w:p w14:paraId="1A0C0DE7" w14:textId="14988260" w:rsidR="00B76A6C" w:rsidRDefault="00E5058F">
      <w:pPr>
        <w:pStyle w:val="CommentText"/>
      </w:pPr>
      <w:r>
        <w:t>T</w:t>
      </w:r>
      <w:r w:rsidR="00B76A6C">
        <w:t>here are 57 that are known to be from Horn Creek</w:t>
      </w:r>
      <w:r>
        <w:t>, but date is unknown</w:t>
      </w:r>
      <w:r w:rsidR="00B76A6C">
        <w:t>.</w:t>
      </w:r>
      <w:r>
        <w:t xml:space="preserve"> The rest have both unknown location and date. Is this clear now?</w:t>
      </w:r>
    </w:p>
  </w:comment>
  <w:comment w:id="67" w:author="David Dayan" w:date="2022-06-01T15:10:00Z" w:initials="DD">
    <w:p w14:paraId="186C02A2" w14:textId="77777777" w:rsidR="008C1014" w:rsidRDefault="008C1014">
      <w:pPr>
        <w:pStyle w:val="CommentText"/>
      </w:pPr>
      <w:r>
        <w:rPr>
          <w:rStyle w:val="CommentReference"/>
        </w:rPr>
        <w:annotationRef/>
      </w:r>
      <w:r>
        <w:t xml:space="preserve">I feel differently about this section now that I had some time to consider. This gets really long and redundant when you add all fish newly genotyped for this report. </w:t>
      </w:r>
    </w:p>
    <w:p w14:paraId="5D98446D" w14:textId="77777777" w:rsidR="008C1014" w:rsidRDefault="008C1014">
      <w:pPr>
        <w:pStyle w:val="CommentText"/>
      </w:pPr>
    </w:p>
    <w:p w14:paraId="1B04717E" w14:textId="325C6354" w:rsidR="008C1014" w:rsidRDefault="008C1014" w:rsidP="00FE1AD1">
      <w:pPr>
        <w:pStyle w:val="CommentText"/>
      </w:pPr>
      <w:r>
        <w:t xml:space="preserve">I wrote it out in case we want to keep it this way, but all of this information is already presented in either table 1 or (new) table 2. To indicate which results are new to this report I added some information to the tables (* next to samples that are new to this report). </w:t>
      </w:r>
    </w:p>
    <w:p w14:paraId="726944FD" w14:textId="77777777" w:rsidR="008C1014" w:rsidRDefault="008C1014">
      <w:pPr>
        <w:pStyle w:val="CommentText"/>
      </w:pPr>
    </w:p>
    <w:p w14:paraId="14F0A630" w14:textId="50FF0505" w:rsidR="008C1014" w:rsidRDefault="008C1014">
      <w:pPr>
        <w:pStyle w:val="CommentText"/>
      </w:pPr>
      <w:r>
        <w:t>My suggestion is to delete this entire section and replace it with a paragraph that refers to tables 1 and 2:</w:t>
      </w:r>
    </w:p>
    <w:p w14:paraId="5ED29DDD" w14:textId="77777777" w:rsidR="008C1014" w:rsidRDefault="008C1014">
      <w:pPr>
        <w:pStyle w:val="CommentText"/>
      </w:pPr>
    </w:p>
    <w:p w14:paraId="28052360" w14:textId="26520246" w:rsidR="008C1014" w:rsidRDefault="008C1014">
      <w:pPr>
        <w:pStyle w:val="CommentText"/>
      </w:pPr>
      <w:r>
        <w:t xml:space="preserve">After filtering for missingness and potential duplicates arising from multiple tissue samples drawn from the same individual, the complete genotypic dataset consisted of 12,357 individuals. Results of genotype filtering for NOR and HOR individuals is presented in tables 1 and 2 respectively. </w:t>
      </w:r>
    </w:p>
  </w:comment>
  <w:comment w:id="68" w:author="Kathleen O'Malley" w:date="2022-06-13T12:19:00Z" w:initials="OMKG">
    <w:p w14:paraId="1D6C56EB" w14:textId="412E737E" w:rsidR="008C1014" w:rsidRDefault="008C1014">
      <w:pPr>
        <w:pStyle w:val="CommentText"/>
      </w:pPr>
      <w:r>
        <w:rPr>
          <w:rStyle w:val="CommentReference"/>
        </w:rPr>
        <w:annotationRef/>
      </w:r>
      <w:r w:rsidRPr="00CE7C5F">
        <w:rPr>
          <w:highlight w:val="yellow"/>
        </w:rPr>
        <w:t>That works for me but rather than deleting, how about we include in the supplemental information? Just a simple cut and paste since time was invested to summarize the details?</w:t>
      </w:r>
    </w:p>
  </w:comment>
  <w:comment w:id="69" w:author="David Dayan" w:date="2022-06-14T13:30:00Z" w:initials="DD">
    <w:p w14:paraId="0787EBF4" w14:textId="565666B8" w:rsidR="00E5058F" w:rsidRDefault="00E5058F">
      <w:pPr>
        <w:pStyle w:val="CommentText"/>
      </w:pPr>
      <w:r>
        <w:rPr>
          <w:rStyle w:val="CommentReference"/>
        </w:rPr>
        <w:annotationRef/>
      </w:r>
      <w:r>
        <w:t>To me, it’s a sunk cost. If it turns out we need to recapitulate the table as text at some point in the future, we can always go back to a previous draft to grab it.</w:t>
      </w:r>
    </w:p>
  </w:comment>
  <w:comment w:id="70" w:author="David Dayan" w:date="2022-05-05T12:42:00Z" w:initials="DD">
    <w:p w14:paraId="5F9A70C0" w14:textId="0EFD1DE2" w:rsidR="008C1014" w:rsidRDefault="008C1014" w:rsidP="000B783D">
      <w:pPr>
        <w:pStyle w:val="CommentText"/>
      </w:pPr>
      <w:r>
        <w:rPr>
          <w:rStyle w:val="CommentReference"/>
        </w:rPr>
        <w:annotationRef/>
      </w:r>
      <w:r>
        <w:t>I tried to make these as sparse as is reasonable, but there’s a lot of information that needs to be conveyed. I prioritized tables and figures (see next comment) to cut down on text.</w:t>
      </w:r>
    </w:p>
    <w:p w14:paraId="5AC981F3" w14:textId="26848DE3" w:rsidR="008C1014" w:rsidRDefault="008C1014" w:rsidP="005521D9">
      <w:pPr>
        <w:pStyle w:val="CommentText"/>
        <w:ind w:left="0" w:firstLine="0"/>
      </w:pPr>
    </w:p>
  </w:comment>
  <w:comment w:id="72" w:author="David Dayan" w:date="2022-05-18T17:36:00Z" w:initials="DD">
    <w:p w14:paraId="12212FC4" w14:textId="1BB00230" w:rsidR="008C1014" w:rsidRDefault="008C1014">
      <w:pPr>
        <w:pStyle w:val="CommentText"/>
      </w:pPr>
      <w:r>
        <w:rPr>
          <w:rStyle w:val="CommentReference"/>
        </w:rPr>
        <w:annotationRef/>
      </w:r>
      <w:r>
        <w:t xml:space="preserve">Choosing how to present significant effects is a bit tricky. “beta = </w:t>
      </w:r>
      <w:r w:rsidRPr="00E225C1">
        <w:t>0.024 ± 0.007</w:t>
      </w:r>
      <w:r>
        <w:t xml:space="preserve"> s.e. </w:t>
      </w:r>
      <w:r w:rsidRPr="00E225C1">
        <w:t>, log scale</w:t>
      </w:r>
      <w:r>
        <w:t xml:space="preserve">” is a bit hard to translate to actual TLF predictions from the model. </w:t>
      </w:r>
    </w:p>
    <w:p w14:paraId="03D9A187" w14:textId="47691011" w:rsidR="008C1014" w:rsidRDefault="008C1014">
      <w:pPr>
        <w:pStyle w:val="CommentText"/>
      </w:pPr>
    </w:p>
    <w:p w14:paraId="249A2D2D" w14:textId="08CFBDE5" w:rsidR="008C1014" w:rsidRDefault="008C1014">
      <w:pPr>
        <w:pStyle w:val="CommentText"/>
      </w:pPr>
      <w:r>
        <w:t>In terms of TLF, a beta of 0.024 means that density has a pretty sizeable estimated effect, more than tripling TLF across the range of outplanting densities used in 2012, but this relationship is non-linear because of the log-link function and hard to understand without doing quite a bit of math in your head.</w:t>
      </w:r>
    </w:p>
    <w:p w14:paraId="79511AEA" w14:textId="77777777" w:rsidR="008C1014" w:rsidRDefault="008C1014">
      <w:pPr>
        <w:pStyle w:val="CommentText"/>
      </w:pPr>
    </w:p>
    <w:p w14:paraId="40307EFB" w14:textId="4C670A3A" w:rsidR="008C1014" w:rsidRDefault="008C1014">
      <w:pPr>
        <w:pStyle w:val="CommentText"/>
      </w:pPr>
      <w:r>
        <w:t>Instead of attempting to describe these effects in the text, I just put the parameter estimates and their standard errors in a table and included effect plots as supplemental figures to help readers interpret these confusing parameter estimates. The effect plots are conditioned on the “typical” values of all other significant predictors in the final model.</w:t>
      </w:r>
    </w:p>
  </w:comment>
  <w:comment w:id="73" w:author="David Dayan" w:date="2022-06-06T13:02:00Z" w:initials="DD">
    <w:p w14:paraId="077DD4EA" w14:textId="6F21AD66" w:rsidR="008C1014" w:rsidRDefault="008C1014">
      <w:pPr>
        <w:pStyle w:val="CommentText"/>
      </w:pPr>
      <w:r>
        <w:rPr>
          <w:rStyle w:val="CommentReference"/>
        </w:rPr>
        <w:annotationRef/>
      </w:r>
      <w:r>
        <w:t xml:space="preserve">The suggested revision in this section was to include a little more information about the effects in the text. I attempted to simply include if the effect was positive or negative, for continuous first order effects, greater or fewer for factors, and attempted to describe second order effects or interactions as simply as possible. </w:t>
      </w:r>
    </w:p>
    <w:p w14:paraId="071D407F" w14:textId="77777777" w:rsidR="008C1014" w:rsidRDefault="008C1014">
      <w:pPr>
        <w:pStyle w:val="CommentText"/>
      </w:pPr>
    </w:p>
    <w:p w14:paraId="7196B4CD" w14:textId="77777777" w:rsidR="008C1014" w:rsidRDefault="008C1014">
      <w:pPr>
        <w:pStyle w:val="CommentText"/>
      </w:pPr>
      <w:r>
        <w:t xml:space="preserve">I don’t like this and think we should go back to how it was. Like I said earlier, you can’t easily interpret the estimated effect parameters because of the link function in the GLM. So we’re left with just describing positive and negative effects, which fails to convey magnitude. Another challenge is that each of the estimated effects only apply over the range of predictor used in the model and this range varies across years, so it can seem like effects aren’t consistent, when what is actually going on is that different years are directly comparable. Adding confidence intervals would be even longer. </w:t>
      </w:r>
    </w:p>
    <w:p w14:paraId="33B2C010" w14:textId="77777777" w:rsidR="008C1014" w:rsidRDefault="008C1014">
      <w:pPr>
        <w:pStyle w:val="CommentText"/>
      </w:pPr>
    </w:p>
    <w:p w14:paraId="01BF1B30" w14:textId="3DA3103D" w:rsidR="008C1014" w:rsidRDefault="008C1014">
      <w:pPr>
        <w:pStyle w:val="CommentText"/>
      </w:pPr>
      <w:r>
        <w:t>2015 is particularly bad because there are so many significant effects.</w:t>
      </w:r>
    </w:p>
    <w:p w14:paraId="01090081" w14:textId="77777777" w:rsidR="008C1014" w:rsidRDefault="008C1014">
      <w:pPr>
        <w:pStyle w:val="CommentText"/>
      </w:pPr>
    </w:p>
    <w:p w14:paraId="0A62D919" w14:textId="27C04E3B" w:rsidR="008C1014" w:rsidRDefault="008C1014">
      <w:pPr>
        <w:pStyle w:val="CommentText"/>
      </w:pPr>
      <w:r>
        <w:t xml:space="preserve">I kept track changes on here so it would be easy to revert back to the original. </w:t>
      </w:r>
    </w:p>
  </w:comment>
  <w:comment w:id="74" w:author="Kathleen O'Malley" w:date="2022-06-13T13:17:00Z" w:initials="OMKG">
    <w:p w14:paraId="02426D34" w14:textId="1681DD2F" w:rsidR="008C1014" w:rsidRDefault="008C1014">
      <w:pPr>
        <w:pStyle w:val="CommentText"/>
      </w:pPr>
      <w:r>
        <w:rPr>
          <w:rStyle w:val="CommentReference"/>
        </w:rPr>
        <w:annotationRef/>
      </w:r>
      <w:r w:rsidRPr="00E15FB2">
        <w:rPr>
          <w:highlight w:val="yellow"/>
        </w:rPr>
        <w:t>Thanks David for sharing your thoughts above. I need time to review these results and think about best path forward.</w:t>
      </w:r>
      <w:r>
        <w:t xml:space="preserve"> </w:t>
      </w:r>
    </w:p>
  </w:comment>
  <w:comment w:id="102" w:author="Kathleen O'Malley" w:date="2022-05-30T09:33:00Z" w:initials="OMKG">
    <w:p w14:paraId="63ED944B" w14:textId="4CFAC525" w:rsidR="008C1014" w:rsidRDefault="008C1014">
      <w:pPr>
        <w:pStyle w:val="CommentText"/>
      </w:pPr>
      <w:r>
        <w:rPr>
          <w:rStyle w:val="CommentReference"/>
        </w:rPr>
        <w:annotationRef/>
      </w:r>
      <w:r>
        <w:t>Revisit this</w:t>
      </w:r>
    </w:p>
  </w:comment>
  <w:comment w:id="103" w:author="Kathleen O'Malley" w:date="2022-06-13T13:21:00Z" w:initials="OMKG">
    <w:p w14:paraId="7C120058" w14:textId="6FB956CA" w:rsidR="008C1014" w:rsidRDefault="008C1014">
      <w:pPr>
        <w:pStyle w:val="CommentText"/>
      </w:pPr>
      <w:r>
        <w:rPr>
          <w:rStyle w:val="CommentReference"/>
        </w:rPr>
        <w:annotationRef/>
      </w:r>
      <w:r w:rsidRPr="00E15FB2">
        <w:rPr>
          <w:highlight w:val="yellow"/>
        </w:rPr>
        <w:t>I’ll revisit this section and the comments below.</w:t>
      </w:r>
    </w:p>
  </w:comment>
  <w:comment w:id="106" w:author="Kathleen O'Malley" w:date="2022-04-29T15:07:00Z" w:initials="OMKG">
    <w:p w14:paraId="6DBDC27A" w14:textId="77777777" w:rsidR="008C1014" w:rsidRDefault="008C1014" w:rsidP="00E12F97">
      <w:pPr>
        <w:pStyle w:val="CommentText"/>
      </w:pPr>
      <w:r>
        <w:rPr>
          <w:rStyle w:val="CommentReference"/>
        </w:rPr>
        <w:annotationRef/>
      </w:r>
      <w:r>
        <w:t xml:space="preserve"> We discussed how N is used to refer to two different things here – census size and number of fish that produced adult offspring. So, did we agree to use Nc here to clarify things here?</w:t>
      </w:r>
    </w:p>
  </w:comment>
  <w:comment w:id="107" w:author="David Dayan" w:date="2022-05-02T12:22:00Z" w:initials="DD">
    <w:p w14:paraId="23DABFFA" w14:textId="18ACC964" w:rsidR="008C1014" w:rsidRDefault="008C1014" w:rsidP="00E12F97">
      <w:pPr>
        <w:pStyle w:val="CommentText"/>
      </w:pPr>
      <w:r>
        <w:rPr>
          <w:rStyle w:val="CommentReference"/>
        </w:rPr>
        <w:annotationRef/>
      </w:r>
      <w:r w:rsidRPr="00E15FB2">
        <w:t>Number of candidate parents = Ncand ?</w:t>
      </w:r>
    </w:p>
    <w:p w14:paraId="1A03A4D4" w14:textId="77777777" w:rsidR="008C1014" w:rsidRDefault="008C1014" w:rsidP="00E12F97">
      <w:pPr>
        <w:pStyle w:val="CommentText"/>
      </w:pPr>
    </w:p>
    <w:p w14:paraId="18D705AD" w14:textId="0C017B38" w:rsidR="008C1014" w:rsidRDefault="008C1014" w:rsidP="00E12F97">
      <w:pPr>
        <w:pStyle w:val="CommentText"/>
      </w:pPr>
    </w:p>
  </w:comment>
  <w:comment w:id="108" w:author="Kathleen O'Malley" w:date="2022-05-30T10:03:00Z" w:initials="OMKG">
    <w:p w14:paraId="49AAFCD4" w14:textId="1164DF23" w:rsidR="008C1014" w:rsidRDefault="008C1014">
      <w:pPr>
        <w:pStyle w:val="CommentText"/>
      </w:pPr>
      <w:r>
        <w:rPr>
          <w:rStyle w:val="CommentReference"/>
        </w:rPr>
        <w:annotationRef/>
      </w:r>
      <w:r>
        <w:t>N census?</w:t>
      </w:r>
    </w:p>
  </w:comment>
  <w:comment w:id="109" w:author="David Dayan" w:date="2022-06-06T14:11:00Z" w:initials="DD">
    <w:p w14:paraId="1F932D34" w14:textId="60A77809" w:rsidR="008C1014" w:rsidRDefault="008C1014">
      <w:pPr>
        <w:pStyle w:val="CommentText"/>
      </w:pPr>
      <w:r>
        <w:rPr>
          <w:rStyle w:val="CommentReference"/>
        </w:rPr>
        <w:annotationRef/>
      </w:r>
      <w:r>
        <w:t xml:space="preserve">I thought we wanted to avoid calling it the census size, because we know more than these individuals are up there (individuals are filtered for genotype missingness)  and there are potentially additional individuals we don’t sample. Census implies it is a complete count. </w:t>
      </w:r>
    </w:p>
  </w:comment>
  <w:comment w:id="112" w:author="David Dayan" w:date="2022-06-06T14:30:00Z" w:initials="DD">
    <w:p w14:paraId="4DB04947" w14:textId="77777777" w:rsidR="008C1014" w:rsidRDefault="008C1014">
      <w:pPr>
        <w:pStyle w:val="CommentText"/>
      </w:pPr>
      <w:r>
        <w:rPr>
          <w:rStyle w:val="CommentReference"/>
        </w:rPr>
        <w:annotationRef/>
      </w:r>
      <w:r>
        <w:t xml:space="preserve">Added these as discussed, but tracked changes to facilitate removal if we don’t want to keep it. </w:t>
      </w:r>
    </w:p>
    <w:p w14:paraId="0F020A91" w14:textId="77777777" w:rsidR="008C1014" w:rsidRDefault="008C1014">
      <w:pPr>
        <w:pStyle w:val="CommentText"/>
      </w:pPr>
    </w:p>
    <w:p w14:paraId="36A8D435" w14:textId="0EC21906" w:rsidR="008C1014" w:rsidRDefault="008C1014" w:rsidP="0015048E">
      <w:pPr>
        <w:pStyle w:val="CommentText"/>
      </w:pPr>
      <w:r>
        <w:t>I think the Nb estimates are generally pretty close to the number estimated from the pedigree. We should expect Nb to be less than the number of parents in the pedigree because of the reasons listed. What’s surprising to me is that Nb is so close (or even above) this number.</w:t>
      </w:r>
    </w:p>
    <w:p w14:paraId="438A951D" w14:textId="77777777" w:rsidR="008C1014" w:rsidRDefault="008C1014" w:rsidP="00C55D2C">
      <w:pPr>
        <w:pStyle w:val="CommentText"/>
      </w:pPr>
    </w:p>
    <w:p w14:paraId="332A0126" w14:textId="24DEF39E" w:rsidR="008C1014" w:rsidRDefault="008C1014" w:rsidP="00C55D2C">
      <w:pPr>
        <w:pStyle w:val="CommentText"/>
      </w:pPr>
      <w:r>
        <w:t xml:space="preserve">I take this to mean that we probably are conservative in our assignments (assignment rate underestimates the number of offspring of candidate parents /there are more outplants that produced one or more offspring in the river than in our pedigree), but because there are many possibilities here that could bias the result in either direction I wouldn’t draw any strong conclusions here. </w:t>
      </w:r>
    </w:p>
  </w:comment>
  <w:comment w:id="142" w:author="David Dayan" w:date="2022-05-04T15:52:00Z" w:initials="DD">
    <w:p w14:paraId="2B494B07" w14:textId="7AC8D3D7" w:rsidR="008C1014" w:rsidRDefault="008C1014">
      <w:pPr>
        <w:pStyle w:val="CommentText"/>
      </w:pPr>
      <w:r>
        <w:rPr>
          <w:rStyle w:val="CommentReference"/>
        </w:rPr>
        <w:annotationRef/>
      </w:r>
      <w:r>
        <w:t>Add that this is a possible explanation of many</w:t>
      </w:r>
    </w:p>
  </w:comment>
  <w:comment w:id="153" w:author="David Dayan" w:date="2022-04-19T22:23:00Z" w:initials="DD">
    <w:p w14:paraId="6F843841" w14:textId="77777777" w:rsidR="008C1014" w:rsidRDefault="008C1014">
      <w:pPr>
        <w:pStyle w:val="CommentText"/>
      </w:pPr>
      <w:r>
        <w:rPr>
          <w:rStyle w:val="CommentReference"/>
        </w:rPr>
        <w:annotationRef/>
      </w:r>
      <w:r>
        <w:t xml:space="preserve">I understand the logic behind not reporting on 2016 and 2017 parent years (not all offspring returned), but I don’t want to lose out on presenting an interesting result. The only group with mean fitness above above 2 (e.g. above replacement) are the 2016 male outplants (fitness = 2.41). The female outplants also have high fitness relative to other groups (fitness = 1.3). </w:t>
      </w:r>
    </w:p>
    <w:p w14:paraId="240033EF" w14:textId="7254BEC8" w:rsidR="008C1014" w:rsidRDefault="008C1014">
      <w:pPr>
        <w:pStyle w:val="CommentText"/>
      </w:pPr>
      <w:r>
        <w:t>While we can’t say for sure, it’s also interesting that this high fitness occurs despite 2016 having the second largest number of outplants (1306 vs mean of 907), suggesting that carrying capacity of the above dam habitat is not limiting.</w:t>
      </w:r>
    </w:p>
    <w:p w14:paraId="08AD1751" w14:textId="74F6F727" w:rsidR="008C1014" w:rsidRDefault="008C1014" w:rsidP="00372144">
      <w:pPr>
        <w:pStyle w:val="CommentText"/>
        <w:ind w:left="0" w:firstLine="0"/>
      </w:pPr>
    </w:p>
    <w:p w14:paraId="4D0DDD9C" w14:textId="64360D67" w:rsidR="008C1014" w:rsidRDefault="008C1014">
      <w:pPr>
        <w:pStyle w:val="CommentText"/>
      </w:pPr>
      <w:r>
        <w:t xml:space="preserve">Is there a good place to incorporate this result into the report? </w:t>
      </w:r>
    </w:p>
  </w:comment>
  <w:comment w:id="154" w:author="Kathleen O'Malley" w:date="2022-04-28T15:26:00Z" w:initials="OMKG">
    <w:p w14:paraId="501C2F8C" w14:textId="297E3E36" w:rsidR="008C1014" w:rsidRDefault="008C1014">
      <w:pPr>
        <w:pStyle w:val="CommentText"/>
      </w:pPr>
      <w:r>
        <w:rPr>
          <w:rStyle w:val="CommentReference"/>
        </w:rPr>
        <w:annotationRef/>
      </w:r>
      <w:r>
        <w:t>I agree it should be noted. I’ll think about where would be best.</w:t>
      </w:r>
    </w:p>
  </w:comment>
  <w:comment w:id="155" w:author="Kathleen O'Malley" w:date="2022-05-30T10:58:00Z" w:initials="OMKG">
    <w:p w14:paraId="7BC7FB7A" w14:textId="2F49C6C9" w:rsidR="008C1014" w:rsidRDefault="008C1014">
      <w:pPr>
        <w:pStyle w:val="CommentText"/>
      </w:pPr>
      <w:r>
        <w:rPr>
          <w:rStyle w:val="CommentReference"/>
        </w:rPr>
        <w:annotationRef/>
      </w:r>
      <w:r>
        <w:t>In the Discussion where we will also highlight what are the next steps/future information needs</w:t>
      </w:r>
    </w:p>
  </w:comment>
  <w:comment w:id="160" w:author="Kathleen O'Malley" w:date="2021-06-24T08:46:00Z" w:initials="OMKG">
    <w:p w14:paraId="7A9AC0DA" w14:textId="3A8E821E" w:rsidR="008C1014" w:rsidRDefault="008C1014">
      <w:pPr>
        <w:pStyle w:val="CommentText"/>
      </w:pPr>
      <w:r>
        <w:rPr>
          <w:rStyle w:val="CommentReference"/>
        </w:rPr>
        <w:annotationRef/>
      </w:r>
      <w:r>
        <w:t>I will circle back to this after we complete the methods and results.</w:t>
      </w:r>
    </w:p>
  </w:comment>
  <w:comment w:id="161" w:author="David Dayan" w:date="2022-04-22T15:00:00Z" w:initials="DD">
    <w:p w14:paraId="050E955B" w14:textId="4F1EE7AD" w:rsidR="008C1014" w:rsidRDefault="008C1014">
      <w:pPr>
        <w:pStyle w:val="CommentText"/>
      </w:pPr>
      <w:r>
        <w:rPr>
          <w:rStyle w:val="CommentReference"/>
        </w:rPr>
        <w:annotationRef/>
      </w:r>
      <w:r>
        <w:t>Okay. Values in the highlighted section are not updated with the revised assignments and results.</w:t>
      </w:r>
    </w:p>
  </w:comment>
  <w:comment w:id="162" w:author="David Dayan" w:date="2022-05-24T14:50:00Z" w:initials="DD">
    <w:p w14:paraId="64DB905A" w14:textId="77777777" w:rsidR="008C1014" w:rsidRDefault="008C1014">
      <w:pPr>
        <w:pStyle w:val="CommentText"/>
      </w:pPr>
      <w:r>
        <w:rPr>
          <w:rStyle w:val="CommentReference"/>
        </w:rPr>
        <w:annotationRef/>
      </w:r>
      <w:r>
        <w:t>I summarized the most salient results from the modeling results here.</w:t>
      </w:r>
    </w:p>
    <w:p w14:paraId="3A6F0F1B" w14:textId="0A25D7A9" w:rsidR="008C1014" w:rsidRDefault="008C1014">
      <w:pPr>
        <w:pStyle w:val="CommentText"/>
      </w:pPr>
      <w:r>
        <w:t xml:space="preserve">I also have a more detailed, informal discussion of the results I can share if you’d like more context for these conclusions. We can also discuss the results. </w:t>
      </w:r>
    </w:p>
  </w:comment>
  <w:comment w:id="163" w:author="David Dayan" w:date="2022-05-25T13:16:00Z" w:initials="DD">
    <w:p w14:paraId="35EF91A7" w14:textId="62D22832" w:rsidR="008C1014" w:rsidRDefault="008C1014">
      <w:pPr>
        <w:pStyle w:val="CommentText"/>
      </w:pPr>
      <w:r>
        <w:rPr>
          <w:rStyle w:val="CommentReference"/>
        </w:rPr>
        <w:annotationRef/>
      </w:r>
      <w:r>
        <w:t>Kathleen, I included these for us to consider together, but my inclination given the audience/nature of the report is to rely on the mixed modeling results and not get into the weeds here, because of the issues I outlined above.</w:t>
      </w:r>
    </w:p>
  </w:comment>
  <w:comment w:id="164" w:author="David Dayan" w:date="2022-05-25T15:50:00Z" w:initials="DD">
    <w:p w14:paraId="2B07C498" w14:textId="77777777" w:rsidR="008C1014" w:rsidRDefault="008C1014">
      <w:pPr>
        <w:pStyle w:val="CommentText"/>
      </w:pPr>
      <w:r>
        <w:rPr>
          <w:rStyle w:val="CommentReference"/>
        </w:rPr>
        <w:annotationRef/>
      </w:r>
      <w:r>
        <w:t xml:space="preserve">If we want to make this assertion we should probably include this GLM in the report. </w:t>
      </w:r>
    </w:p>
    <w:p w14:paraId="3EF2ACD0" w14:textId="65B7909D" w:rsidR="008C1014" w:rsidRDefault="008C1014">
      <w:pPr>
        <w:pStyle w:val="CommentText"/>
      </w:pPr>
      <w:r>
        <w:t>Instead of a full model selection and a lot of work, we could just fit the simple model, validate it, and report the parameter estimates and p-values like this.</w:t>
      </w:r>
    </w:p>
  </w:comment>
  <w:comment w:id="165" w:author="David Dayan" w:date="2022-06-06T15:31:00Z" w:initials="DD">
    <w:p w14:paraId="7D84E3E2" w14:textId="345D343A" w:rsidR="008C1014" w:rsidRDefault="008C1014">
      <w:pPr>
        <w:pStyle w:val="CommentText"/>
      </w:pPr>
      <w:r>
        <w:rPr>
          <w:rStyle w:val="CommentReference"/>
        </w:rPr>
        <w:annotationRef/>
      </w:r>
      <w:r>
        <w:t>Added a second appendix of post-hoc analyses</w:t>
      </w:r>
    </w:p>
  </w:comment>
  <w:comment w:id="166" w:author="David Dayan" w:date="2022-05-25T18:17:00Z" w:initials="DD">
    <w:p w14:paraId="234E7511" w14:textId="57563F1D" w:rsidR="008C1014" w:rsidRDefault="008C1014" w:rsidP="00D955EB">
      <w:pPr>
        <w:pStyle w:val="CommentText"/>
      </w:pPr>
      <w:r>
        <w:rPr>
          <w:rStyle w:val="CommentReference"/>
        </w:rPr>
        <w:annotationRef/>
      </w:r>
      <w:r>
        <w:t>I only thought to check this today and was very pleased to corroborate the modeling results.</w:t>
      </w:r>
    </w:p>
    <w:p w14:paraId="13EDCC7E" w14:textId="77777777" w:rsidR="008C1014" w:rsidRDefault="008C1014" w:rsidP="00D955EB">
      <w:pPr>
        <w:pStyle w:val="CommentText"/>
      </w:pPr>
    </w:p>
    <w:p w14:paraId="3742F440" w14:textId="22C01A52" w:rsidR="008C1014" w:rsidRDefault="008C1014" w:rsidP="00BE062E">
      <w:pPr>
        <w:pStyle w:val="CommentText"/>
        <w:ind w:left="0" w:firstLine="0"/>
      </w:pPr>
    </w:p>
  </w:comment>
  <w:comment w:id="167" w:author="David Dayan" w:date="2022-05-25T18:17:00Z" w:initials="DD">
    <w:p w14:paraId="67FCD616" w14:textId="3ECB5D36" w:rsidR="008C1014" w:rsidRDefault="008C1014" w:rsidP="00244C01">
      <w:pPr>
        <w:pStyle w:val="CommentText"/>
      </w:pPr>
      <w:r>
        <w:rPr>
          <w:rStyle w:val="CommentReference"/>
        </w:rPr>
        <w:annotationRef/>
      </w:r>
      <w:r>
        <w:t>Discussed below in a comment below as well. We don’t currently include these results in the main text, so if we want to use this piece of corroborating information then the fitness and/or partial CRR for 2016 outplants needs to be included in the discussion or added to the results.</w:t>
      </w:r>
    </w:p>
    <w:p w14:paraId="11CA75B9" w14:textId="16F86203" w:rsidR="008C1014" w:rsidRDefault="008C1014" w:rsidP="00D955EB">
      <w:pPr>
        <w:pStyle w:val="CommentText"/>
      </w:pPr>
    </w:p>
  </w:comment>
  <w:comment w:id="168" w:author="David Dayan" w:date="2022-06-06T15:30:00Z" w:initials="DD">
    <w:p w14:paraId="34FD2E5B" w14:textId="7433AD1B" w:rsidR="008C1014" w:rsidRDefault="008C1014">
      <w:pPr>
        <w:pStyle w:val="CommentText"/>
      </w:pPr>
      <w:r>
        <w:rPr>
          <w:rStyle w:val="CommentReference"/>
        </w:rPr>
        <w:annotationRef/>
      </w:r>
      <w:r>
        <w:t>Added these as a second appendix</w:t>
      </w:r>
    </w:p>
  </w:comment>
  <w:comment w:id="169" w:author="Kathleen O'Malley" w:date="2022-05-30T14:06:00Z" w:initials="OMKG">
    <w:p w14:paraId="5272DD3F" w14:textId="523CBDEC" w:rsidR="008C1014" w:rsidRDefault="008C1014">
      <w:pPr>
        <w:pStyle w:val="CommentText"/>
      </w:pPr>
      <w:r>
        <w:rPr>
          <w:rStyle w:val="CommentReference"/>
        </w:rPr>
        <w:annotationRef/>
      </w:r>
      <w:r>
        <w:t>Again, I think it makes most sense to compare location first – above Detroit NOR vs HOR then NOR above and NOR below.</w:t>
      </w:r>
    </w:p>
  </w:comment>
  <w:comment w:id="170" w:author="David Dayan" w:date="2022-05-25T14:17:00Z" w:initials="DD">
    <w:p w14:paraId="02229E5D" w14:textId="23526E0D" w:rsidR="008C1014" w:rsidRDefault="008C1014"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glm on TLF with “type” (reintro above, reintro below, outplant above) as a fixed factor with no other effects. Type was very significant (delta AIC = 19, likelihood ratio test p-value = 1e-5). Estimated effects of the GLM suggest that reintros above have significantly greater fitness than outplants above, </w:t>
      </w:r>
      <w:r w:rsidRPr="00E23430">
        <w:rPr>
          <w:highlight w:val="yellow"/>
        </w:rPr>
        <w:t>but not reintros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8C1014" w:rsidRPr="006C4EC0" w:rsidRDefault="008C1014"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8C1014" w:rsidRDefault="008C1014"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8C1014" w:rsidRPr="006C4EC0" w:rsidRDefault="008C1014" w:rsidP="00FA0D39">
      <w:pPr>
        <w:spacing w:after="115" w:line="259" w:lineRule="auto"/>
        <w:ind w:right="53"/>
        <w:rPr>
          <w:color w:val="000000" w:themeColor="text1"/>
        </w:rPr>
      </w:pPr>
    </w:p>
    <w:p w14:paraId="71BA003F" w14:textId="77777777" w:rsidR="008C1014" w:rsidRDefault="008C1014" w:rsidP="00FA0D39">
      <w:pPr>
        <w:pStyle w:val="ListParagraph"/>
        <w:spacing w:after="115" w:line="259" w:lineRule="auto"/>
        <w:ind w:left="715" w:right="53" w:firstLine="0"/>
        <w:rPr>
          <w:color w:val="000000" w:themeColor="text1"/>
        </w:rPr>
      </w:pPr>
    </w:p>
    <w:p w14:paraId="4BC6C0D1" w14:textId="07A86C4A" w:rsidR="008C1014" w:rsidRDefault="008C1014">
      <w:pPr>
        <w:pStyle w:val="CommentText"/>
      </w:pPr>
    </w:p>
  </w:comment>
  <w:comment w:id="171" w:author="David Dayan" w:date="2022-05-31T17:09:00Z" w:initials="DD">
    <w:p w14:paraId="32AF932A" w14:textId="1E17F874" w:rsidR="008C1014" w:rsidRDefault="008C1014">
      <w:pPr>
        <w:pStyle w:val="CommentText"/>
      </w:pPr>
      <w:r>
        <w:rPr>
          <w:rStyle w:val="CommentReference"/>
        </w:rPr>
        <w:annotationRef/>
      </w:r>
      <w:r>
        <w:t xml:space="preserve">Added this as a second appendix (post-hoc analyses) </w:t>
      </w:r>
    </w:p>
  </w:comment>
  <w:comment w:id="172" w:author="David Dayan" w:date="2022-05-25T14:17:00Z" w:initials="DD">
    <w:p w14:paraId="14C919C7" w14:textId="036E58F5" w:rsidR="008C1014" w:rsidRDefault="008C1014"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8C1014" w:rsidRPr="004F3032" w:rsidRDefault="008C1014" w:rsidP="00FA0D39">
      <w:pPr>
        <w:pStyle w:val="ListParagraph"/>
        <w:ind w:left="715" w:firstLine="0"/>
        <w:rPr>
          <w:color w:val="000000" w:themeColor="text1"/>
        </w:rPr>
      </w:pPr>
      <w:r>
        <w:rPr>
          <w:color w:val="000000" w:themeColor="text1"/>
        </w:rPr>
        <w:t>If we want to highlight that 2016 outplants corroborate the GLMM results, this needs to be included.</w:t>
      </w:r>
    </w:p>
    <w:p w14:paraId="05BEA312" w14:textId="01EEB200" w:rsidR="008C1014" w:rsidRDefault="008C1014">
      <w:pPr>
        <w:pStyle w:val="CommentText"/>
      </w:pPr>
    </w:p>
  </w:comment>
  <w:comment w:id="173" w:author="Kathleen O'Malley" w:date="2022-05-30T14:10:00Z" w:initials="OMKG">
    <w:p w14:paraId="2B84B2A9" w14:textId="27FAAC5A" w:rsidR="008C1014" w:rsidRDefault="008C1014">
      <w:pPr>
        <w:pStyle w:val="CommentText"/>
      </w:pPr>
      <w:r>
        <w:rPr>
          <w:rStyle w:val="CommentReference"/>
        </w:rPr>
        <w:annotationRef/>
      </w:r>
      <w:r>
        <w:t>I think this would fit best in the Discussion and Future Research sections. The information could be included in a supplemental file</w:t>
      </w:r>
    </w:p>
  </w:comment>
  <w:comment w:id="174" w:author="David Dayan" w:date="2022-06-06T15:29:00Z" w:initials="DD">
    <w:p w14:paraId="1EF2A05D" w14:textId="77777777" w:rsidR="008C1014" w:rsidRDefault="008C1014" w:rsidP="00000D4D">
      <w:pPr>
        <w:pStyle w:val="CommentText"/>
      </w:pPr>
      <w:r>
        <w:rPr>
          <w:rStyle w:val="CommentReference"/>
        </w:rPr>
        <w:annotationRef/>
      </w:r>
      <w:r>
        <w:rPr>
          <w:rStyle w:val="CommentReference"/>
        </w:rPr>
        <w:annotationRef/>
      </w:r>
      <w:r>
        <w:t xml:space="preserve">Added this as a second appendix (post-hoc analyses) </w:t>
      </w:r>
    </w:p>
    <w:p w14:paraId="0B1287EF" w14:textId="5CFEC5F5" w:rsidR="008C1014" w:rsidRDefault="008C1014" w:rsidP="00000D4D">
      <w:pPr>
        <w:pStyle w:val="CommentText"/>
        <w:ind w:left="0" w:firstLine="0"/>
      </w:pPr>
      <w:r>
        <w:t xml:space="preserve"> </w:t>
      </w:r>
    </w:p>
  </w:comment>
  <w:comment w:id="176" w:author="Kathleen O'Malley" w:date="2022-05-30T14:28:00Z" w:initials="OMKG">
    <w:p w14:paraId="3430188D" w14:textId="77777777" w:rsidR="008C1014" w:rsidRDefault="008C1014" w:rsidP="00641E50">
      <w:pPr>
        <w:pStyle w:val="CommentText"/>
      </w:pPr>
      <w:r>
        <w:rPr>
          <w:rStyle w:val="CommentReference"/>
        </w:rPr>
        <w:annotationRef/>
      </w:r>
      <w:r>
        <w:t xml:space="preserve">I’m surprised the max TLF never exceeded 3? In 2009, it was 20 for males </w:t>
      </w:r>
    </w:p>
  </w:comment>
  <w:comment w:id="177" w:author="David Dayan" w:date="2022-06-06T15:37:00Z" w:initials="DD">
    <w:p w14:paraId="012DF62C" w14:textId="3028E546" w:rsidR="008C1014" w:rsidRDefault="008C1014">
      <w:pPr>
        <w:pStyle w:val="CommentText"/>
      </w:pPr>
      <w:r>
        <w:rPr>
          <w:rStyle w:val="CommentReference"/>
        </w:rPr>
        <w:annotationRef/>
      </w:r>
      <w:r>
        <w:t xml:space="preserve">This is </w:t>
      </w:r>
      <w:r w:rsidRPr="00105FDC">
        <w:t>estimated TLF</w:t>
      </w:r>
      <w:r>
        <w:t xml:space="preserve"> + 95% CIs. The line should approximate the estimated mean TLF. </w:t>
      </w:r>
    </w:p>
  </w:comment>
  <w:comment w:id="178" w:author="Kathleen O'Malley" w:date="2022-05-30T14:22:00Z" w:initials="OMKG">
    <w:p w14:paraId="342AB888" w14:textId="77777777" w:rsidR="008C1014" w:rsidRDefault="008C1014" w:rsidP="00641E50">
      <w:pPr>
        <w:pStyle w:val="CommentText"/>
      </w:pPr>
      <w:r>
        <w:rPr>
          <w:rStyle w:val="CommentReference"/>
        </w:rPr>
        <w:annotationRef/>
      </w:r>
      <w:r>
        <w:t>Can we standardize the y axis?</w:t>
      </w:r>
    </w:p>
  </w:comment>
  <w:comment w:id="179" w:author="David Dayan" w:date="2022-06-06T15:40:00Z" w:initials="DD">
    <w:p w14:paraId="2A08FA91" w14:textId="298CABAF" w:rsidR="008C1014" w:rsidRDefault="008C1014">
      <w:pPr>
        <w:pStyle w:val="CommentText"/>
      </w:pPr>
      <w:r>
        <w:rPr>
          <w:rStyle w:val="CommentReference"/>
        </w:rPr>
        <w:annotationRef/>
      </w:r>
      <w:r>
        <w:t>Yes we can</w:t>
      </w:r>
    </w:p>
    <w:p w14:paraId="50EF25FA" w14:textId="6A345038" w:rsidR="008C1014" w:rsidRDefault="008C1014">
      <w:pPr>
        <w:pStyle w:val="CommentText"/>
      </w:pPr>
      <w:r>
        <w:t>This would better convey magnitude of the effect size of a predictor vs others, or across years, but come at the cost that individual effects might be hard to interpret. Plots b, c, e, f and g would look like flat lines, because the effects in plots a, d and h are so much larger (or their Cis are larger) than others.</w:t>
      </w:r>
    </w:p>
    <w:p w14:paraId="71FAE3AE" w14:textId="3FFFF131" w:rsidR="008C1014" w:rsidRDefault="008C1014">
      <w:pPr>
        <w:pStyle w:val="CommentText"/>
      </w:pPr>
      <w:r>
        <w:t>As a compromise, we could also standardize the y-axis within a year.</w:t>
      </w:r>
    </w:p>
    <w:p w14:paraId="12D85389" w14:textId="216C4065" w:rsidR="008C1014" w:rsidRDefault="008C1014">
      <w:pPr>
        <w:pStyle w:val="CommentText"/>
      </w:pPr>
    </w:p>
  </w:comment>
  <w:comment w:id="181" w:author="Kathleen O'Malley" w:date="2022-05-30T14:21:00Z" w:initials="OMKG">
    <w:p w14:paraId="65F6150B" w14:textId="77777777" w:rsidR="008C1014" w:rsidRDefault="008C1014" w:rsidP="00641E50">
      <w:pPr>
        <w:pStyle w:val="CommentText"/>
      </w:pPr>
      <w:r>
        <w:rPr>
          <w:rStyle w:val="CommentReference"/>
        </w:rPr>
        <w:annotationRef/>
      </w:r>
      <w:r>
        <w:t>I only see one triangle</w:t>
      </w:r>
    </w:p>
  </w:comment>
  <w:comment w:id="182" w:author="David Dayan" w:date="2022-06-06T15:43:00Z" w:initials="DD">
    <w:p w14:paraId="2BCB784A" w14:textId="02ACA24C" w:rsidR="008C1014" w:rsidRDefault="008C1014">
      <w:pPr>
        <w:pStyle w:val="CommentText"/>
      </w:pPr>
      <w:r>
        <w:rPr>
          <w:rStyle w:val="CommentReference"/>
        </w:rPr>
        <w:annotationRef/>
      </w:r>
      <w:r>
        <w:t xml:space="preserve">These are embedded as pdfs to preserve resolution, which has presented some problems when passing drafts back and forth before. I’ve attached a pdf of this draft of the report. </w:t>
      </w:r>
    </w:p>
  </w:comment>
  <w:comment w:id="180" w:author="David Dayan" w:date="2022-05-19T13:49:00Z" w:initials="DD">
    <w:p w14:paraId="2C922675" w14:textId="77777777" w:rsidR="008C1014" w:rsidRDefault="008C1014" w:rsidP="00641E50">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the  parameter estimate for the effect density. </w:t>
      </w:r>
    </w:p>
  </w:comment>
  <w:comment w:id="184" w:author="Sandra Bohn" w:date="2021-07-08T15:23:00Z" w:initials="SB">
    <w:p w14:paraId="0B09616E" w14:textId="49CF008D" w:rsidR="008C1014" w:rsidRDefault="008C1014">
      <w:pPr>
        <w:pStyle w:val="CommentText"/>
      </w:pPr>
      <w:r>
        <w:rPr>
          <w:rStyle w:val="CommentReference"/>
        </w:rPr>
        <w:annotationRef/>
      </w:r>
      <w:r>
        <w:t>I did a two-tail comparison and then noticed this says “lower”. Some of these are higher.</w:t>
      </w:r>
    </w:p>
  </w:comment>
  <w:comment w:id="185" w:author="David Dayan" w:date="2022-04-22T15:41:00Z" w:initials="DD">
    <w:p w14:paraId="3BD1B706" w14:textId="6C4D3D61" w:rsidR="008C1014" w:rsidRDefault="008C1014">
      <w:pPr>
        <w:pStyle w:val="CommentText"/>
      </w:pPr>
      <w:r>
        <w:rPr>
          <w:rStyle w:val="CommentReference"/>
        </w:rPr>
        <w:annotationRef/>
      </w:r>
      <w:r>
        <w:t>I kept consistent with what was done (two-tailed). So the caption should be changed. Left comment in case we only want to present one tailed test, but if not this should be changed to “different”</w:t>
      </w:r>
    </w:p>
  </w:comment>
  <w:comment w:id="186" w:author="David Dayan" w:date="2022-05-04T15:58:00Z" w:initials="DD">
    <w:p w14:paraId="0573E1DC" w14:textId="7BAAF5DD" w:rsidR="008C1014" w:rsidRDefault="008C1014">
      <w:pPr>
        <w:pStyle w:val="CommentText"/>
      </w:pPr>
      <w:r>
        <w:rPr>
          <w:rStyle w:val="CommentReference"/>
        </w:rPr>
        <w:annotationRef/>
      </w:r>
      <w:r>
        <w:t>Proof again</w:t>
      </w:r>
    </w:p>
  </w:comment>
  <w:comment w:id="187" w:author="Kathleen O'Malley" w:date="2022-05-30T14:19:00Z" w:initials="OMKG">
    <w:p w14:paraId="190B9FFB" w14:textId="77777777" w:rsidR="008C1014" w:rsidRDefault="008C1014">
      <w:pPr>
        <w:pStyle w:val="CommentText"/>
      </w:pPr>
      <w:r>
        <w:rPr>
          <w:rStyle w:val="CommentReference"/>
        </w:rPr>
        <w:annotationRef/>
      </w:r>
      <w:r>
        <w:t>Should include unmarked here too.</w:t>
      </w:r>
    </w:p>
    <w:p w14:paraId="5545BB41" w14:textId="77777777" w:rsidR="008C1014" w:rsidRDefault="008C1014">
      <w:pPr>
        <w:pStyle w:val="CommentText"/>
      </w:pPr>
    </w:p>
    <w:p w14:paraId="18BCD0C6" w14:textId="4B34D159" w:rsidR="008C1014" w:rsidRDefault="008C1014">
      <w:pPr>
        <w:pStyle w:val="CommentText"/>
      </w:pPr>
      <w:r>
        <w:t>That said, might be best to maintain consistency and just use HOR and NOR</w:t>
      </w:r>
    </w:p>
  </w:comment>
  <w:comment w:id="188" w:author="Kathleen O'Malley" w:date="2022-05-30T14:18:00Z" w:initials="OMKG">
    <w:p w14:paraId="2F591B1D" w14:textId="087201D4" w:rsidR="008C1014" w:rsidRDefault="008C1014">
      <w:pPr>
        <w:pStyle w:val="CommentText"/>
      </w:pPr>
      <w:r>
        <w:rPr>
          <w:rStyle w:val="CommentReference"/>
        </w:rPr>
        <w:annotationRef/>
      </w:r>
    </w:p>
  </w:comment>
  <w:comment w:id="190" w:author="Kathleen O'Malley" w:date="2022-05-30T14:18:00Z" w:initials="OMKG">
    <w:p w14:paraId="36956E31" w14:textId="1DB12159" w:rsidR="008C1014" w:rsidRDefault="008C1014">
      <w:pPr>
        <w:pStyle w:val="CommentText"/>
      </w:pPr>
      <w:r>
        <w:rPr>
          <w:rStyle w:val="CommentReference"/>
        </w:rPr>
        <w:annotationRef/>
      </w:r>
    </w:p>
  </w:comment>
  <w:comment w:id="192" w:author="David Dayan" w:date="2022-06-02T13:37:00Z" w:initials="DD">
    <w:p w14:paraId="08617EA9" w14:textId="42F3B99C" w:rsidR="008C1014" w:rsidRDefault="008C1014">
      <w:pPr>
        <w:pStyle w:val="CommentText"/>
      </w:pPr>
      <w:r>
        <w:rPr>
          <w:rStyle w:val="CommentReference"/>
        </w:rPr>
        <w:annotationRef/>
      </w:r>
      <w:r>
        <w:t>A note that I was wrong when we last met. When we decided to include this as a data supplement, I more carefully reviewed the results and realized I read them incorrectly. I was comparing outplants to reintros above and reintros below, when I said only the comparison against reintros above was significant.</w:t>
      </w:r>
    </w:p>
    <w:p w14:paraId="2C1B6834" w14:textId="77777777" w:rsidR="008C1014" w:rsidRDefault="008C1014">
      <w:pPr>
        <w:pStyle w:val="CommentText"/>
      </w:pPr>
    </w:p>
    <w:p w14:paraId="628ADCD1" w14:textId="417C4377" w:rsidR="008C1014" w:rsidRDefault="008C1014">
      <w:pPr>
        <w:pStyle w:val="CommentText"/>
      </w:pPr>
      <w:r>
        <w:t xml:space="preserve">I’ve corrected this now. Reintros above have greater fitness than outplants AND reintros above </w:t>
      </w:r>
    </w:p>
  </w:comment>
  <w:comment w:id="193" w:author="David Dayan" w:date="2022-06-06T15:25:00Z" w:initials="DD">
    <w:p w14:paraId="64248FD1" w14:textId="5EA508B3" w:rsidR="008C1014" w:rsidRDefault="008C1014">
      <w:pPr>
        <w:pStyle w:val="CommentText"/>
      </w:pPr>
      <w:r>
        <w:rPr>
          <w:rStyle w:val="CommentReference"/>
        </w:rPr>
        <w:annotationRef/>
      </w:r>
      <w:r>
        <w:t>If adjusting the 2016 TLF for the missing year 5 reutrns is too hand-wavey for this report, we can delete it. It seemed appropriate given the post-hoc nature of this test, but I understand that maybe it should go.</w:t>
      </w:r>
    </w:p>
  </w:comment>
  <w:comment w:id="194" w:author="David Dayan" w:date="2022-06-02T18:27:00Z" w:initials="DD">
    <w:p w14:paraId="66359ED3" w14:textId="77777777" w:rsidR="008C1014" w:rsidRDefault="008C1014" w:rsidP="005004A4">
      <w:pPr>
        <w:pStyle w:val="CommentText"/>
      </w:pPr>
      <w:r>
        <w:rPr>
          <w:rStyle w:val="CommentReference"/>
        </w:rPr>
        <w:annotationRef/>
      </w:r>
      <w:r>
        <w:t>This is something that might belong in the discussion. Our model is parameterized over mostly male-biased sex ratios and predicts that strongly male-biased sex ratios used in 2013 and 2014 reduce fitness relative to the more balanced sex ratios used in 2011, 2012 and 2015.</w:t>
      </w:r>
    </w:p>
    <w:p w14:paraId="321AF319" w14:textId="77777777" w:rsidR="008C1014" w:rsidRDefault="008C1014" w:rsidP="005004A4">
      <w:pPr>
        <w:pStyle w:val="CommentText"/>
      </w:pPr>
    </w:p>
    <w:p w14:paraId="4EECD5E1" w14:textId="3AC5F37C" w:rsidR="008C1014" w:rsidRDefault="008C1014" w:rsidP="005004A4">
      <w:pPr>
        <w:pStyle w:val="CommentText"/>
      </w:pPr>
      <w:r>
        <w:t xml:space="preserve">Therefore, I think </w:t>
      </w:r>
      <w:r w:rsidRPr="004A564C">
        <w:rPr>
          <w:b/>
          <w:bCs/>
        </w:rPr>
        <w:t>the prudent management take-away here is that strongly biased sex ratios should be avoided if possible</w:t>
      </w:r>
      <w:r>
        <w:t>, but there is a possibility for the GLMM results to be over-interpreted and predict that a female biased sex ratio will increase TLF. We don’t have sufficient data to support the latter claim.</w:t>
      </w:r>
    </w:p>
    <w:p w14:paraId="69531C74" w14:textId="6ED603BC" w:rsidR="008C1014" w:rsidRDefault="008C101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E883" w15:done="0"/>
  <w15:commentEx w15:paraId="5897D966" w15:paraIdParent="367AE883" w15:done="0"/>
  <w15:commentEx w15:paraId="36596A5B" w15:done="0"/>
  <w15:commentEx w15:paraId="2D064EEE" w15:paraIdParent="36596A5B" w15:done="0"/>
  <w15:commentEx w15:paraId="16C10E1B" w15:paraIdParent="36596A5B" w15:done="0"/>
  <w15:commentEx w15:paraId="74D5B2EF" w15:paraIdParent="36596A5B" w15:done="0"/>
  <w15:commentEx w15:paraId="4C2CC14E" w15:done="0"/>
  <w15:commentEx w15:paraId="72942D16" w15:paraIdParent="4C2CC14E" w15:done="0"/>
  <w15:commentEx w15:paraId="71248E73" w15:done="0"/>
  <w15:commentEx w15:paraId="420E47CA" w15:paraIdParent="71248E73" w15:done="0"/>
  <w15:commentEx w15:paraId="7A397F85" w15:done="0"/>
  <w15:commentEx w15:paraId="6F2F3B9E" w15:paraIdParent="7A397F85" w15:done="0"/>
  <w15:commentEx w15:paraId="40C4EC65" w15:paraIdParent="7A397F85" w15:done="0"/>
  <w15:commentEx w15:paraId="7BFD1CCC" w15:paraIdParent="7A397F85" w15:done="0"/>
  <w15:commentEx w15:paraId="780D1AC5" w15:paraIdParent="7A397F85" w15:done="0"/>
  <w15:commentEx w15:paraId="4E98522E" w15:paraIdParent="7A397F85" w15:done="0"/>
  <w15:commentEx w15:paraId="76AF8AA5" w15:done="0"/>
  <w15:commentEx w15:paraId="5087F85C" w15:paraIdParent="76AF8AA5" w15:done="0"/>
  <w15:commentEx w15:paraId="66B7FE81" w15:paraIdParent="76AF8AA5" w15:done="0"/>
  <w15:commentEx w15:paraId="0070E6B7" w15:done="0"/>
  <w15:commentEx w15:paraId="00F1A302" w15:paraIdParent="0070E6B7" w15:done="0"/>
  <w15:commentEx w15:paraId="508A9684" w15:paraIdParent="0070E6B7" w15:done="0"/>
  <w15:commentEx w15:paraId="00365A2B" w15:done="0"/>
  <w15:commentEx w15:paraId="0A15521C" w15:paraIdParent="00365A2B" w15:done="0"/>
  <w15:commentEx w15:paraId="6BB3B1FF" w15:paraIdParent="00365A2B" w15:done="0"/>
  <w15:commentEx w15:paraId="3B30ED56" w15:paraIdParent="00365A2B" w15:done="0"/>
  <w15:commentEx w15:paraId="6CD69AE4" w15:done="0"/>
  <w15:commentEx w15:paraId="52F98F48" w15:paraIdParent="6CD69AE4" w15:done="0"/>
  <w15:commentEx w15:paraId="2D5DA52C" w15:paraIdParent="6CD69AE4" w15:done="0"/>
  <w15:commentEx w15:paraId="1A0C0DE7" w15:paraIdParent="6CD69AE4" w15:done="0"/>
  <w15:commentEx w15:paraId="28052360" w15:done="0"/>
  <w15:commentEx w15:paraId="1D6C56EB" w15:paraIdParent="28052360" w15:done="0"/>
  <w15:commentEx w15:paraId="0787EBF4" w15:paraIdParent="28052360" w15:done="0"/>
  <w15:commentEx w15:paraId="5AC981F3" w15:done="0"/>
  <w15:commentEx w15:paraId="40307EFB" w15:done="0"/>
  <w15:commentEx w15:paraId="0A62D919" w15:paraIdParent="40307EFB" w15:done="0"/>
  <w15:commentEx w15:paraId="02426D34" w15:paraIdParent="40307EFB" w15:done="0"/>
  <w15:commentEx w15:paraId="63ED944B" w15:done="0"/>
  <w15:commentEx w15:paraId="7C120058" w15:done="0"/>
  <w15:commentEx w15:paraId="6DBDC27A" w15:done="0"/>
  <w15:commentEx w15:paraId="18D705AD" w15:paraIdParent="6DBDC27A" w15:done="0"/>
  <w15:commentEx w15:paraId="49AAFCD4" w15:paraIdParent="6DBDC27A" w15:done="0"/>
  <w15:commentEx w15:paraId="1F932D34" w15:paraIdParent="6DBDC27A" w15:done="0"/>
  <w15:commentEx w15:paraId="332A0126" w15:done="0"/>
  <w15:commentEx w15:paraId="2B494B07" w15:done="0"/>
  <w15:commentEx w15:paraId="4D0DDD9C" w15:done="0"/>
  <w15:commentEx w15:paraId="501C2F8C" w15:paraIdParent="4D0DDD9C" w15:done="0"/>
  <w15:commentEx w15:paraId="7BC7FB7A" w15:paraIdParent="4D0DDD9C" w15:done="0"/>
  <w15:commentEx w15:paraId="7A9AC0DA" w15:done="0"/>
  <w15:commentEx w15:paraId="050E955B" w15:paraIdParent="7A9AC0DA" w15:done="0"/>
  <w15:commentEx w15:paraId="3A6F0F1B" w15:done="0"/>
  <w15:commentEx w15:paraId="35EF91A7" w15:done="0"/>
  <w15:commentEx w15:paraId="3EF2ACD0" w15:done="0"/>
  <w15:commentEx w15:paraId="7D84E3E2" w15:paraIdParent="3EF2ACD0" w15:done="0"/>
  <w15:commentEx w15:paraId="3742F440" w15:done="0"/>
  <w15:commentEx w15:paraId="11CA75B9" w15:done="0"/>
  <w15:commentEx w15:paraId="34FD2E5B" w15:paraIdParent="11CA75B9" w15:done="0"/>
  <w15:commentEx w15:paraId="5272DD3F" w15:done="0"/>
  <w15:commentEx w15:paraId="4BC6C0D1" w15:done="0"/>
  <w15:commentEx w15:paraId="32AF932A" w15:paraIdParent="4BC6C0D1" w15:done="0"/>
  <w15:commentEx w15:paraId="05BEA312" w15:done="0"/>
  <w15:commentEx w15:paraId="2B84B2A9" w15:paraIdParent="05BEA312" w15:done="0"/>
  <w15:commentEx w15:paraId="0B1287EF" w15:paraIdParent="05BEA312" w15:done="0"/>
  <w15:commentEx w15:paraId="3430188D" w15:done="0"/>
  <w15:commentEx w15:paraId="012DF62C" w15:paraIdParent="3430188D" w15:done="0"/>
  <w15:commentEx w15:paraId="342AB888" w15:done="0"/>
  <w15:commentEx w15:paraId="12D85389" w15:paraIdParent="342AB888" w15:done="0"/>
  <w15:commentEx w15:paraId="65F6150B" w15:done="0"/>
  <w15:commentEx w15:paraId="2BCB784A" w15:paraIdParent="65F6150B" w15:done="0"/>
  <w15:commentEx w15:paraId="2C922675" w15:done="0"/>
  <w15:commentEx w15:paraId="0B09616E" w15:done="0"/>
  <w15:commentEx w15:paraId="3BD1B706" w15:paraIdParent="0B09616E" w15:done="0"/>
  <w15:commentEx w15:paraId="0573E1DC" w15:paraIdParent="0B09616E" w15:done="0"/>
  <w15:commentEx w15:paraId="18BCD0C6" w15:done="0"/>
  <w15:commentEx w15:paraId="2F591B1D" w15:done="0"/>
  <w15:commentEx w15:paraId="36956E31" w15:done="0"/>
  <w15:commentEx w15:paraId="628ADCD1" w15:done="0"/>
  <w15:commentEx w15:paraId="64248FD1" w15:done="0"/>
  <w15:commentEx w15:paraId="69531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EC520" w16cex:dateUtc="2021-06-24T15:47:00Z"/>
  <w16cex:commentExtensible w16cex:durableId="26081C0A" w16cex:dateUtc="2022-04-19T00:19:00Z"/>
  <w16cex:commentExtensible w16cex:durableId="2640BA6C" w16cex:dateUtc="2022-05-31T23:01:00Z"/>
  <w16cex:commentExtensible w16cex:durableId="264869B0" w16cex:dateUtc="2022-06-06T18:55:00Z"/>
  <w16cex:commentExtensible w16cex:durableId="26519E4E" w16cex:dateUtc="2022-06-13T18:30:00Z"/>
  <w16cex:commentExtensible w16cex:durableId="2652FDFF" w16cex:dateUtc="2022-06-14T19:30:00Z"/>
  <w16cex:commentExtensible w16cex:durableId="263DDACB" w16cex:dateUtc="2022-05-29T18:43:00Z"/>
  <w16cex:commentExtensible w16cex:durableId="2641DD5A" w16cex:dateUtc="2022-06-01T19:43:00Z"/>
  <w16cex:commentExtensible w16cex:durableId="263F207A" w16cex:dateUtc="2022-05-30T17:52:00Z"/>
  <w16cex:commentExtensible w16cex:durableId="2641DD92" w16cex:dateUtc="2022-06-01T19:44:00Z"/>
  <w16cex:commentExtensible w16cex:durableId="2638E519" w16cex:dateUtc="2022-05-26T00:25:00Z"/>
  <w16cex:commentExtensible w16cex:durableId="263B65FE" w16cex:dateUtc="2022-05-27T22:00:00Z"/>
  <w16cex:commentExtensible w16cex:durableId="2641FB33" w16cex:dateUtc="2022-06-01T21:50:00Z"/>
  <w16cex:commentExtensible w16cex:durableId="2651959E" w16cex:dateUtc="2022-06-13T17:53:00Z"/>
  <w16cex:commentExtensible w16cex:durableId="2651A635" w16cex:dateUtc="2022-06-13T19:04:00Z"/>
  <w16cex:commentExtensible w16cex:durableId="2652FD84" w16cex:dateUtc="2022-06-14T19:28:00Z"/>
  <w16cex:commentExtensible w16cex:durableId="2641ED95" w16cex:dateUtc="2022-06-01T20:52:00Z"/>
  <w16cex:commentExtensible w16cex:durableId="2651AA91" w16cex:dateUtc="2022-06-13T19:22:00Z"/>
  <w16cex:commentExtensible w16cex:durableId="265301A9" w16cex:dateUtc="2022-06-14T19:46:00Z"/>
  <w16cex:commentExtensible w16cex:durableId="2641EFD3" w16cex:dateUtc="2022-06-01T21:01:00Z"/>
  <w16cex:commentExtensible w16cex:durableId="2651A880" w16cex:dateUtc="2022-06-13T19:13:00Z"/>
  <w16cex:commentExtensible w16cex:durableId="265306E7" w16cex:dateUtc="2022-06-14T20:08:00Z"/>
  <w16cex:commentExtensible w16cex:durableId="2616718B" w16cex:dateUtc="2022-04-29T21:15:00Z"/>
  <w16cex:commentExtensible w16cex:durableId="261D195C" w16cex:dateUtc="2022-05-04T22:25:00Z"/>
  <w16cex:commentExtensible w16cex:durableId="2651A90C" w16cex:dateUtc="2022-06-13T19:16:00Z"/>
  <w16cex:commentExtensible w16cex:durableId="26530921" w16cex:dateUtc="2022-06-14T20:18:00Z"/>
  <w16cex:commentExtensible w16cex:durableId="2640C291" w16cex:dateUtc="2022-05-31T23:36:00Z"/>
  <w16cex:commentExtensible w16cex:durableId="2641F8EF" w16cex:dateUtc="2022-06-01T21:40:00Z"/>
  <w16cex:commentExtensible w16cex:durableId="2651A999" w16cex:dateUtc="2022-06-13T19:18:00Z"/>
  <w16cex:commentExtensible w16cex:durableId="26530B62" w16cex:dateUtc="2022-06-14T20:28:00Z"/>
  <w16cex:commentExtensible w16cex:durableId="2641FFF3" w16cex:dateUtc="2022-06-01T22:10:00Z"/>
  <w16cex:commentExtensible w16cex:durableId="2651A9EA" w16cex:dateUtc="2022-06-13T19:19:00Z"/>
  <w16cex:commentExtensible w16cex:durableId="26530BF9" w16cex:dateUtc="2022-06-14T20:30:00Z"/>
  <w16cex:commentExtensible w16cex:durableId="261E44B2" w16cex:dateUtc="2022-05-05T19:42:00Z"/>
  <w16cex:commentExtensible w16cex:durableId="262FAD0F" w16cex:dateUtc="2022-05-19T00:36:00Z"/>
  <w16cex:commentExtensible w16cex:durableId="2648794B" w16cex:dateUtc="2022-06-06T20:02:00Z"/>
  <w16cex:commentExtensible w16cex:durableId="2651B780" w16cex:dateUtc="2022-06-13T20:17:00Z"/>
  <w16cex:commentExtensible w16cex:durableId="263F0DE0" w16cex:dateUtc="2022-05-30T16:33:00Z"/>
  <w16cex:commentExtensible w16cex:durableId="2651B842" w16cex:dateUtc="2022-06-13T20:21:00Z"/>
  <w16cex:commentExtensible w16cex:durableId="26167DBD" w16cex:dateUtc="2022-04-29T22:07:00Z"/>
  <w16cex:commentExtensible w16cex:durableId="261A4BA1" w16cex:dateUtc="2022-05-02T19:22:00Z"/>
  <w16cex:commentExtensible w16cex:durableId="263F14F6" w16cex:dateUtc="2022-05-30T17:03:00Z"/>
  <w16cex:commentExtensible w16cex:durableId="26488985" w16cex:dateUtc="2022-06-06T21:11:00Z"/>
  <w16cex:commentExtensible w16cex:durableId="26488E15" w16cex:dateUtc="2022-06-06T21:30:00Z"/>
  <w16cex:commentExtensible w16cex:durableId="261D1FCD" w16cex:dateUtc="2022-05-04T22:52:00Z"/>
  <w16cex:commentExtensible w16cex:durableId="2609B4ED" w16cex:dateUtc="2022-04-20T05:23:00Z"/>
  <w16cex:commentExtensible w16cex:durableId="26153099" w16cex:dateUtc="2022-04-28T22:26:00Z"/>
  <w16cex:commentExtensible w16cex:durableId="263F21D2" w16cex:dateUtc="2022-05-30T17:58: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489C3E" w16cex:dateUtc="2022-06-06T22:31:00Z"/>
  <w16cex:commentExtensible w16cex:durableId="2638F143" w16cex:dateUtc="2022-05-26T01:17:00Z"/>
  <w16cex:commentExtensible w16cex:durableId="2638F14A" w16cex:dateUtc="2022-05-26T01:17:00Z"/>
  <w16cex:commentExtensible w16cex:durableId="26489C2C" w16cex:dateUtc="2022-06-06T22:30:00Z"/>
  <w16cex:commentExtensible w16cex:durableId="263F4DEC" w16cex:dateUtc="2022-05-30T21:06:00Z"/>
  <w16cex:commentExtensible w16cex:durableId="2638B8E7" w16cex:dateUtc="2022-05-25T21:17:00Z"/>
  <w16cex:commentExtensible w16cex:durableId="2640CA52" w16cex:dateUtc="2022-06-01T00:09:00Z"/>
  <w16cex:commentExtensible w16cex:durableId="2638B8F3" w16cex:dateUtc="2022-05-25T21:17:00Z"/>
  <w16cex:commentExtensible w16cex:durableId="263F4EC8" w16cex:dateUtc="2022-05-30T21:10:00Z"/>
  <w16cex:commentExtensible w16cex:durableId="26489BF6" w16cex:dateUtc="2022-06-06T22:29:00Z"/>
  <w16cex:commentExtensible w16cex:durableId="263F52FE" w16cex:dateUtc="2022-05-30T21:28:00Z"/>
  <w16cex:commentExtensible w16cex:durableId="26489DD0" w16cex:dateUtc="2022-06-06T22:37:00Z"/>
  <w16cex:commentExtensible w16cex:durableId="263F5196" w16cex:dateUtc="2022-05-30T21:22:00Z"/>
  <w16cex:commentExtensible w16cex:durableId="26489E6F" w16cex:dateUtc="2022-06-06T22:40:00Z"/>
  <w16cex:commentExtensible w16cex:durableId="263F5176" w16cex:dateUtc="2022-05-30T21:21:00Z"/>
  <w16cex:commentExtensible w16cex:durableId="26489F3B" w16cex:dateUtc="2022-06-06T22:43:00Z"/>
  <w16cex:commentExtensible w16cex:durableId="2630C95B" w16cex:dateUtc="2022-05-19T20:49:00Z"/>
  <w16cex:commentExtensible w16cex:durableId="2553332E" w16cex:dateUtc="2021-07-08T22:23:00Z"/>
  <w16cex:commentExtensible w16cex:durableId="260D4B10" w16cex:dateUtc="2022-04-22T22:41:00Z"/>
  <w16cex:commentExtensible w16cex:durableId="261D2135" w16cex:dateUtc="2022-05-04T22:58:00Z"/>
  <w16cex:commentExtensible w16cex:durableId="263F50FA" w16cex:dateUtc="2022-05-30T21:19:00Z"/>
  <w16cex:commentExtensible w16cex:durableId="263F50CA" w16cex:dateUtc="2022-05-30T21:18:00Z"/>
  <w16cex:commentExtensible w16cex:durableId="263F50C3" w16cex:dateUtc="2022-05-30T21:18:00Z"/>
  <w16cex:commentExtensible w16cex:durableId="26433BAE" w16cex:dateUtc="2022-06-02T20:37:00Z"/>
  <w16cex:commentExtensible w16cex:durableId="26489ADB" w16cex:dateUtc="2022-06-06T22:25:00Z"/>
  <w16cex:commentExtensible w16cex:durableId="26437F91" w16cex:dateUtc="2022-06-03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E883" w16cid:durableId="247EC520"/>
  <w16cid:commentId w16cid:paraId="5897D966" w16cid:durableId="26081C0A"/>
  <w16cid:commentId w16cid:paraId="36596A5B" w16cid:durableId="2640BA6C"/>
  <w16cid:commentId w16cid:paraId="2D064EEE" w16cid:durableId="264869B0"/>
  <w16cid:commentId w16cid:paraId="16C10E1B" w16cid:durableId="26519E4E"/>
  <w16cid:commentId w16cid:paraId="74D5B2EF" w16cid:durableId="2652FDFF"/>
  <w16cid:commentId w16cid:paraId="4C2CC14E" w16cid:durableId="263DDACB"/>
  <w16cid:commentId w16cid:paraId="72942D16" w16cid:durableId="2641DD5A"/>
  <w16cid:commentId w16cid:paraId="71248E73" w16cid:durableId="263F207A"/>
  <w16cid:commentId w16cid:paraId="420E47CA" w16cid:durableId="2641DD92"/>
  <w16cid:commentId w16cid:paraId="7A397F85" w16cid:durableId="2638E519"/>
  <w16cid:commentId w16cid:paraId="6F2F3B9E" w16cid:durableId="263B65FE"/>
  <w16cid:commentId w16cid:paraId="40C4EC65" w16cid:durableId="2641FB33"/>
  <w16cid:commentId w16cid:paraId="7BFD1CCC" w16cid:durableId="2651959E"/>
  <w16cid:commentId w16cid:paraId="780D1AC5" w16cid:durableId="2651A635"/>
  <w16cid:commentId w16cid:paraId="4E98522E" w16cid:durableId="2652FD84"/>
  <w16cid:commentId w16cid:paraId="76AF8AA5" w16cid:durableId="2641ED95"/>
  <w16cid:commentId w16cid:paraId="5087F85C" w16cid:durableId="2651AA91"/>
  <w16cid:commentId w16cid:paraId="66B7FE81" w16cid:durableId="265301A9"/>
  <w16cid:commentId w16cid:paraId="0070E6B7" w16cid:durableId="2641EFD3"/>
  <w16cid:commentId w16cid:paraId="00F1A302" w16cid:durableId="2651A880"/>
  <w16cid:commentId w16cid:paraId="508A9684" w16cid:durableId="265306E7"/>
  <w16cid:commentId w16cid:paraId="00365A2B" w16cid:durableId="2616718B"/>
  <w16cid:commentId w16cid:paraId="0A15521C" w16cid:durableId="261D195C"/>
  <w16cid:commentId w16cid:paraId="6BB3B1FF" w16cid:durableId="2651A90C"/>
  <w16cid:commentId w16cid:paraId="3B30ED56" w16cid:durableId="26530921"/>
  <w16cid:commentId w16cid:paraId="6CD69AE4" w16cid:durableId="2640C291"/>
  <w16cid:commentId w16cid:paraId="52F98F48" w16cid:durableId="2641F8EF"/>
  <w16cid:commentId w16cid:paraId="2D5DA52C" w16cid:durableId="2651A999"/>
  <w16cid:commentId w16cid:paraId="1A0C0DE7" w16cid:durableId="26530B62"/>
  <w16cid:commentId w16cid:paraId="28052360" w16cid:durableId="2641FFF3"/>
  <w16cid:commentId w16cid:paraId="1D6C56EB" w16cid:durableId="2651A9EA"/>
  <w16cid:commentId w16cid:paraId="0787EBF4" w16cid:durableId="26530BF9"/>
  <w16cid:commentId w16cid:paraId="5AC981F3" w16cid:durableId="261E44B2"/>
  <w16cid:commentId w16cid:paraId="40307EFB" w16cid:durableId="262FAD0F"/>
  <w16cid:commentId w16cid:paraId="0A62D919" w16cid:durableId="2648794B"/>
  <w16cid:commentId w16cid:paraId="02426D34" w16cid:durableId="2651B780"/>
  <w16cid:commentId w16cid:paraId="63ED944B" w16cid:durableId="263F0DE0"/>
  <w16cid:commentId w16cid:paraId="7C120058" w16cid:durableId="2651B842"/>
  <w16cid:commentId w16cid:paraId="6DBDC27A" w16cid:durableId="26167DBD"/>
  <w16cid:commentId w16cid:paraId="18D705AD" w16cid:durableId="261A4BA1"/>
  <w16cid:commentId w16cid:paraId="49AAFCD4" w16cid:durableId="263F14F6"/>
  <w16cid:commentId w16cid:paraId="1F932D34" w16cid:durableId="26488985"/>
  <w16cid:commentId w16cid:paraId="332A0126" w16cid:durableId="26488E15"/>
  <w16cid:commentId w16cid:paraId="2B494B07" w16cid:durableId="261D1FCD"/>
  <w16cid:commentId w16cid:paraId="4D0DDD9C" w16cid:durableId="2609B4ED"/>
  <w16cid:commentId w16cid:paraId="501C2F8C" w16cid:durableId="26153099"/>
  <w16cid:commentId w16cid:paraId="7BC7FB7A" w16cid:durableId="263F21D2"/>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7D84E3E2" w16cid:durableId="26489C3E"/>
  <w16cid:commentId w16cid:paraId="3742F440" w16cid:durableId="2638F143"/>
  <w16cid:commentId w16cid:paraId="11CA75B9" w16cid:durableId="2638F14A"/>
  <w16cid:commentId w16cid:paraId="34FD2E5B" w16cid:durableId="26489C2C"/>
  <w16cid:commentId w16cid:paraId="5272DD3F" w16cid:durableId="263F4DEC"/>
  <w16cid:commentId w16cid:paraId="4BC6C0D1" w16cid:durableId="2638B8E7"/>
  <w16cid:commentId w16cid:paraId="32AF932A" w16cid:durableId="2640CA52"/>
  <w16cid:commentId w16cid:paraId="05BEA312" w16cid:durableId="2638B8F3"/>
  <w16cid:commentId w16cid:paraId="2B84B2A9" w16cid:durableId="263F4EC8"/>
  <w16cid:commentId w16cid:paraId="0B1287EF" w16cid:durableId="26489BF6"/>
  <w16cid:commentId w16cid:paraId="3430188D" w16cid:durableId="263F52FE"/>
  <w16cid:commentId w16cid:paraId="012DF62C" w16cid:durableId="26489DD0"/>
  <w16cid:commentId w16cid:paraId="342AB888" w16cid:durableId="263F5196"/>
  <w16cid:commentId w16cid:paraId="12D85389" w16cid:durableId="26489E6F"/>
  <w16cid:commentId w16cid:paraId="65F6150B" w16cid:durableId="263F5176"/>
  <w16cid:commentId w16cid:paraId="2BCB784A" w16cid:durableId="26489F3B"/>
  <w16cid:commentId w16cid:paraId="2C922675" w16cid:durableId="2630C95B"/>
  <w16cid:commentId w16cid:paraId="0B09616E" w16cid:durableId="2553332E"/>
  <w16cid:commentId w16cid:paraId="3BD1B706" w16cid:durableId="260D4B10"/>
  <w16cid:commentId w16cid:paraId="0573E1DC" w16cid:durableId="261D2135"/>
  <w16cid:commentId w16cid:paraId="18BCD0C6" w16cid:durableId="263F50FA"/>
  <w16cid:commentId w16cid:paraId="2F591B1D" w16cid:durableId="263F50CA"/>
  <w16cid:commentId w16cid:paraId="36956E31" w16cid:durableId="263F50C3"/>
  <w16cid:commentId w16cid:paraId="628ADCD1" w16cid:durableId="26433BAE"/>
  <w16cid:commentId w16cid:paraId="64248FD1" w16cid:durableId="26489ADB"/>
  <w16cid:commentId w16cid:paraId="69531C74" w16cid:durableId="26437F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EBB77" w14:textId="77777777" w:rsidR="007B255A" w:rsidRDefault="007B255A">
      <w:r>
        <w:separator/>
      </w:r>
    </w:p>
  </w:endnote>
  <w:endnote w:type="continuationSeparator" w:id="0">
    <w:p w14:paraId="1BC8F04F" w14:textId="77777777" w:rsidR="007B255A" w:rsidRDefault="007B2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E2" w14:textId="77777777" w:rsidR="008C1014" w:rsidRDefault="008C1014">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8C1014" w:rsidRDefault="008C1014">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633DD" w14:textId="77777777" w:rsidR="008C1014" w:rsidRDefault="008C1014">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98FB" w14:textId="77777777" w:rsidR="008C1014" w:rsidRDefault="008C1014">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F4DD" w14:textId="77777777" w:rsidR="008C1014" w:rsidRDefault="008C1014">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0F05A" w14:textId="74B20B85" w:rsidR="008C1014" w:rsidRDefault="008C1014">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8C1014" w:rsidRDefault="008C1014">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74C86" w14:textId="77777777" w:rsidR="008C1014" w:rsidRDefault="008C1014">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47B64" w14:textId="77777777" w:rsidR="008C1014" w:rsidRDefault="008C1014">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B269" w14:textId="77777777" w:rsidR="008C1014" w:rsidRDefault="008C1014">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A8291" w14:textId="77777777" w:rsidR="008C1014" w:rsidRDefault="008C1014">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B4B4C" w14:textId="77777777" w:rsidR="008C1014" w:rsidRDefault="008C1014">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8C1014" w:rsidRDefault="008C1014">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FB80" w14:textId="45834329" w:rsidR="008C1014" w:rsidRDefault="008C1014">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8C1014" w:rsidRDefault="008C1014">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4CC4" w14:textId="77777777" w:rsidR="008C1014" w:rsidRDefault="008C1014">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8C1014" w:rsidRDefault="008C1014">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40BF0" w14:textId="77777777" w:rsidR="007B255A" w:rsidRDefault="007B255A">
      <w:r>
        <w:separator/>
      </w:r>
    </w:p>
  </w:footnote>
  <w:footnote w:type="continuationSeparator" w:id="0">
    <w:p w14:paraId="7BCCE13B" w14:textId="77777777" w:rsidR="007B255A" w:rsidRDefault="007B2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CFD9" w14:textId="77777777" w:rsidR="008C1014" w:rsidRDefault="008C10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3CCEB" w14:textId="77777777" w:rsidR="008C1014" w:rsidRDefault="008C10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98516"/>
      <w:docPartObj>
        <w:docPartGallery w:val="Watermarks"/>
        <w:docPartUnique/>
      </w:docPartObj>
    </w:sdtPr>
    <w:sdtContent>
      <w:p w14:paraId="3406A7CB" w14:textId="502B498B" w:rsidR="008C1014" w:rsidRDefault="007B255A">
        <w:pPr>
          <w:pStyle w:val="Header"/>
        </w:pPr>
        <w:r>
          <w:rPr>
            <w:noProof/>
          </w:rPr>
          <w:pict w14:anchorId="73C3EA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51861"/>
    <w:multiLevelType w:val="hybridMultilevel"/>
    <w:tmpl w:val="3D66FDBC"/>
    <w:lvl w:ilvl="0" w:tplc="315AD1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1"/>
  </w:num>
  <w:num w:numId="3">
    <w:abstractNumId w:val="10"/>
  </w:num>
  <w:num w:numId="4">
    <w:abstractNumId w:val="4"/>
  </w:num>
  <w:num w:numId="5">
    <w:abstractNumId w:val="12"/>
  </w:num>
  <w:num w:numId="6">
    <w:abstractNumId w:val="0"/>
  </w:num>
  <w:num w:numId="7">
    <w:abstractNumId w:val="8"/>
  </w:num>
  <w:num w:numId="8">
    <w:abstractNumId w:val="3"/>
  </w:num>
  <w:num w:numId="9">
    <w:abstractNumId w:val="2"/>
  </w:num>
  <w:num w:numId="10">
    <w:abstractNumId w:val="13"/>
  </w:num>
  <w:num w:numId="11">
    <w:abstractNumId w:val="1"/>
  </w:num>
  <w:num w:numId="12">
    <w:abstractNumId w:val="6"/>
  </w:num>
  <w:num w:numId="13">
    <w:abstractNumId w:val="9"/>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D4D"/>
    <w:rsid w:val="00000E51"/>
    <w:rsid w:val="000019C3"/>
    <w:rsid w:val="00004914"/>
    <w:rsid w:val="0000693C"/>
    <w:rsid w:val="00011621"/>
    <w:rsid w:val="00011672"/>
    <w:rsid w:val="00014865"/>
    <w:rsid w:val="00015F5F"/>
    <w:rsid w:val="000236E2"/>
    <w:rsid w:val="00025B11"/>
    <w:rsid w:val="000265B5"/>
    <w:rsid w:val="00027841"/>
    <w:rsid w:val="000305E4"/>
    <w:rsid w:val="00030605"/>
    <w:rsid w:val="00030855"/>
    <w:rsid w:val="00035733"/>
    <w:rsid w:val="00035794"/>
    <w:rsid w:val="00036342"/>
    <w:rsid w:val="00036E7B"/>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3A71"/>
    <w:rsid w:val="00075791"/>
    <w:rsid w:val="000840E2"/>
    <w:rsid w:val="000861EB"/>
    <w:rsid w:val="000929CE"/>
    <w:rsid w:val="00092EEE"/>
    <w:rsid w:val="00092F87"/>
    <w:rsid w:val="00094623"/>
    <w:rsid w:val="00096505"/>
    <w:rsid w:val="0009772F"/>
    <w:rsid w:val="000A124D"/>
    <w:rsid w:val="000A1C05"/>
    <w:rsid w:val="000A2AD2"/>
    <w:rsid w:val="000A51B1"/>
    <w:rsid w:val="000A57BC"/>
    <w:rsid w:val="000B1DBF"/>
    <w:rsid w:val="000B4BE2"/>
    <w:rsid w:val="000B52AC"/>
    <w:rsid w:val="000B63B2"/>
    <w:rsid w:val="000B757E"/>
    <w:rsid w:val="000B783D"/>
    <w:rsid w:val="000C0762"/>
    <w:rsid w:val="000C1D12"/>
    <w:rsid w:val="000C1DDD"/>
    <w:rsid w:val="000C5856"/>
    <w:rsid w:val="000C67CF"/>
    <w:rsid w:val="000C6BD2"/>
    <w:rsid w:val="000C7D79"/>
    <w:rsid w:val="000D14DB"/>
    <w:rsid w:val="000D19B0"/>
    <w:rsid w:val="000D3939"/>
    <w:rsid w:val="000D3B28"/>
    <w:rsid w:val="000D3C12"/>
    <w:rsid w:val="000D519A"/>
    <w:rsid w:val="000D75EA"/>
    <w:rsid w:val="000E0BAD"/>
    <w:rsid w:val="000E15A0"/>
    <w:rsid w:val="000E4818"/>
    <w:rsid w:val="000E625C"/>
    <w:rsid w:val="000F03C1"/>
    <w:rsid w:val="000F102B"/>
    <w:rsid w:val="000F1E9D"/>
    <w:rsid w:val="000F33A4"/>
    <w:rsid w:val="000F4EAE"/>
    <w:rsid w:val="000F59B2"/>
    <w:rsid w:val="000F6E08"/>
    <w:rsid w:val="00102039"/>
    <w:rsid w:val="00102536"/>
    <w:rsid w:val="00105FDC"/>
    <w:rsid w:val="00106022"/>
    <w:rsid w:val="0011080E"/>
    <w:rsid w:val="00111A5E"/>
    <w:rsid w:val="001122B9"/>
    <w:rsid w:val="00116358"/>
    <w:rsid w:val="00121F00"/>
    <w:rsid w:val="0012311C"/>
    <w:rsid w:val="00124108"/>
    <w:rsid w:val="0012596D"/>
    <w:rsid w:val="0012677B"/>
    <w:rsid w:val="00126FC6"/>
    <w:rsid w:val="001279C2"/>
    <w:rsid w:val="00130FF4"/>
    <w:rsid w:val="00132F26"/>
    <w:rsid w:val="001335F7"/>
    <w:rsid w:val="00134570"/>
    <w:rsid w:val="0014236C"/>
    <w:rsid w:val="001442E1"/>
    <w:rsid w:val="001448F8"/>
    <w:rsid w:val="00145FF1"/>
    <w:rsid w:val="0015048E"/>
    <w:rsid w:val="001514C5"/>
    <w:rsid w:val="001517A8"/>
    <w:rsid w:val="0015381B"/>
    <w:rsid w:val="00157EC1"/>
    <w:rsid w:val="00161855"/>
    <w:rsid w:val="00162289"/>
    <w:rsid w:val="00166E27"/>
    <w:rsid w:val="0017218E"/>
    <w:rsid w:val="00173B28"/>
    <w:rsid w:val="0017649B"/>
    <w:rsid w:val="001771A6"/>
    <w:rsid w:val="00180BA8"/>
    <w:rsid w:val="00182A98"/>
    <w:rsid w:val="00183F7E"/>
    <w:rsid w:val="00186146"/>
    <w:rsid w:val="00187007"/>
    <w:rsid w:val="00190562"/>
    <w:rsid w:val="001914B7"/>
    <w:rsid w:val="001925FC"/>
    <w:rsid w:val="00193137"/>
    <w:rsid w:val="00196395"/>
    <w:rsid w:val="00196415"/>
    <w:rsid w:val="00197485"/>
    <w:rsid w:val="001A0510"/>
    <w:rsid w:val="001A0716"/>
    <w:rsid w:val="001A7301"/>
    <w:rsid w:val="001B1E16"/>
    <w:rsid w:val="001B1EE7"/>
    <w:rsid w:val="001B4DFA"/>
    <w:rsid w:val="001B51BB"/>
    <w:rsid w:val="001B58EC"/>
    <w:rsid w:val="001B7E07"/>
    <w:rsid w:val="001C03BD"/>
    <w:rsid w:val="001C29AE"/>
    <w:rsid w:val="001C2AE1"/>
    <w:rsid w:val="001C34D4"/>
    <w:rsid w:val="001C496A"/>
    <w:rsid w:val="001C5459"/>
    <w:rsid w:val="001C619D"/>
    <w:rsid w:val="001C6EF9"/>
    <w:rsid w:val="001D3102"/>
    <w:rsid w:val="001D318D"/>
    <w:rsid w:val="001D3FAC"/>
    <w:rsid w:val="001D4283"/>
    <w:rsid w:val="001D459D"/>
    <w:rsid w:val="001D67D3"/>
    <w:rsid w:val="001E0D50"/>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26F29"/>
    <w:rsid w:val="00230B7B"/>
    <w:rsid w:val="00230D90"/>
    <w:rsid w:val="00233736"/>
    <w:rsid w:val="002360C0"/>
    <w:rsid w:val="002375C8"/>
    <w:rsid w:val="00242814"/>
    <w:rsid w:val="00243B31"/>
    <w:rsid w:val="0024487C"/>
    <w:rsid w:val="00244C01"/>
    <w:rsid w:val="00244C5C"/>
    <w:rsid w:val="00247972"/>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69A7"/>
    <w:rsid w:val="00287628"/>
    <w:rsid w:val="002879EF"/>
    <w:rsid w:val="00293EDB"/>
    <w:rsid w:val="00294116"/>
    <w:rsid w:val="0029419E"/>
    <w:rsid w:val="0029795A"/>
    <w:rsid w:val="002979AF"/>
    <w:rsid w:val="002A0A03"/>
    <w:rsid w:val="002A176D"/>
    <w:rsid w:val="002A1A9D"/>
    <w:rsid w:val="002A29A1"/>
    <w:rsid w:val="002A525E"/>
    <w:rsid w:val="002A5F4C"/>
    <w:rsid w:val="002B06C7"/>
    <w:rsid w:val="002B2466"/>
    <w:rsid w:val="002B6F4C"/>
    <w:rsid w:val="002C0C17"/>
    <w:rsid w:val="002C2577"/>
    <w:rsid w:val="002C3D87"/>
    <w:rsid w:val="002C4C25"/>
    <w:rsid w:val="002C6743"/>
    <w:rsid w:val="002C6A7C"/>
    <w:rsid w:val="002C76C0"/>
    <w:rsid w:val="002D00B0"/>
    <w:rsid w:val="002D4132"/>
    <w:rsid w:val="002D4265"/>
    <w:rsid w:val="002D54FE"/>
    <w:rsid w:val="002D6059"/>
    <w:rsid w:val="002E0E23"/>
    <w:rsid w:val="002E2989"/>
    <w:rsid w:val="002E5145"/>
    <w:rsid w:val="002E59E6"/>
    <w:rsid w:val="002E6D44"/>
    <w:rsid w:val="002F1D97"/>
    <w:rsid w:val="002F25AE"/>
    <w:rsid w:val="002F2ED3"/>
    <w:rsid w:val="002F5A68"/>
    <w:rsid w:val="002F5DB0"/>
    <w:rsid w:val="002F65F8"/>
    <w:rsid w:val="002F6AD4"/>
    <w:rsid w:val="002F7F6E"/>
    <w:rsid w:val="003008F9"/>
    <w:rsid w:val="00301292"/>
    <w:rsid w:val="00305B72"/>
    <w:rsid w:val="00306B91"/>
    <w:rsid w:val="00310BD0"/>
    <w:rsid w:val="00311F2B"/>
    <w:rsid w:val="00312209"/>
    <w:rsid w:val="003128E4"/>
    <w:rsid w:val="00315E93"/>
    <w:rsid w:val="00320623"/>
    <w:rsid w:val="003216A2"/>
    <w:rsid w:val="00324912"/>
    <w:rsid w:val="00324C6B"/>
    <w:rsid w:val="00324F15"/>
    <w:rsid w:val="0032528D"/>
    <w:rsid w:val="003253BA"/>
    <w:rsid w:val="003257F9"/>
    <w:rsid w:val="0032588D"/>
    <w:rsid w:val="00325ED9"/>
    <w:rsid w:val="003311AD"/>
    <w:rsid w:val="003315B2"/>
    <w:rsid w:val="003329D9"/>
    <w:rsid w:val="00333ABD"/>
    <w:rsid w:val="00334588"/>
    <w:rsid w:val="003372F0"/>
    <w:rsid w:val="00347562"/>
    <w:rsid w:val="003478DB"/>
    <w:rsid w:val="00351513"/>
    <w:rsid w:val="00352D2F"/>
    <w:rsid w:val="003611CC"/>
    <w:rsid w:val="0036148E"/>
    <w:rsid w:val="00361D50"/>
    <w:rsid w:val="003620CD"/>
    <w:rsid w:val="00362F04"/>
    <w:rsid w:val="00363E19"/>
    <w:rsid w:val="00364356"/>
    <w:rsid w:val="003653DB"/>
    <w:rsid w:val="003657D5"/>
    <w:rsid w:val="003704DC"/>
    <w:rsid w:val="00372144"/>
    <w:rsid w:val="00372722"/>
    <w:rsid w:val="0037284B"/>
    <w:rsid w:val="00373EBF"/>
    <w:rsid w:val="00374A49"/>
    <w:rsid w:val="00374B71"/>
    <w:rsid w:val="0037520C"/>
    <w:rsid w:val="003755EC"/>
    <w:rsid w:val="0038037C"/>
    <w:rsid w:val="00384C34"/>
    <w:rsid w:val="00390245"/>
    <w:rsid w:val="00392572"/>
    <w:rsid w:val="003932D5"/>
    <w:rsid w:val="00394716"/>
    <w:rsid w:val="00394C66"/>
    <w:rsid w:val="00396E34"/>
    <w:rsid w:val="003A3E47"/>
    <w:rsid w:val="003A489D"/>
    <w:rsid w:val="003A5331"/>
    <w:rsid w:val="003A66FE"/>
    <w:rsid w:val="003A79CB"/>
    <w:rsid w:val="003B0113"/>
    <w:rsid w:val="003B11A2"/>
    <w:rsid w:val="003B2B84"/>
    <w:rsid w:val="003B5882"/>
    <w:rsid w:val="003C2F83"/>
    <w:rsid w:val="003C6AB3"/>
    <w:rsid w:val="003C6EBD"/>
    <w:rsid w:val="003C730B"/>
    <w:rsid w:val="003D1056"/>
    <w:rsid w:val="003D1C44"/>
    <w:rsid w:val="003D2BB0"/>
    <w:rsid w:val="003D36B0"/>
    <w:rsid w:val="003D3FED"/>
    <w:rsid w:val="003D4C9B"/>
    <w:rsid w:val="003D5841"/>
    <w:rsid w:val="003D5A38"/>
    <w:rsid w:val="003D60F8"/>
    <w:rsid w:val="003E00BA"/>
    <w:rsid w:val="003E3FD2"/>
    <w:rsid w:val="003E799D"/>
    <w:rsid w:val="003F03DA"/>
    <w:rsid w:val="003F0A1F"/>
    <w:rsid w:val="00401429"/>
    <w:rsid w:val="00401B8D"/>
    <w:rsid w:val="00402D36"/>
    <w:rsid w:val="00404DFA"/>
    <w:rsid w:val="00406619"/>
    <w:rsid w:val="00411A10"/>
    <w:rsid w:val="0041215F"/>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4666F"/>
    <w:rsid w:val="00450D26"/>
    <w:rsid w:val="0045243F"/>
    <w:rsid w:val="00452A1F"/>
    <w:rsid w:val="00452D34"/>
    <w:rsid w:val="00456D5C"/>
    <w:rsid w:val="004608CC"/>
    <w:rsid w:val="00462A36"/>
    <w:rsid w:val="00464457"/>
    <w:rsid w:val="00472353"/>
    <w:rsid w:val="00474E22"/>
    <w:rsid w:val="00481BB1"/>
    <w:rsid w:val="00481D78"/>
    <w:rsid w:val="00482940"/>
    <w:rsid w:val="00482AC5"/>
    <w:rsid w:val="00483616"/>
    <w:rsid w:val="004851BA"/>
    <w:rsid w:val="0048526F"/>
    <w:rsid w:val="004904D4"/>
    <w:rsid w:val="00490F89"/>
    <w:rsid w:val="00493DDC"/>
    <w:rsid w:val="00494507"/>
    <w:rsid w:val="004975AF"/>
    <w:rsid w:val="0049763C"/>
    <w:rsid w:val="00497732"/>
    <w:rsid w:val="004A0EAC"/>
    <w:rsid w:val="004A3E8C"/>
    <w:rsid w:val="004A47D4"/>
    <w:rsid w:val="004A4C11"/>
    <w:rsid w:val="004A509C"/>
    <w:rsid w:val="004A564C"/>
    <w:rsid w:val="004A6D3B"/>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1648"/>
    <w:rsid w:val="004F3032"/>
    <w:rsid w:val="004F7F6F"/>
    <w:rsid w:val="005004A4"/>
    <w:rsid w:val="00500C48"/>
    <w:rsid w:val="00500CEA"/>
    <w:rsid w:val="00507060"/>
    <w:rsid w:val="00510D38"/>
    <w:rsid w:val="005161DF"/>
    <w:rsid w:val="00517935"/>
    <w:rsid w:val="0052003C"/>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772C0"/>
    <w:rsid w:val="00583483"/>
    <w:rsid w:val="00584896"/>
    <w:rsid w:val="00584B5B"/>
    <w:rsid w:val="005854A3"/>
    <w:rsid w:val="00591AC6"/>
    <w:rsid w:val="0059509C"/>
    <w:rsid w:val="005959CF"/>
    <w:rsid w:val="005A0796"/>
    <w:rsid w:val="005A0E59"/>
    <w:rsid w:val="005A1ED2"/>
    <w:rsid w:val="005A4EF3"/>
    <w:rsid w:val="005A5B11"/>
    <w:rsid w:val="005A6D4B"/>
    <w:rsid w:val="005A7BD1"/>
    <w:rsid w:val="005A7C61"/>
    <w:rsid w:val="005B2F91"/>
    <w:rsid w:val="005B341A"/>
    <w:rsid w:val="005B5FBC"/>
    <w:rsid w:val="005C1205"/>
    <w:rsid w:val="005C1496"/>
    <w:rsid w:val="005C2F0C"/>
    <w:rsid w:val="005C3361"/>
    <w:rsid w:val="005C3B6A"/>
    <w:rsid w:val="005C40D4"/>
    <w:rsid w:val="005C60F5"/>
    <w:rsid w:val="005D05EE"/>
    <w:rsid w:val="005D1D05"/>
    <w:rsid w:val="005D24F9"/>
    <w:rsid w:val="005D5682"/>
    <w:rsid w:val="005D6DE8"/>
    <w:rsid w:val="005E0D0E"/>
    <w:rsid w:val="005E2CD7"/>
    <w:rsid w:val="005E339C"/>
    <w:rsid w:val="005E350F"/>
    <w:rsid w:val="005E4423"/>
    <w:rsid w:val="005E5363"/>
    <w:rsid w:val="005E6CEA"/>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361A"/>
    <w:rsid w:val="00623B4C"/>
    <w:rsid w:val="00627378"/>
    <w:rsid w:val="0062778D"/>
    <w:rsid w:val="006303D7"/>
    <w:rsid w:val="00630A72"/>
    <w:rsid w:val="006323EA"/>
    <w:rsid w:val="00632844"/>
    <w:rsid w:val="00632E4B"/>
    <w:rsid w:val="00632FCC"/>
    <w:rsid w:val="006335A2"/>
    <w:rsid w:val="00633B32"/>
    <w:rsid w:val="00633FE5"/>
    <w:rsid w:val="006357E3"/>
    <w:rsid w:val="0064100C"/>
    <w:rsid w:val="006419A5"/>
    <w:rsid w:val="00641CC9"/>
    <w:rsid w:val="00641E50"/>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DDD"/>
    <w:rsid w:val="0069365F"/>
    <w:rsid w:val="00695D83"/>
    <w:rsid w:val="006A0090"/>
    <w:rsid w:val="006A0A59"/>
    <w:rsid w:val="006A2EAA"/>
    <w:rsid w:val="006B01BB"/>
    <w:rsid w:val="006B0C46"/>
    <w:rsid w:val="006B296D"/>
    <w:rsid w:val="006B2B5A"/>
    <w:rsid w:val="006B33C7"/>
    <w:rsid w:val="006B7919"/>
    <w:rsid w:val="006C13F5"/>
    <w:rsid w:val="006C34C8"/>
    <w:rsid w:val="006C495A"/>
    <w:rsid w:val="006C4EC0"/>
    <w:rsid w:val="006D065B"/>
    <w:rsid w:val="006D6385"/>
    <w:rsid w:val="006D7979"/>
    <w:rsid w:val="006D7BE4"/>
    <w:rsid w:val="006E1386"/>
    <w:rsid w:val="006E61DB"/>
    <w:rsid w:val="006F29C0"/>
    <w:rsid w:val="006F3A64"/>
    <w:rsid w:val="00701322"/>
    <w:rsid w:val="0070212C"/>
    <w:rsid w:val="007034E6"/>
    <w:rsid w:val="007079CA"/>
    <w:rsid w:val="0071095E"/>
    <w:rsid w:val="00713681"/>
    <w:rsid w:val="00714EB8"/>
    <w:rsid w:val="007169B9"/>
    <w:rsid w:val="007179B6"/>
    <w:rsid w:val="00717D1A"/>
    <w:rsid w:val="00720B2F"/>
    <w:rsid w:val="007211C1"/>
    <w:rsid w:val="007223F8"/>
    <w:rsid w:val="00723219"/>
    <w:rsid w:val="007244C4"/>
    <w:rsid w:val="007248C1"/>
    <w:rsid w:val="00724F4F"/>
    <w:rsid w:val="00725BF6"/>
    <w:rsid w:val="00726641"/>
    <w:rsid w:val="007266BD"/>
    <w:rsid w:val="007269E2"/>
    <w:rsid w:val="00731C44"/>
    <w:rsid w:val="00734E10"/>
    <w:rsid w:val="007352AA"/>
    <w:rsid w:val="00736A26"/>
    <w:rsid w:val="0074057D"/>
    <w:rsid w:val="00741A2C"/>
    <w:rsid w:val="0074200C"/>
    <w:rsid w:val="007455FD"/>
    <w:rsid w:val="007468EB"/>
    <w:rsid w:val="007542E5"/>
    <w:rsid w:val="007546F3"/>
    <w:rsid w:val="00755F1F"/>
    <w:rsid w:val="00756995"/>
    <w:rsid w:val="007575ED"/>
    <w:rsid w:val="00760018"/>
    <w:rsid w:val="00760F61"/>
    <w:rsid w:val="00765A3C"/>
    <w:rsid w:val="00766319"/>
    <w:rsid w:val="007709ED"/>
    <w:rsid w:val="00770ACA"/>
    <w:rsid w:val="00774AD2"/>
    <w:rsid w:val="00775F89"/>
    <w:rsid w:val="00782395"/>
    <w:rsid w:val="00783DC5"/>
    <w:rsid w:val="007850F0"/>
    <w:rsid w:val="00790BF0"/>
    <w:rsid w:val="007913DA"/>
    <w:rsid w:val="007A06AA"/>
    <w:rsid w:val="007A1421"/>
    <w:rsid w:val="007A3517"/>
    <w:rsid w:val="007A4DE4"/>
    <w:rsid w:val="007A7F65"/>
    <w:rsid w:val="007B22B4"/>
    <w:rsid w:val="007B255A"/>
    <w:rsid w:val="007B6E3C"/>
    <w:rsid w:val="007B7F94"/>
    <w:rsid w:val="007C08DB"/>
    <w:rsid w:val="007C0BFB"/>
    <w:rsid w:val="007C4277"/>
    <w:rsid w:val="007C6C1D"/>
    <w:rsid w:val="007C77F7"/>
    <w:rsid w:val="007C7C48"/>
    <w:rsid w:val="007D28D8"/>
    <w:rsid w:val="007D294C"/>
    <w:rsid w:val="007D5217"/>
    <w:rsid w:val="007D56AC"/>
    <w:rsid w:val="007E7B68"/>
    <w:rsid w:val="007F1833"/>
    <w:rsid w:val="007F44F3"/>
    <w:rsid w:val="007F53CE"/>
    <w:rsid w:val="007F70C1"/>
    <w:rsid w:val="00800B56"/>
    <w:rsid w:val="00800C10"/>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47FDE"/>
    <w:rsid w:val="0085010C"/>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1014"/>
    <w:rsid w:val="008C2F1A"/>
    <w:rsid w:val="008C388E"/>
    <w:rsid w:val="008C5C74"/>
    <w:rsid w:val="008C64EA"/>
    <w:rsid w:val="008D3CDE"/>
    <w:rsid w:val="008D6B39"/>
    <w:rsid w:val="008D6C2C"/>
    <w:rsid w:val="008E4885"/>
    <w:rsid w:val="008E5661"/>
    <w:rsid w:val="008F0754"/>
    <w:rsid w:val="008F18A6"/>
    <w:rsid w:val="008F1C9D"/>
    <w:rsid w:val="008F2295"/>
    <w:rsid w:val="008F34D0"/>
    <w:rsid w:val="00901241"/>
    <w:rsid w:val="00903ABC"/>
    <w:rsid w:val="009045FB"/>
    <w:rsid w:val="00907761"/>
    <w:rsid w:val="00907B1D"/>
    <w:rsid w:val="009101DA"/>
    <w:rsid w:val="00910824"/>
    <w:rsid w:val="00913056"/>
    <w:rsid w:val="00914684"/>
    <w:rsid w:val="00915035"/>
    <w:rsid w:val="0092030D"/>
    <w:rsid w:val="00921D88"/>
    <w:rsid w:val="0092246C"/>
    <w:rsid w:val="009224D7"/>
    <w:rsid w:val="00922D10"/>
    <w:rsid w:val="00925074"/>
    <w:rsid w:val="009262F3"/>
    <w:rsid w:val="00926B52"/>
    <w:rsid w:val="00926F31"/>
    <w:rsid w:val="0093329A"/>
    <w:rsid w:val="00934189"/>
    <w:rsid w:val="00936894"/>
    <w:rsid w:val="00936BB8"/>
    <w:rsid w:val="00937A44"/>
    <w:rsid w:val="00941C31"/>
    <w:rsid w:val="0094375F"/>
    <w:rsid w:val="0095282C"/>
    <w:rsid w:val="0095329A"/>
    <w:rsid w:val="0096184C"/>
    <w:rsid w:val="0096398D"/>
    <w:rsid w:val="009672C5"/>
    <w:rsid w:val="0096779D"/>
    <w:rsid w:val="00977E4F"/>
    <w:rsid w:val="009832BE"/>
    <w:rsid w:val="00986528"/>
    <w:rsid w:val="0099625F"/>
    <w:rsid w:val="00996A51"/>
    <w:rsid w:val="009977CA"/>
    <w:rsid w:val="009A1D0F"/>
    <w:rsid w:val="009A2D22"/>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A20"/>
    <w:rsid w:val="009D3753"/>
    <w:rsid w:val="009E25A9"/>
    <w:rsid w:val="009E2E1A"/>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06F4A"/>
    <w:rsid w:val="00A1091D"/>
    <w:rsid w:val="00A121B5"/>
    <w:rsid w:val="00A13CC9"/>
    <w:rsid w:val="00A154AB"/>
    <w:rsid w:val="00A15E70"/>
    <w:rsid w:val="00A16012"/>
    <w:rsid w:val="00A16ED5"/>
    <w:rsid w:val="00A20661"/>
    <w:rsid w:val="00A275A3"/>
    <w:rsid w:val="00A33F42"/>
    <w:rsid w:val="00A34298"/>
    <w:rsid w:val="00A34853"/>
    <w:rsid w:val="00A349FC"/>
    <w:rsid w:val="00A36E9B"/>
    <w:rsid w:val="00A37A8A"/>
    <w:rsid w:val="00A42EF9"/>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8117D"/>
    <w:rsid w:val="00A841CC"/>
    <w:rsid w:val="00A91DE2"/>
    <w:rsid w:val="00A92886"/>
    <w:rsid w:val="00A93B76"/>
    <w:rsid w:val="00A96814"/>
    <w:rsid w:val="00AA019C"/>
    <w:rsid w:val="00AA0EB0"/>
    <w:rsid w:val="00AA3FAE"/>
    <w:rsid w:val="00AA79B2"/>
    <w:rsid w:val="00AB0D6A"/>
    <w:rsid w:val="00AB1632"/>
    <w:rsid w:val="00AB1F4D"/>
    <w:rsid w:val="00AB3102"/>
    <w:rsid w:val="00AB40CB"/>
    <w:rsid w:val="00AB48DB"/>
    <w:rsid w:val="00AB64CB"/>
    <w:rsid w:val="00AC27E7"/>
    <w:rsid w:val="00AC35A5"/>
    <w:rsid w:val="00AC39EF"/>
    <w:rsid w:val="00AC3A48"/>
    <w:rsid w:val="00AC5E13"/>
    <w:rsid w:val="00AD0D91"/>
    <w:rsid w:val="00AD10F2"/>
    <w:rsid w:val="00AD17C6"/>
    <w:rsid w:val="00AD4F10"/>
    <w:rsid w:val="00AD5472"/>
    <w:rsid w:val="00AD5EE7"/>
    <w:rsid w:val="00AD7AC5"/>
    <w:rsid w:val="00AE02B7"/>
    <w:rsid w:val="00AE2AFE"/>
    <w:rsid w:val="00AE5267"/>
    <w:rsid w:val="00AF0787"/>
    <w:rsid w:val="00AF7B69"/>
    <w:rsid w:val="00AF7EDB"/>
    <w:rsid w:val="00B015A0"/>
    <w:rsid w:val="00B054F8"/>
    <w:rsid w:val="00B05E2D"/>
    <w:rsid w:val="00B15610"/>
    <w:rsid w:val="00B15CEF"/>
    <w:rsid w:val="00B16568"/>
    <w:rsid w:val="00B16C8A"/>
    <w:rsid w:val="00B178E2"/>
    <w:rsid w:val="00B203F4"/>
    <w:rsid w:val="00B2194C"/>
    <w:rsid w:val="00B23D9D"/>
    <w:rsid w:val="00B25E7E"/>
    <w:rsid w:val="00B30258"/>
    <w:rsid w:val="00B30F4C"/>
    <w:rsid w:val="00B31658"/>
    <w:rsid w:val="00B3185C"/>
    <w:rsid w:val="00B347EA"/>
    <w:rsid w:val="00B349E8"/>
    <w:rsid w:val="00B41B87"/>
    <w:rsid w:val="00B4394C"/>
    <w:rsid w:val="00B5071F"/>
    <w:rsid w:val="00B556FC"/>
    <w:rsid w:val="00B61EF9"/>
    <w:rsid w:val="00B626EC"/>
    <w:rsid w:val="00B6329A"/>
    <w:rsid w:val="00B63D7A"/>
    <w:rsid w:val="00B67EEE"/>
    <w:rsid w:val="00B7162A"/>
    <w:rsid w:val="00B741F9"/>
    <w:rsid w:val="00B75F8D"/>
    <w:rsid w:val="00B763C5"/>
    <w:rsid w:val="00B76A6C"/>
    <w:rsid w:val="00B77378"/>
    <w:rsid w:val="00B82AAA"/>
    <w:rsid w:val="00B905BF"/>
    <w:rsid w:val="00B9344A"/>
    <w:rsid w:val="00B93D86"/>
    <w:rsid w:val="00B95626"/>
    <w:rsid w:val="00B96483"/>
    <w:rsid w:val="00BA1308"/>
    <w:rsid w:val="00BA19F9"/>
    <w:rsid w:val="00BA317C"/>
    <w:rsid w:val="00BA66DF"/>
    <w:rsid w:val="00BA72F9"/>
    <w:rsid w:val="00BA7DF3"/>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6C1"/>
    <w:rsid w:val="00C10FD0"/>
    <w:rsid w:val="00C116D5"/>
    <w:rsid w:val="00C21589"/>
    <w:rsid w:val="00C216DD"/>
    <w:rsid w:val="00C22824"/>
    <w:rsid w:val="00C23DD6"/>
    <w:rsid w:val="00C23EFD"/>
    <w:rsid w:val="00C2755A"/>
    <w:rsid w:val="00C277A8"/>
    <w:rsid w:val="00C3191B"/>
    <w:rsid w:val="00C354B3"/>
    <w:rsid w:val="00C3589F"/>
    <w:rsid w:val="00C37669"/>
    <w:rsid w:val="00C45289"/>
    <w:rsid w:val="00C45ABD"/>
    <w:rsid w:val="00C47C50"/>
    <w:rsid w:val="00C510E5"/>
    <w:rsid w:val="00C52F62"/>
    <w:rsid w:val="00C53D5D"/>
    <w:rsid w:val="00C5513F"/>
    <w:rsid w:val="00C556F4"/>
    <w:rsid w:val="00C55991"/>
    <w:rsid w:val="00C55D2C"/>
    <w:rsid w:val="00C6013E"/>
    <w:rsid w:val="00C619B7"/>
    <w:rsid w:val="00C62775"/>
    <w:rsid w:val="00C62CF0"/>
    <w:rsid w:val="00C63E3D"/>
    <w:rsid w:val="00C63F13"/>
    <w:rsid w:val="00C71A22"/>
    <w:rsid w:val="00C750B2"/>
    <w:rsid w:val="00C8140D"/>
    <w:rsid w:val="00C90A48"/>
    <w:rsid w:val="00C94BC3"/>
    <w:rsid w:val="00C94D86"/>
    <w:rsid w:val="00C974B1"/>
    <w:rsid w:val="00CA1327"/>
    <w:rsid w:val="00CB225E"/>
    <w:rsid w:val="00CB3189"/>
    <w:rsid w:val="00CB349A"/>
    <w:rsid w:val="00CB361E"/>
    <w:rsid w:val="00CB42A3"/>
    <w:rsid w:val="00CB5F15"/>
    <w:rsid w:val="00CB6201"/>
    <w:rsid w:val="00CC5C24"/>
    <w:rsid w:val="00CD2F63"/>
    <w:rsid w:val="00CD5243"/>
    <w:rsid w:val="00CD626E"/>
    <w:rsid w:val="00CE037A"/>
    <w:rsid w:val="00CE0CE5"/>
    <w:rsid w:val="00CE271C"/>
    <w:rsid w:val="00CE280F"/>
    <w:rsid w:val="00CE29E2"/>
    <w:rsid w:val="00CE3ABE"/>
    <w:rsid w:val="00CE5966"/>
    <w:rsid w:val="00CE5D81"/>
    <w:rsid w:val="00CE5DE0"/>
    <w:rsid w:val="00CE7C5F"/>
    <w:rsid w:val="00CF0662"/>
    <w:rsid w:val="00CF1F56"/>
    <w:rsid w:val="00CF4D47"/>
    <w:rsid w:val="00D002B5"/>
    <w:rsid w:val="00D0148C"/>
    <w:rsid w:val="00D0200D"/>
    <w:rsid w:val="00D0274A"/>
    <w:rsid w:val="00D02E77"/>
    <w:rsid w:val="00D04D11"/>
    <w:rsid w:val="00D05B10"/>
    <w:rsid w:val="00D063FD"/>
    <w:rsid w:val="00D1007E"/>
    <w:rsid w:val="00D125FF"/>
    <w:rsid w:val="00D12F3E"/>
    <w:rsid w:val="00D21C7F"/>
    <w:rsid w:val="00D21EDD"/>
    <w:rsid w:val="00D239DE"/>
    <w:rsid w:val="00D250D1"/>
    <w:rsid w:val="00D34808"/>
    <w:rsid w:val="00D3533C"/>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63D17"/>
    <w:rsid w:val="00D741A1"/>
    <w:rsid w:val="00D77DA4"/>
    <w:rsid w:val="00D801E9"/>
    <w:rsid w:val="00D80D71"/>
    <w:rsid w:val="00D8337C"/>
    <w:rsid w:val="00D85D28"/>
    <w:rsid w:val="00D8782D"/>
    <w:rsid w:val="00D87BF8"/>
    <w:rsid w:val="00D90D9D"/>
    <w:rsid w:val="00D9144B"/>
    <w:rsid w:val="00D9195D"/>
    <w:rsid w:val="00D91995"/>
    <w:rsid w:val="00D91D59"/>
    <w:rsid w:val="00D946D7"/>
    <w:rsid w:val="00D9543E"/>
    <w:rsid w:val="00D955EB"/>
    <w:rsid w:val="00DA005D"/>
    <w:rsid w:val="00DA2389"/>
    <w:rsid w:val="00DA2BE2"/>
    <w:rsid w:val="00DA371F"/>
    <w:rsid w:val="00DA4251"/>
    <w:rsid w:val="00DA48E6"/>
    <w:rsid w:val="00DA574B"/>
    <w:rsid w:val="00DB115F"/>
    <w:rsid w:val="00DB1899"/>
    <w:rsid w:val="00DB66A5"/>
    <w:rsid w:val="00DB6A27"/>
    <w:rsid w:val="00DB7F56"/>
    <w:rsid w:val="00DC1B42"/>
    <w:rsid w:val="00DC5901"/>
    <w:rsid w:val="00DC71C0"/>
    <w:rsid w:val="00DC7CD0"/>
    <w:rsid w:val="00DD1732"/>
    <w:rsid w:val="00DD4A69"/>
    <w:rsid w:val="00DD6B26"/>
    <w:rsid w:val="00DE0CCA"/>
    <w:rsid w:val="00DE0FE7"/>
    <w:rsid w:val="00DE1498"/>
    <w:rsid w:val="00DE1FBD"/>
    <w:rsid w:val="00DE28AB"/>
    <w:rsid w:val="00DE52D2"/>
    <w:rsid w:val="00DF03FF"/>
    <w:rsid w:val="00DF1C36"/>
    <w:rsid w:val="00DF2EC7"/>
    <w:rsid w:val="00DF4927"/>
    <w:rsid w:val="00DF5128"/>
    <w:rsid w:val="00E00173"/>
    <w:rsid w:val="00E0020C"/>
    <w:rsid w:val="00E0143F"/>
    <w:rsid w:val="00E02A42"/>
    <w:rsid w:val="00E03465"/>
    <w:rsid w:val="00E04002"/>
    <w:rsid w:val="00E04214"/>
    <w:rsid w:val="00E075FB"/>
    <w:rsid w:val="00E111F4"/>
    <w:rsid w:val="00E12F97"/>
    <w:rsid w:val="00E15B31"/>
    <w:rsid w:val="00E15FB2"/>
    <w:rsid w:val="00E225C1"/>
    <w:rsid w:val="00E23430"/>
    <w:rsid w:val="00E23B75"/>
    <w:rsid w:val="00E265EC"/>
    <w:rsid w:val="00E269F4"/>
    <w:rsid w:val="00E30801"/>
    <w:rsid w:val="00E31700"/>
    <w:rsid w:val="00E318D6"/>
    <w:rsid w:val="00E32808"/>
    <w:rsid w:val="00E34610"/>
    <w:rsid w:val="00E371FA"/>
    <w:rsid w:val="00E404E2"/>
    <w:rsid w:val="00E414BF"/>
    <w:rsid w:val="00E4180A"/>
    <w:rsid w:val="00E4581D"/>
    <w:rsid w:val="00E46592"/>
    <w:rsid w:val="00E466D4"/>
    <w:rsid w:val="00E475FC"/>
    <w:rsid w:val="00E5058F"/>
    <w:rsid w:val="00E52C3C"/>
    <w:rsid w:val="00E54B25"/>
    <w:rsid w:val="00E55EF2"/>
    <w:rsid w:val="00E63AC5"/>
    <w:rsid w:val="00E6484C"/>
    <w:rsid w:val="00E64D06"/>
    <w:rsid w:val="00E7157E"/>
    <w:rsid w:val="00E71DD1"/>
    <w:rsid w:val="00E730FF"/>
    <w:rsid w:val="00E76099"/>
    <w:rsid w:val="00E811C0"/>
    <w:rsid w:val="00E84B2F"/>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C233B"/>
    <w:rsid w:val="00EC48F9"/>
    <w:rsid w:val="00ED05D7"/>
    <w:rsid w:val="00ED225F"/>
    <w:rsid w:val="00ED3E6B"/>
    <w:rsid w:val="00ED5061"/>
    <w:rsid w:val="00EE117C"/>
    <w:rsid w:val="00EE280A"/>
    <w:rsid w:val="00EE3210"/>
    <w:rsid w:val="00EE4A9F"/>
    <w:rsid w:val="00EE57B6"/>
    <w:rsid w:val="00EE5C9D"/>
    <w:rsid w:val="00EF1781"/>
    <w:rsid w:val="00EF2086"/>
    <w:rsid w:val="00EF256F"/>
    <w:rsid w:val="00EF4478"/>
    <w:rsid w:val="00EF50A8"/>
    <w:rsid w:val="00EF5660"/>
    <w:rsid w:val="00EF6A90"/>
    <w:rsid w:val="00F010F0"/>
    <w:rsid w:val="00F0575E"/>
    <w:rsid w:val="00F06ECD"/>
    <w:rsid w:val="00F079E7"/>
    <w:rsid w:val="00F10769"/>
    <w:rsid w:val="00F119B7"/>
    <w:rsid w:val="00F11C71"/>
    <w:rsid w:val="00F11EBC"/>
    <w:rsid w:val="00F12661"/>
    <w:rsid w:val="00F14789"/>
    <w:rsid w:val="00F15495"/>
    <w:rsid w:val="00F157B5"/>
    <w:rsid w:val="00F15AF3"/>
    <w:rsid w:val="00F1768C"/>
    <w:rsid w:val="00F22B9E"/>
    <w:rsid w:val="00F30B28"/>
    <w:rsid w:val="00F325D2"/>
    <w:rsid w:val="00F35832"/>
    <w:rsid w:val="00F3593A"/>
    <w:rsid w:val="00F42D8A"/>
    <w:rsid w:val="00F43BA3"/>
    <w:rsid w:val="00F51A5C"/>
    <w:rsid w:val="00F5542A"/>
    <w:rsid w:val="00F5554B"/>
    <w:rsid w:val="00F57786"/>
    <w:rsid w:val="00F60AC4"/>
    <w:rsid w:val="00F61886"/>
    <w:rsid w:val="00F62981"/>
    <w:rsid w:val="00F631B3"/>
    <w:rsid w:val="00F63BCC"/>
    <w:rsid w:val="00F6451C"/>
    <w:rsid w:val="00F64713"/>
    <w:rsid w:val="00F64F97"/>
    <w:rsid w:val="00F65E54"/>
    <w:rsid w:val="00F702F4"/>
    <w:rsid w:val="00F7040A"/>
    <w:rsid w:val="00F71F11"/>
    <w:rsid w:val="00F72F07"/>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A77EE"/>
    <w:rsid w:val="00FB1F13"/>
    <w:rsid w:val="00FB584D"/>
    <w:rsid w:val="00FC2C53"/>
    <w:rsid w:val="00FC2D22"/>
    <w:rsid w:val="00FC569E"/>
    <w:rsid w:val="00FC757D"/>
    <w:rsid w:val="00FC7BD3"/>
    <w:rsid w:val="00FD00FB"/>
    <w:rsid w:val="00FD2169"/>
    <w:rsid w:val="00FD331F"/>
    <w:rsid w:val="00FD3482"/>
    <w:rsid w:val="00FD5D6C"/>
    <w:rsid w:val="00FD62FE"/>
    <w:rsid w:val="00FD7D14"/>
    <w:rsid w:val="00FE1AD1"/>
    <w:rsid w:val="00FE2D3B"/>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emf"/><Relationship Id="rId39" Type="http://schemas.openxmlformats.org/officeDocument/2006/relationships/footer" Target="footer12.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0.em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13.emf"/><Relationship Id="rId37" Type="http://schemas.openxmlformats.org/officeDocument/2006/relationships/footer" Target="footer10.xml"/><Relationship Id="rId40"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image" Target="media/image9.emf"/><Relationship Id="rId36" Type="http://schemas.openxmlformats.org/officeDocument/2006/relationships/footer" Target="footer9.xml"/><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footer" Target="footer8.xm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59</Pages>
  <Words>16531</Words>
  <Characters>94229</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David Dayan</cp:lastModifiedBy>
  <cp:revision>3</cp:revision>
  <cp:lastPrinted>2022-01-12T19:31:00Z</cp:lastPrinted>
  <dcterms:created xsi:type="dcterms:W3CDTF">2022-06-14T20:35:00Z</dcterms:created>
  <dcterms:modified xsi:type="dcterms:W3CDTF">2022-06-14T20:37:00Z</dcterms:modified>
</cp:coreProperties>
</file>