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00E764" w14:textId="6F7E1F5E" w:rsidR="00A91DE2" w:rsidRDefault="00D0274A">
      <w:pPr>
        <w:spacing w:after="147" w:line="249" w:lineRule="auto"/>
        <w:ind w:left="195" w:right="240"/>
        <w:jc w:val="center"/>
      </w:pPr>
      <w:r>
        <w:t xml:space="preserve">August </w:t>
      </w:r>
      <w:r w:rsidR="009C4072">
        <w:t xml:space="preserve">2022 </w:t>
      </w:r>
      <w:r w:rsidR="00656A5C">
        <w:t xml:space="preserve">Report </w:t>
      </w:r>
    </w:p>
    <w:p w14:paraId="74B9A195" w14:textId="77777777" w:rsidR="00A91DE2" w:rsidRDefault="00656A5C">
      <w:pPr>
        <w:spacing w:line="259" w:lineRule="auto"/>
      </w:pPr>
      <w:r>
        <w:t xml:space="preserve"> </w:t>
      </w:r>
    </w:p>
    <w:p w14:paraId="1078C6CF" w14:textId="77777777" w:rsidR="00A91DE2" w:rsidRDefault="00656A5C">
      <w:pPr>
        <w:spacing w:line="259" w:lineRule="auto"/>
      </w:pPr>
      <w:r>
        <w:t xml:space="preserve"> </w:t>
      </w:r>
    </w:p>
    <w:p w14:paraId="046F9DD6" w14:textId="77777777" w:rsidR="00A91DE2" w:rsidRDefault="00656A5C">
      <w:pPr>
        <w:spacing w:line="259" w:lineRule="auto"/>
      </w:pPr>
      <w:r>
        <w:t xml:space="preserve"> </w:t>
      </w:r>
    </w:p>
    <w:p w14:paraId="4906DBC8" w14:textId="1B96624C" w:rsidR="00A91DE2" w:rsidRDefault="00656A5C" w:rsidP="0069005A">
      <w:pPr>
        <w:spacing w:line="259" w:lineRule="auto"/>
        <w:ind w:left="190" w:right="53"/>
        <w:jc w:val="center"/>
      </w:pPr>
      <w:r>
        <w:t xml:space="preserve">EVALUATING SPRING CHINOOK SALMON </w:t>
      </w:r>
      <w:r w:rsidR="00075791">
        <w:t xml:space="preserve">RELEASES </w:t>
      </w:r>
      <w:r>
        <w:t>ABOVE DETROIT</w:t>
      </w:r>
    </w:p>
    <w:p w14:paraId="272A549C" w14:textId="41F55421" w:rsidR="00A91DE2" w:rsidRDefault="00656A5C" w:rsidP="0069005A">
      <w:pPr>
        <w:spacing w:line="259" w:lineRule="auto"/>
        <w:ind w:left="166" w:right="53"/>
        <w:jc w:val="center"/>
      </w:pPr>
      <w:r>
        <w:t>DAM</w:t>
      </w:r>
      <w:r w:rsidR="00EC06A7">
        <w:t xml:space="preserve"> AND BELOW BIG CLIFF DAM</w:t>
      </w:r>
      <w:r>
        <w:t>, ON THE NORTH SANTIAM RIVER, USING GENETIC PARENTAGE ANALYSIS</w:t>
      </w:r>
    </w:p>
    <w:p w14:paraId="1DFCAD0E" w14:textId="7BA93C58" w:rsidR="00A91DE2" w:rsidRDefault="00A91DE2" w:rsidP="0069005A">
      <w:pPr>
        <w:spacing w:line="259" w:lineRule="auto"/>
        <w:jc w:val="center"/>
      </w:pPr>
    </w:p>
    <w:p w14:paraId="0187B766" w14:textId="77777777" w:rsidR="00A91DE2" w:rsidRDefault="00656A5C">
      <w:pPr>
        <w:spacing w:line="259" w:lineRule="auto"/>
      </w:pPr>
      <w:r>
        <w:t xml:space="preserve"> </w:t>
      </w:r>
    </w:p>
    <w:p w14:paraId="4E937834" w14:textId="77777777" w:rsidR="00A91DE2" w:rsidRDefault="00656A5C">
      <w:pPr>
        <w:spacing w:after="15" w:line="249" w:lineRule="auto"/>
        <w:ind w:left="195" w:right="241"/>
        <w:jc w:val="center"/>
      </w:pPr>
      <w:r>
        <w:t xml:space="preserve">Prepared for: </w:t>
      </w:r>
    </w:p>
    <w:p w14:paraId="0A774CEB" w14:textId="77777777" w:rsidR="00A91DE2" w:rsidRDefault="00656A5C">
      <w:pPr>
        <w:spacing w:line="259" w:lineRule="auto"/>
        <w:jc w:val="center"/>
      </w:pPr>
      <w:r>
        <w:t xml:space="preserve"> </w:t>
      </w:r>
    </w:p>
    <w:p w14:paraId="7FB8D410" w14:textId="77777777" w:rsidR="00126FC6" w:rsidRDefault="00656A5C">
      <w:pPr>
        <w:spacing w:after="15" w:line="249" w:lineRule="auto"/>
        <w:ind w:left="1546" w:right="1591"/>
        <w:jc w:val="center"/>
      </w:pPr>
      <w:r>
        <w:t xml:space="preserve">U. S. ARMY CORPS OF ENGINEERS </w:t>
      </w:r>
    </w:p>
    <w:p w14:paraId="1DCE9323" w14:textId="7AD95C5A" w:rsidR="00A91DE2" w:rsidRDefault="00656A5C">
      <w:pPr>
        <w:spacing w:after="15" w:line="249" w:lineRule="auto"/>
        <w:ind w:left="1546" w:right="1591"/>
        <w:jc w:val="center"/>
      </w:pPr>
      <w:r>
        <w:t xml:space="preserve">PORTLAND DISTRICT - WILLAMETTE VALLEY PROJECT </w:t>
      </w:r>
    </w:p>
    <w:p w14:paraId="18EF6F4C" w14:textId="77777777" w:rsidR="00A91DE2" w:rsidRDefault="00656A5C">
      <w:pPr>
        <w:spacing w:after="15" w:line="249" w:lineRule="auto"/>
        <w:ind w:left="195" w:right="236"/>
        <w:jc w:val="center"/>
      </w:pPr>
      <w:r>
        <w:t xml:space="preserve">333 SW First Ave. </w:t>
      </w:r>
    </w:p>
    <w:p w14:paraId="348D7853" w14:textId="77777777" w:rsidR="00A91DE2" w:rsidRDefault="00656A5C">
      <w:pPr>
        <w:spacing w:after="15" w:line="249" w:lineRule="auto"/>
        <w:ind w:left="195" w:right="238"/>
        <w:jc w:val="center"/>
      </w:pPr>
      <w:r>
        <w:t xml:space="preserve">Portland, Oregon 97204 </w:t>
      </w:r>
    </w:p>
    <w:p w14:paraId="324DC718" w14:textId="77777777" w:rsidR="00A91DE2" w:rsidRDefault="00656A5C">
      <w:pPr>
        <w:spacing w:line="259" w:lineRule="auto"/>
      </w:pPr>
      <w:r>
        <w:t xml:space="preserve"> </w:t>
      </w:r>
    </w:p>
    <w:p w14:paraId="6CDBAD5F" w14:textId="77777777" w:rsidR="00A91DE2" w:rsidRDefault="00656A5C">
      <w:pPr>
        <w:spacing w:line="259" w:lineRule="auto"/>
      </w:pPr>
      <w:r>
        <w:t xml:space="preserve"> </w:t>
      </w:r>
    </w:p>
    <w:p w14:paraId="4297048E" w14:textId="77777777" w:rsidR="00A91DE2" w:rsidRDefault="00656A5C">
      <w:pPr>
        <w:spacing w:line="259" w:lineRule="auto"/>
      </w:pPr>
      <w:r>
        <w:t xml:space="preserve"> </w:t>
      </w:r>
    </w:p>
    <w:p w14:paraId="36969CEB" w14:textId="77777777" w:rsidR="00A91DE2" w:rsidRDefault="00656A5C">
      <w:pPr>
        <w:spacing w:line="259" w:lineRule="auto"/>
      </w:pPr>
      <w:r>
        <w:t xml:space="preserve"> </w:t>
      </w:r>
    </w:p>
    <w:p w14:paraId="4B0EBB56" w14:textId="77777777" w:rsidR="00A91DE2" w:rsidRDefault="00656A5C">
      <w:pPr>
        <w:spacing w:after="15" w:line="249" w:lineRule="auto"/>
        <w:ind w:left="195" w:right="239"/>
        <w:jc w:val="center"/>
      </w:pPr>
      <w:r>
        <w:t xml:space="preserve">Prepared by: </w:t>
      </w:r>
    </w:p>
    <w:p w14:paraId="0F35B587" w14:textId="77777777" w:rsidR="00A91DE2" w:rsidRDefault="00656A5C">
      <w:pPr>
        <w:spacing w:line="259" w:lineRule="auto"/>
        <w:jc w:val="center"/>
      </w:pPr>
      <w:r>
        <w:t xml:space="preserve"> </w:t>
      </w:r>
    </w:p>
    <w:p w14:paraId="1A81A302" w14:textId="34F975BC" w:rsidR="00A91DE2" w:rsidRDefault="00656A5C">
      <w:pPr>
        <w:spacing w:after="15" w:line="249" w:lineRule="auto"/>
        <w:ind w:left="195" w:right="234"/>
        <w:jc w:val="center"/>
      </w:pPr>
      <w:r>
        <w:t xml:space="preserve">Kathleen G. O’Malley, </w:t>
      </w:r>
      <w:r w:rsidR="00D0274A">
        <w:t>David I. Dayan</w:t>
      </w:r>
      <w:r w:rsidR="00D0274A">
        <w:t xml:space="preserve">, </w:t>
      </w:r>
      <w:r w:rsidR="00D3565D">
        <w:t xml:space="preserve">Sandra Bohn, </w:t>
      </w:r>
      <w:proofErr w:type="spellStart"/>
      <w:r w:rsidR="0052003C" w:rsidRPr="0052003C">
        <w:t>Cristín</w:t>
      </w:r>
      <w:proofErr w:type="spellEnd"/>
      <w:r w:rsidR="0052003C">
        <w:t xml:space="preserve"> K. Fitzpatrick,</w:t>
      </w:r>
      <w:r w:rsidR="00D0274A">
        <w:t xml:space="preserve"> </w:t>
      </w:r>
      <w:r w:rsidR="00401B8D">
        <w:t>Greg A. Grenbemer</w:t>
      </w:r>
    </w:p>
    <w:p w14:paraId="7A574895" w14:textId="77777777" w:rsidR="00A91DE2" w:rsidRDefault="00656A5C">
      <w:pPr>
        <w:spacing w:after="156" w:line="259" w:lineRule="auto"/>
        <w:ind w:right="10"/>
        <w:jc w:val="center"/>
      </w:pPr>
      <w:r>
        <w:rPr>
          <w:sz w:val="16"/>
        </w:rPr>
        <w:t xml:space="preserve"> </w:t>
      </w:r>
    </w:p>
    <w:p w14:paraId="44DA136A" w14:textId="77777777" w:rsidR="00061C1C" w:rsidRDefault="00061C1C">
      <w:pPr>
        <w:spacing w:after="15" w:line="249" w:lineRule="auto"/>
        <w:ind w:left="195" w:right="236"/>
        <w:jc w:val="center"/>
      </w:pPr>
      <w:r>
        <w:t>Oregon State University</w:t>
      </w:r>
    </w:p>
    <w:p w14:paraId="10D3DA9D" w14:textId="0E393CB1" w:rsidR="0082491F" w:rsidRDefault="0082491F">
      <w:pPr>
        <w:spacing w:after="15" w:line="249" w:lineRule="auto"/>
        <w:ind w:left="195" w:right="236"/>
        <w:jc w:val="center"/>
      </w:pPr>
      <w:r>
        <w:t>State Fisheries Genomics Lab,</w:t>
      </w:r>
    </w:p>
    <w:p w14:paraId="01887990" w14:textId="7FFBE916" w:rsidR="00A91DE2" w:rsidRDefault="0082491F">
      <w:pPr>
        <w:spacing w:after="15" w:line="249" w:lineRule="auto"/>
        <w:ind w:left="195" w:right="236"/>
        <w:jc w:val="center"/>
      </w:pPr>
      <w:r>
        <w:t>Coastal Oregon Marine Experiment Station</w:t>
      </w:r>
      <w:r w:rsidR="00656A5C">
        <w:t xml:space="preserve"> </w:t>
      </w:r>
    </w:p>
    <w:p w14:paraId="6BAC3F7C" w14:textId="2AB215EE" w:rsidR="00A91DE2" w:rsidRDefault="00656A5C">
      <w:pPr>
        <w:spacing w:after="15" w:line="249" w:lineRule="auto"/>
        <w:ind w:left="195" w:right="235"/>
        <w:jc w:val="center"/>
      </w:pPr>
      <w:r>
        <w:t>Department of Fisheries</w:t>
      </w:r>
      <w:r w:rsidR="0082491F">
        <w:t xml:space="preserve">, </w:t>
      </w:r>
      <w:r>
        <w:t>Wildlife</w:t>
      </w:r>
      <w:r w:rsidR="0082491F">
        <w:t xml:space="preserve"> and Conservation Sciences,</w:t>
      </w:r>
    </w:p>
    <w:p w14:paraId="6D155D04" w14:textId="7C70C7C9" w:rsidR="00126FC6" w:rsidRDefault="00656A5C">
      <w:pPr>
        <w:spacing w:after="15" w:line="249" w:lineRule="auto"/>
        <w:ind w:left="2927" w:right="2909"/>
        <w:jc w:val="center"/>
      </w:pPr>
      <w:r>
        <w:t>Hatfield Marine Science Center</w:t>
      </w:r>
      <w:r w:rsidR="0082491F">
        <w:t>,</w:t>
      </w:r>
      <w:r>
        <w:t xml:space="preserve"> </w:t>
      </w:r>
    </w:p>
    <w:p w14:paraId="578E5914" w14:textId="24072F00" w:rsidR="00A91DE2" w:rsidRDefault="00656A5C">
      <w:pPr>
        <w:spacing w:after="15" w:line="249" w:lineRule="auto"/>
        <w:ind w:left="2927" w:right="2909"/>
        <w:jc w:val="center"/>
      </w:pPr>
      <w:r>
        <w:t xml:space="preserve">2030 SE Marine Science Drive </w:t>
      </w:r>
    </w:p>
    <w:p w14:paraId="0AFC2EEF" w14:textId="77777777" w:rsidR="00A91DE2" w:rsidRDefault="00656A5C">
      <w:pPr>
        <w:spacing w:after="15" w:line="249" w:lineRule="auto"/>
        <w:ind w:left="195" w:right="241"/>
        <w:jc w:val="center"/>
      </w:pPr>
      <w:r>
        <w:t xml:space="preserve">Newport, Oregon 97365 </w:t>
      </w:r>
    </w:p>
    <w:p w14:paraId="07A13210" w14:textId="77777777" w:rsidR="00A91DE2" w:rsidRDefault="00656A5C">
      <w:pPr>
        <w:spacing w:line="259" w:lineRule="auto"/>
        <w:jc w:val="center"/>
      </w:pPr>
      <w:r>
        <w:t xml:space="preserve"> </w:t>
      </w:r>
    </w:p>
    <w:p w14:paraId="65DA7A52" w14:textId="6D693836" w:rsidR="00A91DE2" w:rsidRDefault="00A91DE2">
      <w:pPr>
        <w:spacing w:after="168" w:line="259" w:lineRule="auto"/>
        <w:ind w:right="10"/>
        <w:jc w:val="center"/>
      </w:pPr>
    </w:p>
    <w:p w14:paraId="52355A30" w14:textId="61929FCF" w:rsidR="00A91DE2" w:rsidRDefault="00A91DE2">
      <w:pPr>
        <w:spacing w:after="136" w:line="259" w:lineRule="auto"/>
        <w:jc w:val="center"/>
      </w:pPr>
    </w:p>
    <w:p w14:paraId="63D1BE53" w14:textId="77777777" w:rsidR="00A91DE2" w:rsidRDefault="00656A5C">
      <w:pPr>
        <w:spacing w:after="1480" w:line="259" w:lineRule="auto"/>
      </w:pPr>
      <w:r>
        <w:t xml:space="preserve"> </w:t>
      </w:r>
      <w:r>
        <w:tab/>
        <w:t xml:space="preserve"> </w:t>
      </w:r>
    </w:p>
    <w:p w14:paraId="007F5CA9" w14:textId="77777777" w:rsidR="00A91DE2" w:rsidRDefault="00656A5C">
      <w:pPr>
        <w:spacing w:line="239" w:lineRule="auto"/>
      </w:pPr>
      <w:r>
        <w:rPr>
          <w:rFonts w:ascii="Calibri" w:eastAsia="Calibri" w:hAnsi="Calibri" w:cs="Calibri"/>
          <w:sz w:val="22"/>
        </w:rPr>
        <w:t xml:space="preserve">  </w:t>
      </w:r>
    </w:p>
    <w:p w14:paraId="50754D2B" w14:textId="77777777" w:rsidR="00B77378" w:rsidRDefault="00B77378">
      <w:pPr>
        <w:spacing w:after="160" w:line="259" w:lineRule="auto"/>
      </w:pPr>
      <w:r>
        <w:lastRenderedPageBreak/>
        <w:br w:type="page"/>
      </w:r>
    </w:p>
    <w:p w14:paraId="31125F17" w14:textId="463A950F" w:rsidR="00A91DE2" w:rsidRPr="00035794" w:rsidRDefault="00656A5C">
      <w:pPr>
        <w:pStyle w:val="Heading1"/>
        <w:ind w:left="-5"/>
        <w:rPr>
          <w:sz w:val="24"/>
          <w:szCs w:val="24"/>
        </w:rPr>
      </w:pPr>
      <w:commentRangeStart w:id="0"/>
      <w:commentRangeStart w:id="1"/>
      <w:r w:rsidRPr="00035794">
        <w:rPr>
          <w:sz w:val="24"/>
          <w:szCs w:val="24"/>
        </w:rPr>
        <w:lastRenderedPageBreak/>
        <w:t>SUMMARY</w:t>
      </w:r>
      <w:commentRangeEnd w:id="0"/>
      <w:r w:rsidR="009F6EAD">
        <w:rPr>
          <w:rStyle w:val="CommentReference"/>
        </w:rPr>
        <w:commentReference w:id="0"/>
      </w:r>
      <w:commentRangeEnd w:id="1"/>
      <w:r w:rsidR="00190562">
        <w:rPr>
          <w:rStyle w:val="CommentReference"/>
        </w:rPr>
        <w:commentReference w:id="1"/>
      </w:r>
      <w:r w:rsidRPr="00035794">
        <w:rPr>
          <w:sz w:val="24"/>
          <w:szCs w:val="24"/>
        </w:rPr>
        <w:t xml:space="preserve"> </w:t>
      </w:r>
    </w:p>
    <w:p w14:paraId="28D6C8D4" w14:textId="185BA80B" w:rsidR="00A91DE2" w:rsidRDefault="00766319">
      <w:pPr>
        <w:ind w:left="-5" w:right="53"/>
      </w:pPr>
      <w:r>
        <w:t xml:space="preserve">For approximately two decades, hatchery-origin </w:t>
      </w:r>
      <w:r w:rsidRPr="00766319">
        <w:t xml:space="preserve">(HOR; adipose fin removed) </w:t>
      </w:r>
      <w:r>
        <w:t>spring Chinook salmon have been released (“outplanted”) above Detroit Dam on the North Santiam River. P</w:t>
      </w:r>
      <w:r w:rsidR="00656A5C">
        <w:t xml:space="preserve">revious </w:t>
      </w:r>
      <w:r>
        <w:t xml:space="preserve">research </w:t>
      </w:r>
      <w:r w:rsidR="00656A5C">
        <w:t>has used genetic parentage analysis to evaluate the population productivity of spring Chinook salmon (</w:t>
      </w:r>
      <w:r w:rsidR="00656A5C">
        <w:rPr>
          <w:i/>
        </w:rPr>
        <w:t>Oncorhynchus tshawytscha</w:t>
      </w:r>
      <w:r w:rsidR="00656A5C">
        <w:t>) outplanted above Detroit Dam. Here, we extend</w:t>
      </w:r>
      <w:r w:rsidR="00CB6201">
        <w:t>ed</w:t>
      </w:r>
      <w:r w:rsidR="00656A5C">
        <w:t xml:space="preserve"> the genetic pedigree reported in O’Malley </w:t>
      </w:r>
      <w:r w:rsidR="00656A5C" w:rsidRPr="00CB6201">
        <w:rPr>
          <w:i/>
          <w:iCs/>
        </w:rPr>
        <w:t>et al.</w:t>
      </w:r>
      <w:r w:rsidR="00656A5C">
        <w:t xml:space="preserve"> (2015</w:t>
      </w:r>
      <w:r w:rsidR="00A92886">
        <w:t>, 2017</w:t>
      </w:r>
      <w:r w:rsidR="00656A5C">
        <w:t xml:space="preserve">) by assigning the </w:t>
      </w:r>
      <w:r w:rsidR="007211C1">
        <w:t>2016 – 20</w:t>
      </w:r>
      <w:r w:rsidR="00B82AAA">
        <w:t>20</w:t>
      </w:r>
      <w:r w:rsidR="00656A5C">
        <w:t xml:space="preserve"> adult returns to salmon previously ou</w:t>
      </w:r>
      <w:r w:rsidR="007211C1">
        <w:t>tplanted above Detroit Dam (2011 –</w:t>
      </w:r>
      <w:r w:rsidR="00656A5C">
        <w:t xml:space="preserve"> 201</w:t>
      </w:r>
      <w:r w:rsidR="00B82AAA">
        <w:t>7</w:t>
      </w:r>
      <w:r w:rsidR="00656A5C">
        <w:t xml:space="preserve">). This updated pedigree was then used to estimate total lifetime fitness and a cohort replacement rate for salmon released above Detroit Dam in </w:t>
      </w:r>
      <w:r w:rsidR="007211C1">
        <w:t>2011 – 201</w:t>
      </w:r>
      <w:r w:rsidR="007A1421">
        <w:t>5</w:t>
      </w:r>
      <w:r w:rsidR="00656A5C">
        <w:t xml:space="preserve">.  </w:t>
      </w:r>
    </w:p>
    <w:p w14:paraId="52E33954" w14:textId="77777777" w:rsidR="00A91DE2" w:rsidRDefault="00656A5C">
      <w:pPr>
        <w:spacing w:after="112" w:line="259" w:lineRule="auto"/>
      </w:pPr>
      <w:r>
        <w:t xml:space="preserve"> </w:t>
      </w:r>
    </w:p>
    <w:p w14:paraId="721B3892" w14:textId="77777777" w:rsidR="00A91DE2" w:rsidRPr="00AE2AFE" w:rsidRDefault="00656A5C">
      <w:pPr>
        <w:ind w:left="-5" w:right="53"/>
        <w:rPr>
          <w:highlight w:val="yellow"/>
        </w:rPr>
      </w:pPr>
      <w:r w:rsidRPr="00AE2AFE">
        <w:rPr>
          <w:highlight w:val="yellow"/>
        </w:rPr>
        <w:t xml:space="preserve">Of the 613 natural-origin (NOR) salmon successfully genotyped in 2015, 40% (250 / 613) were progeny of previously sampled salmon (2010 - 2012). Among the 250 assigned progeny, 83% (209 / 250) were identified as adult offspring of salmon previously outplanted above Detroit Dam (2010 - 2012), while the remaining 16% (41 / 250) assigned to salmon sampled as carcasses below Big Cliff Dam (2011 - 2012).  </w:t>
      </w:r>
    </w:p>
    <w:p w14:paraId="19563486" w14:textId="77777777" w:rsidR="00A91DE2" w:rsidRPr="00AE2AFE" w:rsidRDefault="00656A5C">
      <w:pPr>
        <w:spacing w:after="113" w:line="259" w:lineRule="auto"/>
        <w:rPr>
          <w:highlight w:val="yellow"/>
        </w:rPr>
      </w:pPr>
      <w:r w:rsidRPr="00AE2AFE">
        <w:rPr>
          <w:highlight w:val="yellow"/>
        </w:rPr>
        <w:t xml:space="preserve"> </w:t>
      </w:r>
    </w:p>
    <w:p w14:paraId="1B29B958" w14:textId="77777777" w:rsidR="00A91DE2" w:rsidRPr="00AE2AFE" w:rsidRDefault="00656A5C">
      <w:pPr>
        <w:ind w:left="-5" w:right="53"/>
        <w:rPr>
          <w:highlight w:val="yellow"/>
        </w:rPr>
      </w:pPr>
      <w:r w:rsidRPr="00AE2AFE">
        <w:rPr>
          <w:highlight w:val="yellow"/>
        </w:rPr>
        <w:t xml:space="preserve">Replacement of salmon outplanted in 2010 was not met, as determined by a cohort replacement rate of 0.27 (males only) and 0.19 (females only). Overall, total lifetime fitness estimates for salmon outplanted above Detroit Dam in 2010 were low, averaging 0.47 (± 1.17 SD; range = 0 - 16) offspring. Preliminary fitness estimates for 2011 (based on age-3 and age-4 progeny only) and 2012 (based on age-3 progeny only) hatchery-origin (HOR) salmon outplants averaged 0.40 (± 1.0 SD; range = 0 - 5) and 0.058 (± 0.25 SD; range = 0 - 2) offspring, respectively. </w:t>
      </w:r>
    </w:p>
    <w:p w14:paraId="2AB83572" w14:textId="77777777" w:rsidR="00A91DE2" w:rsidRDefault="00656A5C">
      <w:pPr>
        <w:ind w:left="-5" w:right="53"/>
      </w:pPr>
      <w:r w:rsidRPr="00AE2AFE">
        <w:rPr>
          <w:highlight w:val="yellow"/>
        </w:rPr>
        <w:t>Preliminary fitness estimates for NOR carcasses sampled below Big Cliff Dam in 2011 and 2012 were slightly lower compared to HOR salmon outplants, averaging 0.21 (± 0.53 SD; range = 0 – 3; based on age-3 and age-4 progeny only) and 0.035 (± 0.24 SD; range = 0 – 2; based on age-3 progeny only) offspring, respectively.</w:t>
      </w:r>
      <w:r>
        <w:t xml:space="preserve">  </w:t>
      </w:r>
    </w:p>
    <w:p w14:paraId="77E70D09" w14:textId="77777777" w:rsidR="00A91DE2" w:rsidRDefault="00656A5C">
      <w:pPr>
        <w:spacing w:after="115" w:line="259" w:lineRule="auto"/>
      </w:pPr>
      <w:r>
        <w:t xml:space="preserve"> </w:t>
      </w:r>
    </w:p>
    <w:p w14:paraId="75EBFC11" w14:textId="77777777" w:rsidR="00A91DE2" w:rsidRDefault="00656A5C">
      <w:pPr>
        <w:spacing w:after="112" w:line="259" w:lineRule="auto"/>
      </w:pPr>
      <w:r>
        <w:t xml:space="preserve"> </w:t>
      </w:r>
    </w:p>
    <w:p w14:paraId="7932044B" w14:textId="77777777" w:rsidR="00A91DE2" w:rsidRDefault="00656A5C">
      <w:pPr>
        <w:spacing w:after="115" w:line="259" w:lineRule="auto"/>
      </w:pPr>
      <w:r>
        <w:t xml:space="preserve"> </w:t>
      </w:r>
    </w:p>
    <w:p w14:paraId="0EDBB5A6" w14:textId="77777777" w:rsidR="00A91DE2" w:rsidRDefault="00656A5C">
      <w:pPr>
        <w:spacing w:line="259" w:lineRule="auto"/>
      </w:pPr>
      <w:r>
        <w:t xml:space="preserve"> </w:t>
      </w:r>
    </w:p>
    <w:p w14:paraId="1476BE1D" w14:textId="77777777" w:rsidR="00B77378" w:rsidRDefault="00B77378">
      <w:pPr>
        <w:spacing w:after="160" w:line="259" w:lineRule="auto"/>
      </w:pPr>
      <w:r>
        <w:br w:type="page"/>
      </w:r>
    </w:p>
    <w:p w14:paraId="1DD45349" w14:textId="31047E87" w:rsidR="00A91DE2" w:rsidRPr="00035794" w:rsidRDefault="00656A5C" w:rsidP="00427794">
      <w:pPr>
        <w:pStyle w:val="Heading1"/>
        <w:spacing w:line="360" w:lineRule="auto"/>
        <w:ind w:left="-5"/>
        <w:rPr>
          <w:sz w:val="24"/>
          <w:szCs w:val="24"/>
        </w:rPr>
      </w:pPr>
      <w:r w:rsidRPr="00035794">
        <w:rPr>
          <w:sz w:val="24"/>
          <w:szCs w:val="24"/>
        </w:rPr>
        <w:lastRenderedPageBreak/>
        <w:t xml:space="preserve">INTRODUCTION </w:t>
      </w:r>
    </w:p>
    <w:p w14:paraId="1428DB4D" w14:textId="3753FF81" w:rsidR="00623B4C" w:rsidRDefault="00427794" w:rsidP="00CD5243">
      <w:pPr>
        <w:pStyle w:val="Default"/>
        <w:spacing w:line="360" w:lineRule="auto"/>
      </w:pPr>
      <w:r w:rsidRPr="00035794">
        <w:t xml:space="preserve">Upper Willamette River </w:t>
      </w:r>
      <w:r w:rsidR="00011621">
        <w:t xml:space="preserve">(UWR) </w:t>
      </w:r>
      <w:r w:rsidRPr="00035794">
        <w:t>spring Chinook salmon (</w:t>
      </w:r>
      <w:r w:rsidRPr="00035794">
        <w:rPr>
          <w:i/>
          <w:iCs/>
        </w:rPr>
        <w:t>Oncorhynchus tshawytscha</w:t>
      </w:r>
      <w:r w:rsidRPr="00035794">
        <w:t xml:space="preserve">) are currently listed as threatened under the U.S. Endangered Species Act (NMFS 2008). </w:t>
      </w:r>
      <w:r w:rsidR="00426F5E">
        <w:t>T</w:t>
      </w:r>
      <w:r w:rsidR="00426F5E" w:rsidRPr="00035794">
        <w:t>o facilitate dispersal to historical habitats and increase the abundance and distribution of naturally produced fish</w:t>
      </w:r>
      <w:r w:rsidR="00426F5E">
        <w:t>, a</w:t>
      </w:r>
      <w:r w:rsidRPr="00035794">
        <w:t xml:space="preserve">dult spring Chinook salmon are released above USACE dams throughout the </w:t>
      </w:r>
      <w:r w:rsidR="00011621">
        <w:t xml:space="preserve">UWR </w:t>
      </w:r>
      <w:r w:rsidRPr="00035794">
        <w:t>basin</w:t>
      </w:r>
      <w:r w:rsidR="00426F5E">
        <w:t>.</w:t>
      </w:r>
      <w:r w:rsidRPr="00035794">
        <w:t xml:space="preserve"> The North Santiam River</w:t>
      </w:r>
      <w:r w:rsidR="00426F5E">
        <w:t xml:space="preserve"> is a </w:t>
      </w:r>
      <w:r w:rsidRPr="00035794">
        <w:t>major tributary of the UWR</w:t>
      </w:r>
      <w:r w:rsidR="007455FD">
        <w:t xml:space="preserve"> </w:t>
      </w:r>
      <w:r w:rsidR="00426F5E">
        <w:t>and</w:t>
      </w:r>
      <w:r w:rsidRPr="00035794">
        <w:t xml:space="preserve"> supports both hatchery</w:t>
      </w:r>
      <w:r w:rsidR="005402BA">
        <w:t>-origin</w:t>
      </w:r>
      <w:r w:rsidRPr="00035794">
        <w:t xml:space="preserve"> (HOR; adipose fin removed) and natural-origin (NOR; adipose fin intact) spring Chinook salmon. </w:t>
      </w:r>
    </w:p>
    <w:p w14:paraId="6ED9E827" w14:textId="76A9C724" w:rsidR="00623B4C" w:rsidRDefault="00623B4C" w:rsidP="00CD5243">
      <w:pPr>
        <w:pStyle w:val="Default"/>
        <w:spacing w:line="360" w:lineRule="auto"/>
      </w:pPr>
    </w:p>
    <w:p w14:paraId="61731366" w14:textId="2DE5EC9B" w:rsidR="0037520C" w:rsidRDefault="00623B4C" w:rsidP="00CD5243">
      <w:pPr>
        <w:pStyle w:val="Default"/>
        <w:spacing w:line="360" w:lineRule="auto"/>
      </w:pPr>
      <w:r>
        <w:t xml:space="preserve">Spring Chinook salmon migration is impeded by two large dams on the North Santiam River, Big </w:t>
      </w:r>
      <w:proofErr w:type="gramStart"/>
      <w:r>
        <w:t>Cliff</w:t>
      </w:r>
      <w:proofErr w:type="gramEnd"/>
      <w:r>
        <w:t xml:space="preserve"> and Detroit (Figure 1). Dam operations began in the early 1950s, as did operation of the original Minto Fish Collection Facility, which was used to collect broodstock for Marion Forks Fish Hatchery, located upstream of the dams (Figure 1). </w:t>
      </w:r>
      <w:r w:rsidRPr="00426F5E">
        <w:t xml:space="preserve">For almost two decades, </w:t>
      </w:r>
      <w:r>
        <w:t xml:space="preserve">primarily HOR </w:t>
      </w:r>
      <w:r w:rsidRPr="00426F5E">
        <w:t xml:space="preserve">spring Chinook salmon have been released above </w:t>
      </w:r>
      <w:r>
        <w:t xml:space="preserve">the </w:t>
      </w:r>
      <w:r w:rsidRPr="00426F5E">
        <w:t>Detroit</w:t>
      </w:r>
      <w:r>
        <w:t>-Big Cliff</w:t>
      </w:r>
      <w:r w:rsidRPr="00426F5E">
        <w:t xml:space="preserve"> Dam</w:t>
      </w:r>
      <w:r>
        <w:t xml:space="preserve"> complex on the North Santiam River with the goal of reestablishing natural spawning activity in historical habitats. Additionally, NOR spring Chinook salmon that enter the Minto Fish Collection Facility are released into the </w:t>
      </w:r>
      <w:r w:rsidR="00717D1A">
        <w:t>river below Big Cliff Dam</w:t>
      </w:r>
      <w:r>
        <w:t xml:space="preserve">, or, rarely, above Detroit Dam. </w:t>
      </w:r>
      <w:r w:rsidR="00FD00FB">
        <w:t>Throughout this report</w:t>
      </w:r>
      <w:r w:rsidR="001335F7">
        <w:t>,</w:t>
      </w:r>
      <w:r w:rsidR="00FD00FB">
        <w:t xml:space="preserve"> </w:t>
      </w:r>
      <w:r>
        <w:t>we distinguish</w:t>
      </w:r>
      <w:r w:rsidR="00FD00FB">
        <w:t xml:space="preserve"> releases of HOR </w:t>
      </w:r>
      <w:r w:rsidR="001335F7">
        <w:t>individuals</w:t>
      </w:r>
      <w:r w:rsidR="00FD00FB">
        <w:t xml:space="preserve"> </w:t>
      </w:r>
      <w:r>
        <w:t xml:space="preserve">from </w:t>
      </w:r>
      <w:r w:rsidR="00FD00FB">
        <w:t xml:space="preserve">releases of NOR </w:t>
      </w:r>
      <w:r w:rsidR="001335F7">
        <w:t>individuals</w:t>
      </w:r>
      <w:r w:rsidR="00FD00FB">
        <w:t xml:space="preserve"> </w:t>
      </w:r>
      <w:r w:rsidR="001335F7">
        <w:t>by referring to them as outplanted or reintroduced salmon, respectively</w:t>
      </w:r>
      <w:r w:rsidR="00FD00FB">
        <w:t>.</w:t>
      </w:r>
    </w:p>
    <w:p w14:paraId="469AEA73" w14:textId="77777777" w:rsidR="0037520C" w:rsidRDefault="0037520C" w:rsidP="00CD5243">
      <w:pPr>
        <w:pStyle w:val="Default"/>
        <w:spacing w:line="360" w:lineRule="auto"/>
      </w:pPr>
    </w:p>
    <w:p w14:paraId="6CBE737A" w14:textId="472E8EA3" w:rsidR="00426F5E" w:rsidRDefault="00C04A67" w:rsidP="00CD5243">
      <w:pPr>
        <w:pStyle w:val="Default"/>
        <w:spacing w:line="360" w:lineRule="auto"/>
      </w:pPr>
      <w:r>
        <w:t xml:space="preserve">To </w:t>
      </w:r>
      <w:r w:rsidR="00D239DE">
        <w:t>evaluate</w:t>
      </w:r>
      <w:r w:rsidR="00452D34">
        <w:t xml:space="preserve"> </w:t>
      </w:r>
      <w:r>
        <w:t>the contribution of th</w:t>
      </w:r>
      <w:r w:rsidR="00FD00FB">
        <w:t xml:space="preserve">e outplanting </w:t>
      </w:r>
      <w:r>
        <w:t>program to adult salmon recruitment in the North Santiam River, t</w:t>
      </w:r>
      <w:r w:rsidR="0036148E" w:rsidRPr="0036148E">
        <w:t xml:space="preserve">issue samples for genetic </w:t>
      </w:r>
      <w:r w:rsidR="00B763C5">
        <w:t xml:space="preserve">parentage </w:t>
      </w:r>
      <w:r w:rsidR="0036148E" w:rsidRPr="0036148E">
        <w:t xml:space="preserve">analysis have been collected from </w:t>
      </w:r>
      <w:r w:rsidR="00D85D28">
        <w:t xml:space="preserve">spring Chinook </w:t>
      </w:r>
      <w:r w:rsidR="0036148E" w:rsidRPr="0036148E">
        <w:t>salmon prior to release above Detroit Dam</w:t>
      </w:r>
      <w:r w:rsidR="00D85D28">
        <w:t xml:space="preserve"> since 2007</w:t>
      </w:r>
      <w:r w:rsidR="0036148E" w:rsidRPr="0036148E">
        <w:t>, from NOR carcass samples below Big Cliff Dam since 2011, and from NOR salmon collected at the new Minto Fish Collection Facility since 2013</w:t>
      </w:r>
      <w:r w:rsidR="0036148E">
        <w:t>.</w:t>
      </w:r>
      <w:r w:rsidR="00FD00FB">
        <w:t xml:space="preserve"> </w:t>
      </w:r>
      <w:r w:rsidR="00363E19">
        <w:t xml:space="preserve">It is important to note that in some of the earlier years there was incomplete sampling of putative parents, which downwardly biased assignment rates of the progeny. Similarly, incomplete sampling of progeny downwardly biased fitness estimates for the putative parents. </w:t>
      </w:r>
      <w:r>
        <w:t xml:space="preserve">Except for </w:t>
      </w:r>
      <w:r w:rsidR="00426F5E" w:rsidRPr="00426F5E">
        <w:t xml:space="preserve">a small </w:t>
      </w:r>
      <w:r>
        <w:t>number</w:t>
      </w:r>
      <w:r w:rsidR="00426F5E" w:rsidRPr="00426F5E">
        <w:t xml:space="preserve"> of unmarked NOR fish reintroduced above Detroit</w:t>
      </w:r>
      <w:r>
        <w:t xml:space="preserve"> Dam</w:t>
      </w:r>
      <w:r w:rsidR="00426F5E" w:rsidRPr="00426F5E">
        <w:t xml:space="preserve"> in 2010 (N = 50), only HOR salmon were outplanted from 2007-2014. </w:t>
      </w:r>
    </w:p>
    <w:p w14:paraId="3651BDF3" w14:textId="77777777" w:rsidR="00E23B75" w:rsidRDefault="00E23B75" w:rsidP="00CD5243">
      <w:pPr>
        <w:pStyle w:val="Default"/>
        <w:spacing w:line="360" w:lineRule="auto"/>
      </w:pPr>
    </w:p>
    <w:p w14:paraId="6DD54F57" w14:textId="46ED3204" w:rsidR="00CB225E" w:rsidRDefault="00CE280F" w:rsidP="00CB225E">
      <w:pPr>
        <w:pStyle w:val="Default"/>
        <w:spacing w:line="360" w:lineRule="auto"/>
        <w:contextualSpacing/>
      </w:pPr>
      <w:commentRangeStart w:id="2"/>
      <w:commentRangeStart w:id="3"/>
      <w:commentRangeStart w:id="4"/>
      <w:r>
        <w:t xml:space="preserve">Despite </w:t>
      </w:r>
      <w:r w:rsidR="00C277A8">
        <w:t xml:space="preserve">the </w:t>
      </w:r>
      <w:r>
        <w:t xml:space="preserve">sampling limitations, O’Malley </w:t>
      </w:r>
      <w:r w:rsidRPr="00CE280F">
        <w:rPr>
          <w:i/>
          <w:iCs/>
        </w:rPr>
        <w:t>et al.</w:t>
      </w:r>
      <w:r>
        <w:t xml:space="preserve"> (2015) determined </w:t>
      </w:r>
      <w:r w:rsidRPr="00CE280F">
        <w:t xml:space="preserve">that most NOR salmon sampled in </w:t>
      </w:r>
      <w:r w:rsidR="00EE5C9D">
        <w:t xml:space="preserve">the North Santiam in </w:t>
      </w:r>
      <w:r w:rsidRPr="00CE280F">
        <w:t xml:space="preserve">2013 (59%) and 2014 (66%) were progeny of </w:t>
      </w:r>
      <w:r>
        <w:t xml:space="preserve">salmon </w:t>
      </w:r>
      <w:proofErr w:type="spellStart"/>
      <w:r w:rsidRPr="00CE280F">
        <w:t>outplanted</w:t>
      </w:r>
      <w:proofErr w:type="spellEnd"/>
      <w:r w:rsidRPr="00CE280F">
        <w:t xml:space="preserve"> </w:t>
      </w:r>
      <w:r>
        <w:lastRenderedPageBreak/>
        <w:t>above Detroit Dam</w:t>
      </w:r>
      <w:commentRangeEnd w:id="2"/>
      <w:r w:rsidR="00914684">
        <w:rPr>
          <w:rStyle w:val="CommentReference"/>
          <w:rFonts w:eastAsia="Times New Roman"/>
        </w:rPr>
        <w:commentReference w:id="2"/>
      </w:r>
      <w:commentRangeEnd w:id="3"/>
      <w:r w:rsidR="000A1C05">
        <w:rPr>
          <w:rStyle w:val="CommentReference"/>
          <w:rFonts w:eastAsia="Times New Roman"/>
        </w:rPr>
        <w:commentReference w:id="3"/>
      </w:r>
      <w:commentRangeEnd w:id="4"/>
      <w:r w:rsidR="0014236C">
        <w:rPr>
          <w:rStyle w:val="CommentReference"/>
          <w:rFonts w:eastAsia="Times New Roman"/>
        </w:rPr>
        <w:commentReference w:id="4"/>
      </w:r>
      <w:r>
        <w:t>.</w:t>
      </w:r>
      <w:r w:rsidR="00EE5C9D">
        <w:t xml:space="preserve"> </w:t>
      </w:r>
      <w:r w:rsidR="00EE5C9D" w:rsidRPr="00EE5C9D">
        <w:t xml:space="preserve">These are minimum estimates of outplant program contributions to NOR recruitment due to incomplete sampling of parents in </w:t>
      </w:r>
      <w:r w:rsidR="001B7E07">
        <w:t>200</w:t>
      </w:r>
      <w:r w:rsidR="00583483">
        <w:t>8</w:t>
      </w:r>
      <w:r w:rsidR="001B7E07">
        <w:t>-2011</w:t>
      </w:r>
      <w:r w:rsidR="00EE5C9D">
        <w:t xml:space="preserve">. </w:t>
      </w:r>
      <w:r w:rsidR="00EE5C9D" w:rsidRPr="00EE5C9D">
        <w:t>For the 2007 and 2008 cohorts</w:t>
      </w:r>
      <w:r w:rsidR="00EE5C9D">
        <w:t xml:space="preserve"> outplanted above Detroit Dam</w:t>
      </w:r>
      <w:r w:rsidR="00EE5C9D" w:rsidRPr="00EE5C9D">
        <w:t xml:space="preserve">, 15% of salmon outplants produced progeny that were detected using pedigree reconstruction. These are </w:t>
      </w:r>
      <w:r w:rsidR="00591AC6">
        <w:t xml:space="preserve">also </w:t>
      </w:r>
      <w:r w:rsidR="00EE5C9D" w:rsidRPr="00EE5C9D">
        <w:t>minimum estimates due to limited sampling of NOR adult recruits (</w:t>
      </w:r>
      <w:proofErr w:type="gramStart"/>
      <w:r w:rsidR="00EE5C9D" w:rsidRPr="00EE5C9D">
        <w:t>i.e.</w:t>
      </w:r>
      <w:proofErr w:type="gramEnd"/>
      <w:r w:rsidR="00EE5C9D" w:rsidRPr="00EE5C9D">
        <w:t xml:space="preserve"> putative progeny) in 2011-2012</w:t>
      </w:r>
      <w:r w:rsidR="006D6385">
        <w:t xml:space="preserve"> when the Min</w:t>
      </w:r>
      <w:r w:rsidR="00374A49">
        <w:t>to</w:t>
      </w:r>
      <w:r w:rsidR="006D6385">
        <w:t xml:space="preserve"> Fish Collection Facility was not operational</w:t>
      </w:r>
      <w:r w:rsidR="00EE5C9D" w:rsidRPr="00EE5C9D">
        <w:t xml:space="preserve">. By comparison, 29% </w:t>
      </w:r>
      <w:r w:rsidR="004E1801">
        <w:t xml:space="preserve">(218/759) </w:t>
      </w:r>
      <w:r w:rsidR="00EE5C9D" w:rsidRPr="00EE5C9D">
        <w:t>of salmon outplants in 2009 produced at least one adult offspring</w:t>
      </w:r>
      <w:r w:rsidR="00910824">
        <w:t xml:space="preserve"> despite limited sampling of potential age-3 progeny in 2012. </w:t>
      </w:r>
      <w:r w:rsidR="004E1801">
        <w:t>A</w:t>
      </w:r>
      <w:r w:rsidR="00EE5C9D" w:rsidRPr="00EE5C9D">
        <w:t xml:space="preserve">mong females, the limiting sex in </w:t>
      </w:r>
      <w:r w:rsidR="00F84D05">
        <w:t>2009</w:t>
      </w:r>
      <w:r w:rsidR="00EE5C9D" w:rsidRPr="00EE5C9D">
        <w:t xml:space="preserve">, 64% </w:t>
      </w:r>
      <w:r w:rsidR="0069365F">
        <w:t xml:space="preserve">(84/131) </w:t>
      </w:r>
      <w:r w:rsidR="00EE5C9D" w:rsidRPr="00EE5C9D">
        <w:t>produced progeny</w:t>
      </w:r>
      <w:r w:rsidR="004E1801">
        <w:t xml:space="preserve"> whereas o</w:t>
      </w:r>
      <w:r w:rsidR="00A96814" w:rsidRPr="00A96814">
        <w:t>nly 21% (134/628) of males produced adult progeny.</w:t>
      </w:r>
      <w:r w:rsidR="00A96814">
        <w:t xml:space="preserve"> </w:t>
      </w:r>
      <w:r w:rsidR="005A5B11">
        <w:t>F</w:t>
      </w:r>
      <w:r w:rsidR="00C71A22">
        <w:t xml:space="preserve">emale total lifetime fitness </w:t>
      </w:r>
      <w:r w:rsidR="004F1648">
        <w:t>(based on age-3, age-4, and age-5 progeny)</w:t>
      </w:r>
      <w:r w:rsidR="00C71A22">
        <w:t xml:space="preserve"> was on average ~5× (2.72:0.52 progeny) that of males and fitness was highly variable among individuals (range: 0-20 progeny). </w:t>
      </w:r>
      <w:r w:rsidR="00F86B37">
        <w:t>C</w:t>
      </w:r>
      <w:r w:rsidR="00F86B37" w:rsidRPr="00F86B37">
        <w:t xml:space="preserve">ohort replacement rate (CRR), or “the number of future spawners produced by a spawner” (Botsford and </w:t>
      </w:r>
      <w:proofErr w:type="spellStart"/>
      <w:r w:rsidR="00F86B37" w:rsidRPr="00F86B37">
        <w:t>Brittnacher</w:t>
      </w:r>
      <w:proofErr w:type="spellEnd"/>
      <w:r w:rsidR="00F86B37" w:rsidRPr="00F86B37">
        <w:t xml:space="preserve"> 1998), </w:t>
      </w:r>
      <w:r w:rsidR="00F86B37">
        <w:t xml:space="preserve">was calculated </w:t>
      </w:r>
      <w:r w:rsidR="00F86B37" w:rsidRPr="00F86B37">
        <w:t>for salmon outplanted above Detroit Dam in 2009</w:t>
      </w:r>
      <w:r w:rsidR="00CE29E2">
        <w:t xml:space="preserve">. </w:t>
      </w:r>
      <w:r w:rsidR="00583483">
        <w:t>CRR</w:t>
      </w:r>
      <w:r w:rsidR="00AD5EE7">
        <w:t xml:space="preserve">, </w:t>
      </w:r>
      <w:r w:rsidR="00583483">
        <w:t>an index of the demographic viability</w:t>
      </w:r>
      <w:r w:rsidR="00AD5EE7">
        <w:t xml:space="preserve">, </w:t>
      </w:r>
      <w:r w:rsidR="00CE29E2">
        <w:t xml:space="preserve">was based on </w:t>
      </w:r>
      <w:r w:rsidR="006D6385">
        <w:t>age-4 and age-5</w:t>
      </w:r>
      <w:r w:rsidR="00F86B37">
        <w:t xml:space="preserve"> NO</w:t>
      </w:r>
      <w:r w:rsidR="00F86B37" w:rsidRPr="00F86B37">
        <w:t xml:space="preserve">R returns to the new Minto </w:t>
      </w:r>
      <w:r w:rsidR="00F86B37">
        <w:t xml:space="preserve">Fish Collection Facility </w:t>
      </w:r>
      <w:r w:rsidR="00CE29E2">
        <w:t>in 2013 and 2014, respectively. In addition, parentage assignments to 2012 c</w:t>
      </w:r>
      <w:r w:rsidR="00F86B37" w:rsidRPr="00F86B37">
        <w:t xml:space="preserve">arcass samples provided an estimate of </w:t>
      </w:r>
      <w:r w:rsidR="006D6385">
        <w:t>age-3</w:t>
      </w:r>
      <w:r w:rsidR="00F86B37" w:rsidRPr="00F86B37">
        <w:t xml:space="preserve"> progeny returns, a</w:t>
      </w:r>
      <w:r w:rsidR="00CE29E2">
        <w:t>lthough,</w:t>
      </w:r>
      <w:r w:rsidR="00F86B37" w:rsidRPr="00F86B37">
        <w:t xml:space="preserve"> </w:t>
      </w:r>
      <w:r w:rsidR="00CE29E2">
        <w:t>a</w:t>
      </w:r>
      <w:r w:rsidR="00F86B37" w:rsidRPr="00F86B37">
        <w:t xml:space="preserve"> likely downwardly biased one. </w:t>
      </w:r>
      <w:r w:rsidR="00CB225E" w:rsidRPr="00A96814">
        <w:t xml:space="preserve">In total, 358 adult </w:t>
      </w:r>
      <w:proofErr w:type="gramStart"/>
      <w:r w:rsidR="00CB225E" w:rsidRPr="00A96814">
        <w:t>progeny</w:t>
      </w:r>
      <w:proofErr w:type="gramEnd"/>
      <w:r w:rsidR="00CB225E" w:rsidRPr="00A96814">
        <w:t xml:space="preserve"> assigned to the 131 outplanted females in 2009. Of </w:t>
      </w:r>
      <w:proofErr w:type="gramStart"/>
      <w:r w:rsidR="00CB225E" w:rsidRPr="00A96814">
        <w:t>these progeny</w:t>
      </w:r>
      <w:proofErr w:type="gramEnd"/>
      <w:r w:rsidR="00CB225E" w:rsidRPr="00A96814">
        <w:t xml:space="preserve">, 141 were females, resulting in a female </w:t>
      </w:r>
      <w:r w:rsidR="00CB225E">
        <w:t>CRR</w:t>
      </w:r>
      <w:r w:rsidR="006D6385">
        <w:t xml:space="preserve"> </w:t>
      </w:r>
      <w:r w:rsidR="00CB225E">
        <w:t>of</w:t>
      </w:r>
      <w:r w:rsidR="00CB225E" w:rsidRPr="00A96814">
        <w:t xml:space="preserve"> 1.07</w:t>
      </w:r>
      <w:r w:rsidR="00B054F8">
        <w:t xml:space="preserve"> (141/131)</w:t>
      </w:r>
      <w:r w:rsidR="00CB225E" w:rsidRPr="00A96814">
        <w:t xml:space="preserve">. </w:t>
      </w:r>
      <w:r w:rsidR="00014865">
        <w:t xml:space="preserve">Three hundred </w:t>
      </w:r>
      <w:proofErr w:type="gramStart"/>
      <w:r w:rsidR="00014865">
        <w:t>fifty eight</w:t>
      </w:r>
      <w:proofErr w:type="gramEnd"/>
      <w:r w:rsidR="00014865">
        <w:t xml:space="preserve"> adult progeny assigned to the 628 outplanted males in 2009. Of these, 194 were males, resulting in a male CRR of 0.31 (194/628)</w:t>
      </w:r>
      <w:r w:rsidR="00842C24">
        <w:t>.</w:t>
      </w:r>
    </w:p>
    <w:p w14:paraId="075DD24E" w14:textId="2B51A701" w:rsidR="00CB225E" w:rsidRDefault="00CB225E" w:rsidP="00C71A22">
      <w:pPr>
        <w:pStyle w:val="Default"/>
        <w:spacing w:line="360" w:lineRule="auto"/>
        <w:contextualSpacing/>
      </w:pPr>
    </w:p>
    <w:p w14:paraId="5A3B8858" w14:textId="5776E11B" w:rsidR="00E404E2" w:rsidRDefault="00D554AC" w:rsidP="00E23B75">
      <w:pPr>
        <w:pStyle w:val="Default"/>
        <w:spacing w:line="360" w:lineRule="auto"/>
        <w:contextualSpacing/>
      </w:pPr>
      <w:r>
        <w:t xml:space="preserve">In a subsequent study, O’Malley </w:t>
      </w:r>
      <w:r w:rsidRPr="00D554AC">
        <w:rPr>
          <w:i/>
          <w:iCs/>
        </w:rPr>
        <w:t>et al.</w:t>
      </w:r>
      <w:r>
        <w:t xml:space="preserve"> (2017) determined that 40% of the NOR </w:t>
      </w:r>
      <w:r w:rsidR="000F59B2">
        <w:t xml:space="preserve">spring Chinook salmon </w:t>
      </w:r>
      <w:r>
        <w:t>sampled in the North Santiam in 2015</w:t>
      </w:r>
      <w:r w:rsidR="00DF2EC7">
        <w:t xml:space="preserve"> were progeny of </w:t>
      </w:r>
      <w:r w:rsidR="003D5A38">
        <w:t xml:space="preserve">previously sampled </w:t>
      </w:r>
      <w:r w:rsidR="000F59B2">
        <w:t>parents</w:t>
      </w:r>
      <w:r w:rsidR="003D5A38">
        <w:t xml:space="preserve">. </w:t>
      </w:r>
      <w:r w:rsidR="003D5A38" w:rsidRPr="003D5A38">
        <w:t xml:space="preserve">Among the 250 assigned progeny, 83% (209 / 250) were identified as adult offspring of salmon previously outplanted above Detroit Dam </w:t>
      </w:r>
      <w:r w:rsidR="00DD6B26">
        <w:t xml:space="preserve">in </w:t>
      </w:r>
      <w:r w:rsidR="003D5A38" w:rsidRPr="003D5A38">
        <w:t xml:space="preserve">2010 - 2012, while the remaining 16% (41 / 250) assigned to salmon sampled as carcasses below Big Cliff Dam </w:t>
      </w:r>
      <w:r w:rsidR="00DD6B26">
        <w:t xml:space="preserve">in </w:t>
      </w:r>
      <w:r w:rsidR="003D5A38" w:rsidRPr="003D5A38">
        <w:t>2011 - 2012.</w:t>
      </w:r>
      <w:r w:rsidR="00FC2C53">
        <w:t xml:space="preserve"> </w:t>
      </w:r>
      <w:r w:rsidR="00677E84">
        <w:t>For the 2010 cohort, 75% (</w:t>
      </w:r>
      <w:r w:rsidR="00677E84" w:rsidRPr="00677E84">
        <w:t>1587 / 2109)</w:t>
      </w:r>
      <w:r w:rsidR="00011672">
        <w:t xml:space="preserve"> of outplanted salmon</w:t>
      </w:r>
      <w:r w:rsidR="00677E84" w:rsidRPr="00677E84">
        <w:t xml:space="preserve"> produced no adult </w:t>
      </w:r>
      <w:r w:rsidR="00011672">
        <w:t>progeny</w:t>
      </w:r>
      <w:r w:rsidR="00677E84" w:rsidRPr="00677E84">
        <w:t xml:space="preserve"> that were detected in subsequent years.</w:t>
      </w:r>
      <w:r w:rsidR="00011672">
        <w:t xml:space="preserve"> T</w:t>
      </w:r>
      <w:r w:rsidR="00C71A22">
        <w:t xml:space="preserve">otal lifetime fitness </w:t>
      </w:r>
      <w:r w:rsidR="004F1648">
        <w:t xml:space="preserve">(based on age-3, age-4, and age-5 progeny) </w:t>
      </w:r>
      <w:r w:rsidR="00C71A22">
        <w:t xml:space="preserve">for salmon outplanted above Detroit Dam averaged 0.47 offspring with no significant difference between males (mean fitness = 0.44 ± 1.22 SD; range = 0 - 16 progeny) and females (mean fitness = 0.50 </w:t>
      </w:r>
      <w:r w:rsidR="00C71A22">
        <w:lastRenderedPageBreak/>
        <w:t xml:space="preserve">± 1.10 SD; range = 0 - 10 progeny). </w:t>
      </w:r>
      <w:r w:rsidR="00C71A22" w:rsidRPr="00014865">
        <w:t xml:space="preserve">For the 2010 cohort, </w:t>
      </w:r>
      <w:r w:rsidR="00726641" w:rsidRPr="00014865">
        <w:t xml:space="preserve">the female CRR was </w:t>
      </w:r>
      <w:r w:rsidR="00C71A22" w:rsidRPr="00014865">
        <w:t>0.19</w:t>
      </w:r>
      <w:r w:rsidR="00DD6B26" w:rsidRPr="00014865">
        <w:t xml:space="preserve"> and the male CCR was 0.27.</w:t>
      </w:r>
    </w:p>
    <w:p w14:paraId="40C5161A" w14:textId="77777777" w:rsidR="00DC71C0" w:rsidRDefault="00DC71C0" w:rsidP="00E23B75">
      <w:pPr>
        <w:pStyle w:val="Default"/>
        <w:spacing w:line="360" w:lineRule="auto"/>
        <w:contextualSpacing/>
      </w:pPr>
    </w:p>
    <w:p w14:paraId="539FEFD7" w14:textId="0B9534BF" w:rsidR="00576CA6" w:rsidRDefault="00F9056E" w:rsidP="00C3589F">
      <w:pPr>
        <w:pStyle w:val="Default"/>
        <w:spacing w:line="360" w:lineRule="auto"/>
        <w:rPr>
          <w:color w:val="auto"/>
        </w:rPr>
      </w:pPr>
      <w:r>
        <w:rPr>
          <w:color w:val="auto"/>
        </w:rPr>
        <w:t>P</w:t>
      </w:r>
      <w:r w:rsidR="00510D38" w:rsidRPr="00035794">
        <w:rPr>
          <w:color w:val="auto"/>
        </w:rPr>
        <w:t xml:space="preserve">rograms on other rivers within the UWR basin currently release marked HOR </w:t>
      </w:r>
      <w:r w:rsidR="000F59B2">
        <w:rPr>
          <w:color w:val="auto"/>
        </w:rPr>
        <w:t>spring Chinook salmon</w:t>
      </w:r>
      <w:r w:rsidR="00510D38" w:rsidRPr="00035794">
        <w:rPr>
          <w:color w:val="auto"/>
        </w:rPr>
        <w:t xml:space="preserve">, unmarked presumed NOR </w:t>
      </w:r>
      <w:r w:rsidR="000F59B2">
        <w:rPr>
          <w:color w:val="auto"/>
        </w:rPr>
        <w:t xml:space="preserve">spring Chinook </w:t>
      </w:r>
      <w:proofErr w:type="spellStart"/>
      <w:r w:rsidR="000F59B2">
        <w:rPr>
          <w:color w:val="auto"/>
        </w:rPr>
        <w:t>salmom</w:t>
      </w:r>
      <w:proofErr w:type="spellEnd"/>
      <w:r w:rsidR="00510D38" w:rsidRPr="00035794">
        <w:rPr>
          <w:color w:val="auto"/>
        </w:rPr>
        <w:t>, or some combination of</w:t>
      </w:r>
      <w:r w:rsidR="00627378">
        <w:rPr>
          <w:color w:val="auto"/>
        </w:rPr>
        <w:t xml:space="preserve"> </w:t>
      </w:r>
      <w:r w:rsidR="00510D38" w:rsidRPr="00035794">
        <w:rPr>
          <w:color w:val="auto"/>
        </w:rPr>
        <w:t>HOR</w:t>
      </w:r>
      <w:r w:rsidR="00627378">
        <w:rPr>
          <w:color w:val="auto"/>
        </w:rPr>
        <w:t xml:space="preserve"> and NOR</w:t>
      </w:r>
      <w:r w:rsidR="00510D38" w:rsidRPr="00035794">
        <w:rPr>
          <w:color w:val="auto"/>
        </w:rPr>
        <w:t xml:space="preserve">. </w:t>
      </w:r>
      <w:r w:rsidR="00C3589F">
        <w:rPr>
          <w:color w:val="auto"/>
        </w:rPr>
        <w:t xml:space="preserve">As stated above, primarily HOR salmon were outplanted above Detroit Dam from 2007-2014. </w:t>
      </w:r>
      <w:r w:rsidR="00C3589F" w:rsidRPr="00426F5E">
        <w:t xml:space="preserve">However, in 2015, </w:t>
      </w:r>
      <w:proofErr w:type="gramStart"/>
      <w:r w:rsidR="00C3589F" w:rsidRPr="00426F5E">
        <w:t>a large number of</w:t>
      </w:r>
      <w:proofErr w:type="gramEnd"/>
      <w:r w:rsidR="00C3589F" w:rsidRPr="00426F5E">
        <w:t xml:space="preserve"> NOR salmon were reintroduced above Detroit Dam (N = 498). It is important to note that these NOR adults were placed above Detroit Dam as a special measure to spread the risk of potentially high </w:t>
      </w:r>
      <w:proofErr w:type="spellStart"/>
      <w:r w:rsidR="00C3589F" w:rsidRPr="00426F5E">
        <w:t>prespawn</w:t>
      </w:r>
      <w:proofErr w:type="spellEnd"/>
      <w:r w:rsidR="00C3589F" w:rsidRPr="00426F5E">
        <w:t xml:space="preserve"> mortality that was expected to occur in that extremely low-water year.</w:t>
      </w:r>
      <w:r w:rsidR="00C3589F">
        <w:t xml:space="preserve"> </w:t>
      </w:r>
      <w:r w:rsidR="00DD6B26" w:rsidRPr="00426F5E">
        <w:t>The adult offspring of these reintroduced NOR salmon return</w:t>
      </w:r>
      <w:r w:rsidR="00DD6B26">
        <w:t>ed</w:t>
      </w:r>
      <w:r w:rsidR="00DD6B26" w:rsidRPr="00426F5E">
        <w:t xml:space="preserve"> in 2018, 2019, and 2020</w:t>
      </w:r>
      <w:r w:rsidR="00DD6B26">
        <w:t xml:space="preserve"> and are </w:t>
      </w:r>
      <w:r w:rsidR="00627378">
        <w:t xml:space="preserve">evaluated in this current study. </w:t>
      </w:r>
      <w:r w:rsidR="00895018">
        <w:t xml:space="preserve">Since 2015, primarily HOR salmon were once again outplanted above Detroit Dam. </w:t>
      </w:r>
      <w:r w:rsidR="00510D38" w:rsidRPr="00035794">
        <w:rPr>
          <w:color w:val="auto"/>
        </w:rPr>
        <w:t xml:space="preserve">Our study evaluates the productivity of </w:t>
      </w:r>
      <w:r w:rsidR="006B0C46">
        <w:rPr>
          <w:color w:val="auto"/>
        </w:rPr>
        <w:t xml:space="preserve">all </w:t>
      </w:r>
      <w:r w:rsidR="00510D38" w:rsidRPr="00035794">
        <w:rPr>
          <w:color w:val="auto"/>
        </w:rPr>
        <w:t>salmon released above Detroit Dam, within the context of current passage conditions, to inform management decisions regarding the future use of NOR spring Chinook salmon in outplanting operations</w:t>
      </w:r>
      <w:r w:rsidR="00907B1D">
        <w:rPr>
          <w:color w:val="auto"/>
        </w:rPr>
        <w:t>.</w:t>
      </w:r>
    </w:p>
    <w:p w14:paraId="40327345" w14:textId="77777777" w:rsidR="00627378" w:rsidRDefault="00627378" w:rsidP="00E23B75">
      <w:pPr>
        <w:pStyle w:val="Default"/>
        <w:spacing w:line="360" w:lineRule="auto"/>
        <w:contextualSpacing/>
      </w:pPr>
    </w:p>
    <w:p w14:paraId="3866371B" w14:textId="504F28A0" w:rsidR="00E23B75" w:rsidRDefault="00E23B75" w:rsidP="00E23B75">
      <w:pPr>
        <w:pStyle w:val="Default"/>
        <w:spacing w:line="360" w:lineRule="auto"/>
        <w:contextualSpacing/>
      </w:pPr>
      <w:r>
        <w:t xml:space="preserve">This work will meet the specific information needs of Reasonable and Prudent Alternative (RPA) 9.5.1(4) of the Willamette Project Biological Opinion (NMFS 2008) in determining the reproductive success of hatchery fish in the wild. Results of the research will also address RPA 4.1 (restoration of productivity by outplanting Chinook </w:t>
      </w:r>
      <w:r w:rsidR="00F12661">
        <w:t xml:space="preserve">salmon </w:t>
      </w:r>
      <w:r>
        <w:t xml:space="preserve">above dams), RPA 6.2.3 (continue adult Chinook </w:t>
      </w:r>
      <w:r w:rsidR="00F12661">
        <w:t xml:space="preserve">salmon </w:t>
      </w:r>
      <w:r>
        <w:t>outplanting, Willamette basin-wide), and RPA 9.3 (monitoring the effectiveness of fish passage facilities and strategies at Willamette Project dams).</w:t>
      </w:r>
      <w:r w:rsidR="00545C25">
        <w:t xml:space="preserve"> This research did not address RPA 4.7 (increase the percent of outplanted adults that successfully spawn through development of new release locations</w:t>
      </w:r>
      <w:commentRangeStart w:id="5"/>
      <w:commentRangeStart w:id="6"/>
      <w:r w:rsidR="00545C25">
        <w:t xml:space="preserve">) because </w:t>
      </w:r>
      <w:r w:rsidR="00545C25" w:rsidRPr="00545C25">
        <w:t xml:space="preserve">the outplanting strategy </w:t>
      </w:r>
      <w:r w:rsidR="00F71F11">
        <w:t xml:space="preserve">did not permit evaluation of release location as a predictor of total lifetime fitness in </w:t>
      </w:r>
      <w:proofErr w:type="spellStart"/>
      <w:r w:rsidR="00F71F11">
        <w:t>outplanted</w:t>
      </w:r>
      <w:proofErr w:type="spellEnd"/>
      <w:r w:rsidR="00F71F11">
        <w:t xml:space="preserve"> </w:t>
      </w:r>
      <w:ins w:id="7" w:author="Kathleen O'Malley [3]" w:date="2022-06-13T11:37:00Z">
        <w:r w:rsidR="00E265EC">
          <w:t xml:space="preserve">or reintroduced </w:t>
        </w:r>
      </w:ins>
      <w:r w:rsidR="00F71F11">
        <w:t>salmon.</w:t>
      </w:r>
      <w:commentRangeEnd w:id="5"/>
      <w:r w:rsidR="00F71F11">
        <w:rPr>
          <w:rStyle w:val="CommentReference"/>
          <w:rFonts w:eastAsia="Times New Roman"/>
        </w:rPr>
        <w:commentReference w:id="5"/>
      </w:r>
      <w:commentRangeEnd w:id="6"/>
      <w:r w:rsidR="00E265EC">
        <w:rPr>
          <w:rStyle w:val="CommentReference"/>
          <w:rFonts w:eastAsia="Times New Roman"/>
        </w:rPr>
        <w:commentReference w:id="6"/>
      </w:r>
    </w:p>
    <w:p w14:paraId="10BD0E31" w14:textId="77777777" w:rsidR="00907B1D" w:rsidRDefault="00907B1D" w:rsidP="00427794">
      <w:pPr>
        <w:spacing w:after="115" w:line="360" w:lineRule="auto"/>
      </w:pPr>
    </w:p>
    <w:p w14:paraId="67EC2EB8" w14:textId="3C39CEBD" w:rsidR="00D3565D" w:rsidRPr="00035794" w:rsidRDefault="00427794" w:rsidP="00427794">
      <w:pPr>
        <w:spacing w:after="115" w:line="360" w:lineRule="auto"/>
      </w:pPr>
      <w:r w:rsidRPr="00035794">
        <w:t>OBJECTIVES</w:t>
      </w:r>
    </w:p>
    <w:p w14:paraId="444C0FD7" w14:textId="5E209A46" w:rsidR="00427794" w:rsidRDefault="00D3565D" w:rsidP="00427794">
      <w:pPr>
        <w:pStyle w:val="ListParagraph"/>
        <w:numPr>
          <w:ilvl w:val="0"/>
          <w:numId w:val="8"/>
        </w:numPr>
        <w:spacing w:after="115" w:line="360" w:lineRule="auto"/>
        <w:ind w:right="0"/>
      </w:pPr>
      <w:r w:rsidRPr="00D3565D">
        <w:t xml:space="preserve">Determine the number and proportion of unmarked, presumed </w:t>
      </w:r>
      <w:r w:rsidR="002D4265">
        <w:t>NOR</w:t>
      </w:r>
      <w:r w:rsidRPr="00D3565D">
        <w:t xml:space="preserve"> adult Chinook salmon sampled at </w:t>
      </w:r>
      <w:r w:rsidR="00C974B1">
        <w:t>the</w:t>
      </w:r>
      <w:r w:rsidRPr="00D3565D">
        <w:t xml:space="preserve"> Minto Fish </w:t>
      </w:r>
      <w:r w:rsidR="002D4265">
        <w:t xml:space="preserve">Collection </w:t>
      </w:r>
      <w:r w:rsidRPr="00D3565D">
        <w:t>Facility in 2016, 2017, 2018, 2019</w:t>
      </w:r>
      <w:r w:rsidR="002D4265">
        <w:t xml:space="preserve"> and 2020</w:t>
      </w:r>
      <w:r w:rsidRPr="00D3565D">
        <w:t xml:space="preserve"> that </w:t>
      </w:r>
      <w:r w:rsidR="0069005A">
        <w:t>assign as</w:t>
      </w:r>
      <w:r w:rsidRPr="00D3565D">
        <w:t xml:space="preserve"> progeny of spring Chinook salmon outplanted above Detroit Dam in 2011, </w:t>
      </w:r>
      <w:r w:rsidRPr="00D3565D">
        <w:lastRenderedPageBreak/>
        <w:t>2012, 2013, 2014, 2015, 2016</w:t>
      </w:r>
      <w:r w:rsidR="002D4265">
        <w:t xml:space="preserve"> and 2017</w:t>
      </w:r>
      <w:r w:rsidRPr="00D3565D">
        <w:t xml:space="preserve">. Note, 2015 was the first year </w:t>
      </w:r>
      <w:proofErr w:type="gramStart"/>
      <w:r w:rsidRPr="00D3565D">
        <w:t>a large number of</w:t>
      </w:r>
      <w:proofErr w:type="gramEnd"/>
      <w:r w:rsidRPr="00D3565D">
        <w:t xml:space="preserve"> </w:t>
      </w:r>
      <w:r w:rsidR="00C974B1">
        <w:t xml:space="preserve">presumed </w:t>
      </w:r>
      <w:r w:rsidRPr="00D3565D">
        <w:t xml:space="preserve">NOR salmon were reintroduced above Detroit </w:t>
      </w:r>
      <w:r w:rsidRPr="002D4132">
        <w:t xml:space="preserve">Dam (N = 498). </w:t>
      </w:r>
      <w:r w:rsidRPr="00D3565D">
        <w:t>The adult offspring of these reintroduced NOR salmon return</w:t>
      </w:r>
      <w:r w:rsidR="00C974B1">
        <w:t>ed</w:t>
      </w:r>
      <w:r w:rsidRPr="00D3565D">
        <w:t xml:space="preserve"> in 2018, 2019, and 2020.</w:t>
      </w:r>
    </w:p>
    <w:p w14:paraId="57733608" w14:textId="0AC34C01" w:rsidR="00853173" w:rsidRDefault="00853173" w:rsidP="00853173">
      <w:pPr>
        <w:pStyle w:val="ListParagraph"/>
        <w:spacing w:after="115" w:line="360" w:lineRule="auto"/>
        <w:ind w:right="0" w:firstLine="0"/>
      </w:pPr>
    </w:p>
    <w:p w14:paraId="407EB36E" w14:textId="7D37431D" w:rsidR="00853173" w:rsidRDefault="00853173" w:rsidP="00853173">
      <w:pPr>
        <w:pStyle w:val="ListParagraph"/>
        <w:numPr>
          <w:ilvl w:val="0"/>
          <w:numId w:val="8"/>
        </w:numPr>
        <w:spacing w:after="115" w:line="360" w:lineRule="auto"/>
        <w:ind w:right="0"/>
      </w:pPr>
      <w:r w:rsidRPr="00D3565D">
        <w:t xml:space="preserve">Determine the number and proportion of unmarked, presumed </w:t>
      </w:r>
      <w:r>
        <w:t>NOR</w:t>
      </w:r>
      <w:r w:rsidRPr="00D3565D">
        <w:t xml:space="preserve"> adult Chinook salmon sampled on the North Santiam River spawning grounds </w:t>
      </w:r>
      <w:r w:rsidR="00C94BC3">
        <w:t>as carcasses</w:t>
      </w:r>
      <w:r w:rsidRPr="00D3565D">
        <w:t xml:space="preserve"> in 2016, 2017, 2018, and 2019 that </w:t>
      </w:r>
      <w:r>
        <w:t xml:space="preserve">assign as </w:t>
      </w:r>
      <w:r w:rsidRPr="00D3565D">
        <w:t xml:space="preserve">progeny of </w:t>
      </w:r>
      <w:r>
        <w:t xml:space="preserve">spring Chinook </w:t>
      </w:r>
      <w:r w:rsidR="00233736">
        <w:t xml:space="preserve">salmon </w:t>
      </w:r>
      <w:r>
        <w:t xml:space="preserve">outplanted above Detroit Dam in </w:t>
      </w:r>
      <w:r w:rsidRPr="00D3565D">
        <w:t>2011, 2012, 2013, 2014, 2015, and 2016.</w:t>
      </w:r>
    </w:p>
    <w:p w14:paraId="236E2BE5" w14:textId="77777777" w:rsidR="005A1ED2" w:rsidRDefault="005A1ED2" w:rsidP="005A1ED2">
      <w:pPr>
        <w:pStyle w:val="ListParagraph"/>
        <w:spacing w:after="115" w:line="360" w:lineRule="auto"/>
        <w:ind w:right="0" w:firstLine="0"/>
      </w:pPr>
    </w:p>
    <w:p w14:paraId="2D6C358F" w14:textId="0A9A51E6" w:rsidR="00F11C71" w:rsidRDefault="00D3565D" w:rsidP="00427794">
      <w:pPr>
        <w:pStyle w:val="ListParagraph"/>
        <w:numPr>
          <w:ilvl w:val="0"/>
          <w:numId w:val="8"/>
        </w:numPr>
        <w:spacing w:after="115" w:line="360" w:lineRule="auto"/>
        <w:ind w:right="0"/>
      </w:pPr>
      <w:r w:rsidRPr="00D3565D">
        <w:t xml:space="preserve">Estimate the total lifetime fitness </w:t>
      </w:r>
      <w:r w:rsidR="00372722">
        <w:t>of</w:t>
      </w:r>
      <w:r w:rsidRPr="00D3565D">
        <w:t xml:space="preserve"> spring Chinook salmon outplanted </w:t>
      </w:r>
      <w:r w:rsidR="00DC7CD0">
        <w:t xml:space="preserve">or reintroduced </w:t>
      </w:r>
      <w:r w:rsidRPr="00D3565D">
        <w:t>above Detroit Dam in 2011, 2012, 2013, 2014</w:t>
      </w:r>
      <w:r w:rsidR="005D24F9">
        <w:t xml:space="preserve"> and 2015</w:t>
      </w:r>
      <w:r w:rsidRPr="00D3565D">
        <w:t xml:space="preserve">. This estimate will be based on </w:t>
      </w:r>
      <w:r w:rsidR="00372722">
        <w:t xml:space="preserve">parentage analysis of </w:t>
      </w:r>
      <w:r w:rsidR="00F7040A">
        <w:t xml:space="preserve">unmarked </w:t>
      </w:r>
      <w:r w:rsidRPr="00D3565D">
        <w:t xml:space="preserve">adult spring Chinook </w:t>
      </w:r>
      <w:r w:rsidR="00233736">
        <w:t xml:space="preserve">salmon </w:t>
      </w:r>
      <w:r w:rsidRPr="00D3565D">
        <w:t xml:space="preserve">sampled at </w:t>
      </w:r>
      <w:r w:rsidR="00F7040A">
        <w:t xml:space="preserve">the </w:t>
      </w:r>
      <w:r w:rsidRPr="00D3565D">
        <w:t xml:space="preserve">Minto Fish </w:t>
      </w:r>
      <w:r w:rsidR="005D24F9">
        <w:t xml:space="preserve">Collection </w:t>
      </w:r>
      <w:r w:rsidRPr="00D3565D">
        <w:t xml:space="preserve">Facility </w:t>
      </w:r>
      <w:r w:rsidR="000305E4">
        <w:t xml:space="preserve">in </w:t>
      </w:r>
      <w:r w:rsidRPr="00D3565D">
        <w:t>2014</w:t>
      </w:r>
      <w:r w:rsidR="000305E4">
        <w:t>, 2015, 2016, 2017, 2018, 2019, and 2020</w:t>
      </w:r>
      <w:r w:rsidRPr="00D3565D">
        <w:t xml:space="preserve">, as well as unmarked </w:t>
      </w:r>
      <w:r w:rsidR="00807B8D">
        <w:t>salmon en</w:t>
      </w:r>
      <w:r w:rsidRPr="00D3565D">
        <w:t xml:space="preserve">countered on the spawning grounds below Big Cliff Dam </w:t>
      </w:r>
      <w:r w:rsidR="000305E4">
        <w:t>in 2014, 2015, 2016, 2017, 2018 and 2019.</w:t>
      </w:r>
    </w:p>
    <w:p w14:paraId="31A2B4DE" w14:textId="14A9F745" w:rsidR="008566A9" w:rsidRDefault="00D3565D" w:rsidP="008566A9">
      <w:pPr>
        <w:pStyle w:val="ListParagraph"/>
        <w:spacing w:after="115" w:line="360" w:lineRule="auto"/>
        <w:ind w:right="0" w:firstLine="0"/>
      </w:pPr>
      <w:r w:rsidRPr="00D3565D">
        <w:t xml:space="preserve"> </w:t>
      </w:r>
    </w:p>
    <w:p w14:paraId="0E094C59" w14:textId="5D12C1F0" w:rsidR="00427794" w:rsidRPr="000E4818" w:rsidRDefault="00D3565D" w:rsidP="00427794">
      <w:pPr>
        <w:pStyle w:val="ListParagraph"/>
        <w:numPr>
          <w:ilvl w:val="0"/>
          <w:numId w:val="8"/>
        </w:numPr>
        <w:spacing w:after="115" w:line="360" w:lineRule="auto"/>
        <w:ind w:right="0"/>
      </w:pPr>
      <w:r w:rsidRPr="00D3565D">
        <w:t xml:space="preserve">Estimate the effects of </w:t>
      </w:r>
      <w:r w:rsidR="00014865">
        <w:t xml:space="preserve">sex, </w:t>
      </w:r>
      <w:r w:rsidRPr="00D3565D">
        <w:t xml:space="preserve">release </w:t>
      </w:r>
      <w:r w:rsidR="00A121B5">
        <w:t>date</w:t>
      </w:r>
      <w:r w:rsidR="00014865">
        <w:t>,</w:t>
      </w:r>
      <w:r w:rsidR="005B2F91">
        <w:t xml:space="preserve"> release </w:t>
      </w:r>
      <w:r w:rsidR="00A121B5">
        <w:t>location</w:t>
      </w:r>
      <w:r w:rsidR="00014865">
        <w:t>, sex ratio and number of released individuals</w:t>
      </w:r>
      <w:r w:rsidRPr="00D3565D">
        <w:t xml:space="preserve"> on the total lifetime fitness of adult spring Chinook salmon outplanted </w:t>
      </w:r>
      <w:r w:rsidR="00014865">
        <w:t xml:space="preserve">or reintroduced </w:t>
      </w:r>
      <w:r w:rsidRPr="00D3565D">
        <w:t>above Detroit Dam in 2011</w:t>
      </w:r>
      <w:r w:rsidR="005B2F91">
        <w:t xml:space="preserve">, 2012, 2013, 2014 and </w:t>
      </w:r>
      <w:r w:rsidRPr="001514C5">
        <w:t>201</w:t>
      </w:r>
      <w:r w:rsidR="00372722" w:rsidRPr="001514C5">
        <w:t>5</w:t>
      </w:r>
      <w:r w:rsidRPr="001514C5">
        <w:t>.</w:t>
      </w:r>
      <w:r w:rsidRPr="00D3565D">
        <w:t xml:space="preserve"> </w:t>
      </w:r>
      <w:r w:rsidR="00124108" w:rsidRPr="00D3565D">
        <w:t>Note, there w</w:t>
      </w:r>
      <w:r w:rsidR="00F956E7">
        <w:t>ere</w:t>
      </w:r>
      <w:r w:rsidR="00124108" w:rsidRPr="00D3565D">
        <w:t xml:space="preserve"> </w:t>
      </w:r>
      <w:r w:rsidR="005D5682">
        <w:t>three</w:t>
      </w:r>
      <w:r w:rsidR="00124108" w:rsidRPr="00D3565D">
        <w:t xml:space="preserve"> release </w:t>
      </w:r>
      <w:r w:rsidR="00A121B5">
        <w:t xml:space="preserve">dates </w:t>
      </w:r>
      <w:r w:rsidR="00124108" w:rsidRPr="00D3565D">
        <w:t xml:space="preserve">and </w:t>
      </w:r>
      <w:r w:rsidR="005D5682">
        <w:t>one</w:t>
      </w:r>
      <w:r w:rsidR="00124108" w:rsidRPr="00D3565D">
        <w:t xml:space="preserve"> release </w:t>
      </w:r>
      <w:r w:rsidR="005D5682">
        <w:t>location</w:t>
      </w:r>
      <w:r w:rsidR="00124108" w:rsidRPr="00D3565D">
        <w:t xml:space="preserve"> in 2011, ten release dates </w:t>
      </w:r>
      <w:r w:rsidR="005D5682">
        <w:t xml:space="preserve">and two release locations </w:t>
      </w:r>
      <w:r w:rsidR="00124108" w:rsidRPr="00D3565D">
        <w:t xml:space="preserve">in 2012, </w:t>
      </w:r>
      <w:r w:rsidR="005D5682">
        <w:t xml:space="preserve">19 release dates and </w:t>
      </w:r>
      <w:r w:rsidR="00124108" w:rsidRPr="00D3565D">
        <w:t xml:space="preserve">three release </w:t>
      </w:r>
      <w:r w:rsidR="005D5682">
        <w:t>locations</w:t>
      </w:r>
      <w:r w:rsidR="00124108" w:rsidRPr="00D3565D">
        <w:t xml:space="preserve"> in 20</w:t>
      </w:r>
      <w:r w:rsidR="00124108">
        <w:t xml:space="preserve">13, and </w:t>
      </w:r>
      <w:r w:rsidR="005D5682">
        <w:t xml:space="preserve">16 release dates and </w:t>
      </w:r>
      <w:r w:rsidR="002D4132">
        <w:t>one unknown and four known r</w:t>
      </w:r>
      <w:r w:rsidR="00124108">
        <w:t xml:space="preserve">elease </w:t>
      </w:r>
      <w:r w:rsidR="005D5682">
        <w:t xml:space="preserve">locations </w:t>
      </w:r>
      <w:r w:rsidR="00427794">
        <w:t>in 2014</w:t>
      </w:r>
      <w:r w:rsidR="001514C5">
        <w:t xml:space="preserve"> and </w:t>
      </w:r>
      <w:r w:rsidR="007A06AA" w:rsidRPr="000E4818">
        <w:t>14</w:t>
      </w:r>
      <w:r w:rsidR="001514C5" w:rsidRPr="000E4818">
        <w:t xml:space="preserve"> </w:t>
      </w:r>
      <w:r w:rsidR="005D5682" w:rsidRPr="000E4818">
        <w:t xml:space="preserve">release dates </w:t>
      </w:r>
      <w:r w:rsidR="001514C5" w:rsidRPr="000E4818">
        <w:t xml:space="preserve">and </w:t>
      </w:r>
      <w:r w:rsidR="00F956E7">
        <w:t xml:space="preserve">two </w:t>
      </w:r>
      <w:r w:rsidR="001514C5" w:rsidRPr="000E4818">
        <w:t xml:space="preserve">release </w:t>
      </w:r>
      <w:r w:rsidR="005D5682" w:rsidRPr="000E4818">
        <w:t>locations</w:t>
      </w:r>
      <w:r w:rsidR="001514C5" w:rsidRPr="000E4818">
        <w:t xml:space="preserve"> in 2015.</w:t>
      </w:r>
    </w:p>
    <w:p w14:paraId="15CE7442" w14:textId="77777777" w:rsidR="005B2F91" w:rsidRDefault="005B2F91" w:rsidP="005B2F91">
      <w:pPr>
        <w:pStyle w:val="ListParagraph"/>
        <w:spacing w:after="115" w:line="360" w:lineRule="auto"/>
        <w:ind w:right="0" w:firstLine="0"/>
      </w:pPr>
    </w:p>
    <w:p w14:paraId="25B04CDE" w14:textId="57F94044" w:rsidR="001F6BFC" w:rsidRDefault="00D3565D" w:rsidP="004C7234">
      <w:pPr>
        <w:pStyle w:val="ListParagraph"/>
        <w:numPr>
          <w:ilvl w:val="0"/>
          <w:numId w:val="8"/>
        </w:numPr>
        <w:spacing w:after="115" w:line="360" w:lineRule="auto"/>
        <w:ind w:right="0"/>
      </w:pPr>
      <w:r w:rsidRPr="00D3565D">
        <w:t>Estimate Cohort Replacement Rate (CRR)</w:t>
      </w:r>
      <w:r w:rsidR="00E54B25">
        <w:t xml:space="preserve"> </w:t>
      </w:r>
      <w:r w:rsidRPr="00D3565D">
        <w:t xml:space="preserve">for spring Chinook salmon </w:t>
      </w:r>
      <w:r w:rsidR="00F90923">
        <w:t>outplanted</w:t>
      </w:r>
      <w:r w:rsidRPr="00D3565D">
        <w:t xml:space="preserve"> </w:t>
      </w:r>
      <w:r w:rsidR="00DC7CD0">
        <w:t xml:space="preserve">or reintroduced </w:t>
      </w:r>
      <w:r w:rsidRPr="00D3565D">
        <w:t>above Detroit Dam in 2011, 2012, 2013, 2014</w:t>
      </w:r>
      <w:r w:rsidR="005B2F91">
        <w:t xml:space="preserve"> and 2015</w:t>
      </w:r>
      <w:r w:rsidRPr="00D3565D">
        <w:t>.</w:t>
      </w:r>
    </w:p>
    <w:p w14:paraId="4618A7E0" w14:textId="77777777" w:rsidR="001F6BFC" w:rsidRDefault="001F6BFC" w:rsidP="001F6BFC">
      <w:pPr>
        <w:pStyle w:val="ListParagraph"/>
        <w:spacing w:after="115" w:line="360" w:lineRule="auto"/>
        <w:ind w:right="0" w:firstLine="0"/>
      </w:pPr>
    </w:p>
    <w:p w14:paraId="6282614A" w14:textId="78E29289" w:rsidR="00427794" w:rsidRDefault="00D3565D" w:rsidP="004C7234">
      <w:pPr>
        <w:pStyle w:val="ListParagraph"/>
        <w:numPr>
          <w:ilvl w:val="0"/>
          <w:numId w:val="8"/>
        </w:numPr>
        <w:spacing w:after="115" w:line="360" w:lineRule="auto"/>
        <w:ind w:right="0"/>
      </w:pPr>
      <w:r w:rsidRPr="00D3565D">
        <w:t>Estimate the effective number of breeders</w:t>
      </w:r>
      <w:r w:rsidR="00A04086">
        <w:t xml:space="preserve"> (N</w:t>
      </w:r>
      <w:r w:rsidR="00A04086" w:rsidRPr="00A04086">
        <w:rPr>
          <w:vertAlign w:val="subscript"/>
        </w:rPr>
        <w:t>b</w:t>
      </w:r>
      <w:r w:rsidR="00A04086">
        <w:t>)</w:t>
      </w:r>
      <w:r w:rsidRPr="00D3565D">
        <w:t xml:space="preserve"> for the adult salmon population </w:t>
      </w:r>
      <w:r w:rsidR="00F90923">
        <w:t>outplanted</w:t>
      </w:r>
      <w:r w:rsidRPr="00D3565D">
        <w:t xml:space="preserve"> </w:t>
      </w:r>
      <w:r w:rsidR="00DC7CD0">
        <w:t xml:space="preserve">or reintroduced </w:t>
      </w:r>
      <w:r w:rsidRPr="00D3565D">
        <w:t xml:space="preserve">above Detroit Dam in 2011, 2012, 2013, 2014 </w:t>
      </w:r>
      <w:r w:rsidR="005A0E59">
        <w:t>and 2015.</w:t>
      </w:r>
    </w:p>
    <w:p w14:paraId="362EF9FF" w14:textId="77777777" w:rsidR="001F6BFC" w:rsidRDefault="001F6BFC" w:rsidP="001F6BFC">
      <w:pPr>
        <w:pStyle w:val="ListParagraph"/>
        <w:spacing w:after="115" w:line="360" w:lineRule="auto"/>
        <w:ind w:right="0" w:firstLine="0"/>
      </w:pPr>
    </w:p>
    <w:p w14:paraId="23865CD0" w14:textId="7416046E" w:rsidR="001F6BFC" w:rsidRDefault="001F6BFC" w:rsidP="001F6BFC">
      <w:pPr>
        <w:pStyle w:val="ListParagraph"/>
        <w:numPr>
          <w:ilvl w:val="0"/>
          <w:numId w:val="8"/>
        </w:numPr>
        <w:spacing w:after="115" w:line="360" w:lineRule="auto"/>
        <w:ind w:right="0"/>
      </w:pPr>
      <w:r w:rsidRPr="00D3565D">
        <w:lastRenderedPageBreak/>
        <w:t xml:space="preserve">Determine the number and proportion of unmarked, presumed </w:t>
      </w:r>
      <w:r>
        <w:t>NOR</w:t>
      </w:r>
      <w:r w:rsidRPr="00D3565D">
        <w:t xml:space="preserve"> adult Chinook salmon sampled at </w:t>
      </w:r>
      <w:r>
        <w:t>the</w:t>
      </w:r>
      <w:r w:rsidRPr="00D3565D">
        <w:t xml:space="preserve"> Minto Fish </w:t>
      </w:r>
      <w:r>
        <w:t xml:space="preserve">Collection </w:t>
      </w:r>
      <w:r w:rsidRPr="00D3565D">
        <w:t xml:space="preserve">Facility in 2016, 2017, 2018, 2019 </w:t>
      </w:r>
      <w:r>
        <w:t xml:space="preserve">and 2020 </w:t>
      </w:r>
      <w:r w:rsidRPr="00D3565D">
        <w:t xml:space="preserve">that </w:t>
      </w:r>
      <w:r>
        <w:t>assign as progeny</w:t>
      </w:r>
      <w:r w:rsidRPr="00D3565D">
        <w:t xml:space="preserve"> of unmarked, presumed </w:t>
      </w:r>
      <w:r>
        <w:t>NOR</w:t>
      </w:r>
      <w:r w:rsidRPr="00D3565D">
        <w:t xml:space="preserve"> adult Chinook salmon released into the North Santiam River </w:t>
      </w:r>
      <w:proofErr w:type="gramStart"/>
      <w:r w:rsidRPr="00D3565D">
        <w:t>below</w:t>
      </w:r>
      <w:proofErr w:type="gramEnd"/>
      <w:r w:rsidRPr="00D3565D">
        <w:t xml:space="preserve"> Big Cliff Dam in 2013, 2014, 2015, 2016</w:t>
      </w:r>
      <w:r>
        <w:t xml:space="preserve"> and 2017</w:t>
      </w:r>
      <w:r w:rsidRPr="00D3565D">
        <w:t>.</w:t>
      </w:r>
    </w:p>
    <w:p w14:paraId="64735828" w14:textId="77777777" w:rsidR="00E54B25" w:rsidRDefault="00E54B25" w:rsidP="00E54B25">
      <w:pPr>
        <w:pStyle w:val="ListParagraph"/>
        <w:spacing w:after="115" w:line="360" w:lineRule="auto"/>
        <w:ind w:right="0" w:firstLine="0"/>
      </w:pPr>
    </w:p>
    <w:p w14:paraId="26A0AC68" w14:textId="71FDCE28" w:rsidR="00E54B25" w:rsidRDefault="00E54B25" w:rsidP="00E54B25">
      <w:pPr>
        <w:pStyle w:val="ListParagraph"/>
        <w:numPr>
          <w:ilvl w:val="0"/>
          <w:numId w:val="8"/>
        </w:numPr>
        <w:spacing w:after="115" w:line="360" w:lineRule="auto"/>
        <w:ind w:right="0"/>
      </w:pPr>
      <w:r w:rsidRPr="00D3565D">
        <w:t xml:space="preserve">Determine the number and proportion of unmarked, presumed </w:t>
      </w:r>
      <w:r>
        <w:t>NOR</w:t>
      </w:r>
      <w:r w:rsidRPr="00D3565D">
        <w:t xml:space="preserve"> adult Chinook salmon sampled </w:t>
      </w:r>
      <w:r w:rsidR="00C510E5">
        <w:t xml:space="preserve">as carcasses </w:t>
      </w:r>
      <w:r w:rsidRPr="00D3565D">
        <w:t xml:space="preserve">on the spawning grounds </w:t>
      </w:r>
      <w:r w:rsidR="00C510E5">
        <w:t xml:space="preserve">below Big Cliff Dam </w:t>
      </w:r>
      <w:r w:rsidRPr="00D3565D">
        <w:t xml:space="preserve">in 2016, 2017, 2018, and 2019 that </w:t>
      </w:r>
      <w:r>
        <w:t xml:space="preserve">assign as </w:t>
      </w:r>
      <w:r w:rsidRPr="00D3565D">
        <w:t xml:space="preserve">progeny of </w:t>
      </w:r>
      <w:r>
        <w:t xml:space="preserve">spring Chinook salmon reintroduced </w:t>
      </w:r>
      <w:r w:rsidR="00C510E5">
        <w:t xml:space="preserve">or sampled as carcasses </w:t>
      </w:r>
      <w:r>
        <w:t>below Big Cliff Da</w:t>
      </w:r>
      <w:r w:rsidR="00831673">
        <w:t>m</w:t>
      </w:r>
      <w:r>
        <w:t xml:space="preserve"> in </w:t>
      </w:r>
      <w:r w:rsidRPr="00D3565D">
        <w:t>2011, 2012, 2013, 2014, 2015, and 2016.</w:t>
      </w:r>
    </w:p>
    <w:p w14:paraId="093EF2F6" w14:textId="77777777" w:rsidR="001F6BFC" w:rsidRDefault="001F6BFC" w:rsidP="001F6BFC">
      <w:pPr>
        <w:pStyle w:val="ListParagraph"/>
        <w:spacing w:after="115" w:line="360" w:lineRule="auto"/>
        <w:ind w:right="0" w:firstLine="0"/>
      </w:pPr>
    </w:p>
    <w:p w14:paraId="603154CC" w14:textId="50CBDBBB" w:rsidR="001F6BFC" w:rsidRDefault="001F6BFC" w:rsidP="001F6BFC">
      <w:pPr>
        <w:pStyle w:val="ListParagraph"/>
        <w:numPr>
          <w:ilvl w:val="0"/>
          <w:numId w:val="8"/>
        </w:numPr>
        <w:spacing w:after="115" w:line="360" w:lineRule="auto"/>
        <w:ind w:right="0"/>
      </w:pPr>
      <w:r w:rsidRPr="00E31700">
        <w:t>Estimate the total lifetime fitness of spring Chinook salmon reintroduced below Big Cliff Dam</w:t>
      </w:r>
      <w:r w:rsidR="006323EA" w:rsidRPr="00E31700">
        <w:t xml:space="preserve"> </w:t>
      </w:r>
      <w:r w:rsidR="00B05E2D" w:rsidRPr="00E31700">
        <w:t xml:space="preserve">in 2013, 2014 and 2015 </w:t>
      </w:r>
      <w:r w:rsidR="006323EA" w:rsidRPr="00E31700">
        <w:t xml:space="preserve">or sampled as carcasses below Big Cliff Dam </w:t>
      </w:r>
      <w:r w:rsidRPr="00E31700">
        <w:t xml:space="preserve">in </w:t>
      </w:r>
      <w:r w:rsidR="00B05E2D" w:rsidRPr="00E31700">
        <w:t xml:space="preserve">2011, 2012, </w:t>
      </w:r>
      <w:r w:rsidRPr="00E31700">
        <w:t xml:space="preserve">2013, </w:t>
      </w:r>
      <w:r w:rsidR="00B05E2D" w:rsidRPr="00E31700">
        <w:t xml:space="preserve">and </w:t>
      </w:r>
      <w:r w:rsidRPr="00E31700">
        <w:t>2014</w:t>
      </w:r>
      <w:r w:rsidR="00B05E2D" w:rsidRPr="00E31700">
        <w:t>.</w:t>
      </w:r>
      <w:r w:rsidRPr="00E31700">
        <w:t xml:space="preserve"> This estimate will be based on parentage analysis of unmarked</w:t>
      </w:r>
      <w:r w:rsidR="004E0B55">
        <w:t>, presumed NOR</w:t>
      </w:r>
      <w:r w:rsidRPr="00E31700">
        <w:t xml:space="preserve"> adult spring Chinook</w:t>
      </w:r>
      <w:r w:rsidR="00233736" w:rsidRPr="00E31700">
        <w:t xml:space="preserve"> salmon</w:t>
      </w:r>
      <w:r w:rsidRPr="00E31700">
        <w:t xml:space="preserve"> sampled at the Minto Fish Collection Facility in 2016, 2017,</w:t>
      </w:r>
      <w:r>
        <w:t xml:space="preserve"> 2018, 2019, and 2020</w:t>
      </w:r>
      <w:r w:rsidRPr="00D3565D">
        <w:t xml:space="preserve">, as well as unmarked </w:t>
      </w:r>
      <w:r>
        <w:t>salmon en</w:t>
      </w:r>
      <w:r w:rsidRPr="00D3565D">
        <w:t xml:space="preserve">countered on the spawning grounds </w:t>
      </w:r>
      <w:r>
        <w:t xml:space="preserve">as carcasses </w:t>
      </w:r>
      <w:r w:rsidRPr="00D3565D">
        <w:t xml:space="preserve">below Big Cliff Dam </w:t>
      </w:r>
      <w:r>
        <w:t>in 2016, 2017, 2018 and 2019.</w:t>
      </w:r>
      <w:r w:rsidRPr="00D3565D">
        <w:t xml:space="preserve"> </w:t>
      </w:r>
    </w:p>
    <w:p w14:paraId="38156BC1" w14:textId="77777777" w:rsidR="00826D24" w:rsidRDefault="00826D24" w:rsidP="002D4132">
      <w:pPr>
        <w:pStyle w:val="ListParagraph"/>
      </w:pPr>
    </w:p>
    <w:p w14:paraId="178FEA1F" w14:textId="7A20F173" w:rsidR="00826D24" w:rsidRDefault="00826D24" w:rsidP="001F6BFC">
      <w:pPr>
        <w:pStyle w:val="ListParagraph"/>
        <w:numPr>
          <w:ilvl w:val="0"/>
          <w:numId w:val="8"/>
        </w:numPr>
        <w:spacing w:after="115" w:line="360" w:lineRule="auto"/>
        <w:ind w:right="0"/>
      </w:pPr>
      <w:r w:rsidRPr="00D3565D">
        <w:t>Estimate Cohort Replacement Rate (CRR)</w:t>
      </w:r>
      <w:r w:rsidR="00E54B25">
        <w:t xml:space="preserve"> </w:t>
      </w:r>
      <w:r w:rsidRPr="00D3565D">
        <w:t>for spring Chinook salmon</w:t>
      </w:r>
      <w:r w:rsidRPr="00826D24">
        <w:t xml:space="preserve"> </w:t>
      </w:r>
      <w:r>
        <w:t>reintroduced below Big Cliff Dam in 2013, 2014 and 2015.</w:t>
      </w:r>
    </w:p>
    <w:p w14:paraId="4BF237B7" w14:textId="77777777" w:rsidR="00826D24" w:rsidRDefault="00826D24" w:rsidP="002D4132">
      <w:pPr>
        <w:pStyle w:val="ListParagraph"/>
      </w:pPr>
    </w:p>
    <w:p w14:paraId="46C182C0" w14:textId="17BD07AE" w:rsidR="00826D24" w:rsidRDefault="00826D24">
      <w:pPr>
        <w:pStyle w:val="ListParagraph"/>
        <w:numPr>
          <w:ilvl w:val="0"/>
          <w:numId w:val="8"/>
        </w:numPr>
        <w:spacing w:after="115" w:line="360" w:lineRule="auto"/>
        <w:ind w:right="0"/>
      </w:pPr>
      <w:r w:rsidRPr="00D3565D">
        <w:t>Estimate the effective number of breeders</w:t>
      </w:r>
      <w:r>
        <w:t xml:space="preserve"> (N</w:t>
      </w:r>
      <w:r w:rsidRPr="00A04086">
        <w:rPr>
          <w:vertAlign w:val="subscript"/>
        </w:rPr>
        <w:t>b</w:t>
      </w:r>
      <w:r>
        <w:t>)</w:t>
      </w:r>
      <w:r w:rsidRPr="00D3565D">
        <w:t xml:space="preserve"> for the adult salmon population</w:t>
      </w:r>
      <w:r w:rsidRPr="00826D24">
        <w:t xml:space="preserve"> </w:t>
      </w:r>
      <w:r w:rsidRPr="00D3565D">
        <w:t>salmon</w:t>
      </w:r>
      <w:r w:rsidRPr="00826D24">
        <w:t xml:space="preserve"> </w:t>
      </w:r>
      <w:r>
        <w:t>reintroduced below Big Cliff Dam in 2013, 2014 and 2015.</w:t>
      </w:r>
    </w:p>
    <w:p w14:paraId="1443A3B4" w14:textId="77777777" w:rsidR="001F6BFC" w:rsidRDefault="001F6BFC" w:rsidP="001F6BFC">
      <w:pPr>
        <w:pStyle w:val="ListParagraph"/>
        <w:spacing w:after="115" w:line="360" w:lineRule="auto"/>
        <w:ind w:right="0" w:firstLine="0"/>
      </w:pPr>
    </w:p>
    <w:p w14:paraId="0ECE4180" w14:textId="77777777" w:rsidR="001F6BFC" w:rsidRDefault="001F6BFC" w:rsidP="001F6BFC">
      <w:pPr>
        <w:pStyle w:val="ListParagraph"/>
        <w:numPr>
          <w:ilvl w:val="0"/>
          <w:numId w:val="8"/>
        </w:numPr>
        <w:spacing w:after="115" w:line="360" w:lineRule="auto"/>
        <w:ind w:right="0"/>
      </w:pPr>
      <w:r w:rsidRPr="00D3565D">
        <w:t>Estimate and report the annual abundance and age structure of adult Chinook salmon that return</w:t>
      </w:r>
      <w:r>
        <w:t>ed</w:t>
      </w:r>
      <w:r w:rsidRPr="00D3565D">
        <w:t xml:space="preserve"> to the North Santiam River in 2016, 2017, 2018, 2019</w:t>
      </w:r>
      <w:r>
        <w:t xml:space="preserve"> and 2020</w:t>
      </w:r>
      <w:r w:rsidRPr="00D3565D">
        <w:t xml:space="preserve"> that can be confidently assigned to parents through </w:t>
      </w:r>
      <w:r w:rsidRPr="00F90923">
        <w:t xml:space="preserve">genetic parentage analysis. </w:t>
      </w:r>
    </w:p>
    <w:p w14:paraId="79E25449" w14:textId="36408456" w:rsidR="00A91DE2" w:rsidRDefault="00A91DE2">
      <w:pPr>
        <w:spacing w:line="259" w:lineRule="auto"/>
      </w:pPr>
    </w:p>
    <w:p w14:paraId="7E78929D" w14:textId="7FAEAF6C" w:rsidR="00A91DE2" w:rsidRDefault="00656A5C" w:rsidP="007269E2">
      <w:pPr>
        <w:pStyle w:val="Heading1"/>
        <w:ind w:left="-5"/>
        <w:rPr>
          <w:sz w:val="24"/>
          <w:szCs w:val="24"/>
        </w:rPr>
      </w:pPr>
      <w:r w:rsidRPr="00035794">
        <w:rPr>
          <w:sz w:val="24"/>
          <w:szCs w:val="24"/>
        </w:rPr>
        <w:t xml:space="preserve">METHODS </w:t>
      </w:r>
    </w:p>
    <w:p w14:paraId="6B8CBD44" w14:textId="77777777" w:rsidR="007269E2" w:rsidRPr="007269E2" w:rsidRDefault="007269E2" w:rsidP="007269E2"/>
    <w:p w14:paraId="729D8A44" w14:textId="77777777" w:rsidR="00A91DE2" w:rsidRDefault="00656A5C" w:rsidP="00FD331F">
      <w:pPr>
        <w:pStyle w:val="Heading2"/>
        <w:spacing w:after="160" w:line="360" w:lineRule="auto"/>
        <w:ind w:left="-5"/>
      </w:pPr>
      <w:r>
        <w:lastRenderedPageBreak/>
        <w:t xml:space="preserve">Outplanting operations above Detroit Dam </w:t>
      </w:r>
    </w:p>
    <w:p w14:paraId="20CE4F03" w14:textId="0D6A1C07" w:rsidR="00A91DE2" w:rsidRDefault="00656A5C" w:rsidP="007269E2">
      <w:pPr>
        <w:spacing w:after="115" w:line="360" w:lineRule="auto"/>
        <w:ind w:left="-5" w:right="53"/>
        <w:rPr>
          <w:ins w:id="8" w:author="Kathleen O'Malley" w:date="2022-05-29T11:43:00Z"/>
        </w:rPr>
      </w:pPr>
      <w:r>
        <w:t xml:space="preserve">While outplanting of HOR salmon above Detroit Dam was initiated in the 1990s, tissue sampling of salmon did not begin until 2007 (O’Malley </w:t>
      </w:r>
      <w:r w:rsidRPr="006732B4">
        <w:rPr>
          <w:i/>
          <w:iCs/>
        </w:rPr>
        <w:t>et al.</w:t>
      </w:r>
      <w:r>
        <w:t xml:space="preserve"> 2015; Table 1). Multiple release </w:t>
      </w:r>
      <w:r w:rsidR="004408E4">
        <w:t>locations</w:t>
      </w:r>
      <w:r>
        <w:t xml:space="preserve"> have been used above Detroit Dam since outplanting operations began, but from </w:t>
      </w:r>
      <w:r w:rsidR="00F9229E" w:rsidRPr="00D741A1">
        <w:t>2011</w:t>
      </w:r>
      <w:r w:rsidRPr="00D741A1">
        <w:t xml:space="preserve"> - </w:t>
      </w:r>
      <w:r w:rsidR="00F9229E" w:rsidRPr="00D741A1">
        <w:t>201</w:t>
      </w:r>
      <w:r w:rsidR="00F22B9E">
        <w:t>5</w:t>
      </w:r>
      <w:r w:rsidRPr="00D741A1">
        <w:t>, release locations included Detroit Reservoir (</w:t>
      </w:r>
      <w:proofErr w:type="spellStart"/>
      <w:r w:rsidRPr="00D741A1">
        <w:t>Mongold</w:t>
      </w:r>
      <w:proofErr w:type="spellEnd"/>
      <w:r w:rsidRPr="00D741A1">
        <w:t xml:space="preserve">), </w:t>
      </w:r>
      <w:proofErr w:type="spellStart"/>
      <w:r w:rsidRPr="00D741A1">
        <w:t>Breitenbush</w:t>
      </w:r>
      <w:proofErr w:type="spellEnd"/>
      <w:r w:rsidRPr="00D741A1">
        <w:t xml:space="preserve"> </w:t>
      </w:r>
      <w:r w:rsidR="000861EB">
        <w:t xml:space="preserve">River </w:t>
      </w:r>
      <w:r w:rsidRPr="00D741A1">
        <w:t>(</w:t>
      </w:r>
      <w:r w:rsidR="00F9229E" w:rsidRPr="00D741A1">
        <w:t>Kane’s Marin</w:t>
      </w:r>
      <w:r w:rsidR="000861EB">
        <w:t>a</w:t>
      </w:r>
      <w:r w:rsidRPr="00D741A1">
        <w:t xml:space="preserve">, </w:t>
      </w:r>
      <w:proofErr w:type="spellStart"/>
      <w:r w:rsidRPr="00D741A1">
        <w:t>Cleat</w:t>
      </w:r>
      <w:r w:rsidR="006732B4">
        <w:t>o</w:t>
      </w:r>
      <w:r w:rsidRPr="00D741A1">
        <w:t>r</w:t>
      </w:r>
      <w:proofErr w:type="spellEnd"/>
      <w:r w:rsidRPr="00D741A1">
        <w:t xml:space="preserve"> Bend), and along the mainstem North Santiam River (Hoover Campground, </w:t>
      </w:r>
      <w:r w:rsidR="00F9229E" w:rsidRPr="00D741A1">
        <w:t xml:space="preserve">Dry Creek, </w:t>
      </w:r>
      <w:r w:rsidRPr="00D741A1">
        <w:t>Cooper</w:t>
      </w:r>
      <w:r w:rsidR="002D54FE">
        <w:t>s</w:t>
      </w:r>
      <w:r w:rsidRPr="00D741A1">
        <w:t xml:space="preserve"> Ridge</w:t>
      </w:r>
      <w:r w:rsidR="00F9229E" w:rsidRPr="00D741A1">
        <w:t>, Horn Creek</w:t>
      </w:r>
      <w:r w:rsidR="00014865">
        <w:t>, Log Deck</w:t>
      </w:r>
      <w:r w:rsidRPr="00D741A1">
        <w:t>; Figure 1</w:t>
      </w:r>
      <w:r w:rsidR="004975AF">
        <w:t xml:space="preserve">; </w:t>
      </w:r>
      <w:r w:rsidR="000861EB">
        <w:t xml:space="preserve">Table </w:t>
      </w:r>
      <w:r w:rsidR="00641E50">
        <w:t>3</w:t>
      </w:r>
      <w:r w:rsidRPr="00D741A1">
        <w:t>).</w:t>
      </w:r>
      <w:r>
        <w:t xml:space="preserve"> </w:t>
      </w:r>
      <w:r w:rsidR="007269E2">
        <w:t>During construction of the new Minto Fish Collection Facility in 2011 - 2012, adult salmon were collected in a temporary trap at Upper Bennett Dam and outplanted above Detroit Dam. These outplants were hauled a longer distance to release locations and thus were likely exposed to greater handling and transport stresses than those from the new Minto Fish Collection Facility which began operation in 2013.</w:t>
      </w:r>
    </w:p>
    <w:p w14:paraId="2DC2C8EC" w14:textId="24A2BF5B" w:rsidR="006112D6" w:rsidRDefault="006112D6" w:rsidP="00FD331F">
      <w:pPr>
        <w:spacing w:line="360" w:lineRule="auto"/>
        <w:ind w:left="-5" w:right="53"/>
        <w:rPr>
          <w:ins w:id="9" w:author="Kathleen O'Malley" w:date="2022-05-29T11:43:00Z"/>
        </w:rPr>
      </w:pPr>
    </w:p>
    <w:p w14:paraId="25B9E6C1" w14:textId="01D3250D" w:rsidR="00A91DE2" w:rsidRDefault="006112D6" w:rsidP="007269E2">
      <w:pPr>
        <w:spacing w:line="360" w:lineRule="auto"/>
        <w:ind w:left="-5" w:right="53"/>
      </w:pPr>
      <w:commentRangeStart w:id="10"/>
      <w:commentRangeStart w:id="11"/>
      <w:commentRangeEnd w:id="10"/>
      <w:ins w:id="12" w:author="Kathleen O'Malley" w:date="2022-05-29T11:43:00Z">
        <w:r>
          <w:rPr>
            <w:rStyle w:val="CommentReference"/>
            <w:color w:val="000000"/>
          </w:rPr>
          <w:commentReference w:id="10"/>
        </w:r>
      </w:ins>
      <w:commentRangeEnd w:id="11"/>
      <w:r w:rsidR="007269E2">
        <w:rPr>
          <w:rStyle w:val="CommentReference"/>
          <w:color w:val="000000"/>
        </w:rPr>
        <w:commentReference w:id="11"/>
      </w:r>
      <w:commentRangeStart w:id="13"/>
      <w:commentRangeStart w:id="14"/>
      <w:commentRangeEnd w:id="13"/>
      <w:r w:rsidR="00885D99">
        <w:rPr>
          <w:rStyle w:val="CommentReference"/>
          <w:color w:val="000000"/>
        </w:rPr>
        <w:commentReference w:id="13"/>
      </w:r>
      <w:commentRangeEnd w:id="14"/>
      <w:r w:rsidR="007269E2">
        <w:rPr>
          <w:rStyle w:val="CommentReference"/>
          <w:color w:val="000000"/>
        </w:rPr>
        <w:commentReference w:id="14"/>
      </w:r>
    </w:p>
    <w:p w14:paraId="67D64A96" w14:textId="77777777" w:rsidR="00A91DE2" w:rsidRDefault="00656A5C" w:rsidP="00FD331F">
      <w:pPr>
        <w:pStyle w:val="Heading2"/>
        <w:spacing w:line="360" w:lineRule="auto"/>
        <w:ind w:left="-5"/>
      </w:pPr>
      <w:commentRangeStart w:id="15"/>
      <w:commentRangeStart w:id="16"/>
      <w:commentRangeStart w:id="17"/>
      <w:commentRangeStart w:id="18"/>
      <w:commentRangeStart w:id="19"/>
      <w:r>
        <w:t xml:space="preserve">NOR recruitment and carcass surveys for adult offspring and parents </w:t>
      </w:r>
      <w:commentRangeEnd w:id="15"/>
      <w:r w:rsidR="00116358">
        <w:rPr>
          <w:rStyle w:val="CommentReference"/>
          <w:i w:val="0"/>
        </w:rPr>
        <w:commentReference w:id="15"/>
      </w:r>
      <w:commentRangeEnd w:id="16"/>
      <w:r w:rsidR="00F631B3">
        <w:rPr>
          <w:rStyle w:val="CommentReference"/>
          <w:i w:val="0"/>
        </w:rPr>
        <w:commentReference w:id="16"/>
      </w:r>
      <w:commentRangeEnd w:id="17"/>
      <w:r w:rsidR="002E6D44">
        <w:rPr>
          <w:rStyle w:val="CommentReference"/>
          <w:i w:val="0"/>
        </w:rPr>
        <w:commentReference w:id="17"/>
      </w:r>
      <w:commentRangeEnd w:id="18"/>
      <w:r w:rsidR="00D0274A">
        <w:rPr>
          <w:rStyle w:val="CommentReference"/>
          <w:i w:val="0"/>
        </w:rPr>
        <w:commentReference w:id="18"/>
      </w:r>
      <w:commentRangeEnd w:id="19"/>
      <w:r w:rsidR="004904D4">
        <w:rPr>
          <w:rStyle w:val="CommentReference"/>
          <w:i w:val="0"/>
        </w:rPr>
        <w:commentReference w:id="19"/>
      </w:r>
    </w:p>
    <w:p w14:paraId="50E46B60" w14:textId="0EB79357" w:rsidR="000840E2" w:rsidRDefault="00656A5C" w:rsidP="00FD331F">
      <w:pPr>
        <w:spacing w:line="360" w:lineRule="auto"/>
        <w:ind w:left="-5" w:right="53"/>
      </w:pPr>
      <w:r>
        <w:t xml:space="preserve">Beginning in 2011, tissue samples were collected from NOR salmon carcasses during spawning ground surveys occurring below Big </w:t>
      </w:r>
      <w:r w:rsidRPr="007269E2">
        <w:rPr>
          <w:color w:val="000000" w:themeColor="text1"/>
        </w:rPr>
        <w:t xml:space="preserve">Cliff Dam (Figure 1). To examine the contribution of salmon outplanting operations to below dam recruitment and to increase the accuracy of </w:t>
      </w:r>
      <w:r w:rsidR="000840E2" w:rsidRPr="007269E2">
        <w:rPr>
          <w:color w:val="000000" w:themeColor="text1"/>
        </w:rPr>
        <w:t xml:space="preserve">total lifetime </w:t>
      </w:r>
      <w:r w:rsidRPr="007269E2">
        <w:rPr>
          <w:color w:val="000000" w:themeColor="text1"/>
        </w:rPr>
        <w:t>fitness estimates</w:t>
      </w:r>
      <w:r w:rsidR="00D555C2" w:rsidRPr="007269E2">
        <w:rPr>
          <w:color w:val="000000" w:themeColor="text1"/>
        </w:rPr>
        <w:t xml:space="preserve"> of salmon outplanted in 2011-2015</w:t>
      </w:r>
      <w:r w:rsidRPr="007269E2">
        <w:rPr>
          <w:color w:val="000000" w:themeColor="text1"/>
        </w:rPr>
        <w:t xml:space="preserve">, tissue samples </w:t>
      </w:r>
      <w:r w:rsidR="00116358" w:rsidRPr="007269E2">
        <w:rPr>
          <w:color w:val="000000" w:themeColor="text1"/>
        </w:rPr>
        <w:t xml:space="preserve">were </w:t>
      </w:r>
      <w:r w:rsidRPr="007269E2">
        <w:rPr>
          <w:color w:val="000000" w:themeColor="text1"/>
        </w:rPr>
        <w:t xml:space="preserve">collected from NOR </w:t>
      </w:r>
      <w:r w:rsidR="00116358" w:rsidRPr="007269E2">
        <w:rPr>
          <w:color w:val="000000" w:themeColor="text1"/>
        </w:rPr>
        <w:t xml:space="preserve">spring Chinook </w:t>
      </w:r>
      <w:r w:rsidRPr="007269E2">
        <w:rPr>
          <w:color w:val="000000" w:themeColor="text1"/>
        </w:rPr>
        <w:t>salmon</w:t>
      </w:r>
      <w:r w:rsidR="00116358" w:rsidRPr="007269E2">
        <w:rPr>
          <w:color w:val="000000" w:themeColor="text1"/>
        </w:rPr>
        <w:t xml:space="preserve"> sampled live at the Minto Fish Collection Facility prior to reintroduction </w:t>
      </w:r>
      <w:r w:rsidR="00F631B3" w:rsidRPr="007269E2">
        <w:rPr>
          <w:color w:val="000000" w:themeColor="text1"/>
        </w:rPr>
        <w:t xml:space="preserve">below Big Cliff Dam </w:t>
      </w:r>
      <w:r w:rsidR="00116358" w:rsidRPr="007269E2">
        <w:rPr>
          <w:color w:val="000000" w:themeColor="text1"/>
        </w:rPr>
        <w:t xml:space="preserve">in 2014-2020 or </w:t>
      </w:r>
      <w:r w:rsidR="00F631B3" w:rsidRPr="007269E2">
        <w:rPr>
          <w:color w:val="000000" w:themeColor="text1"/>
        </w:rPr>
        <w:t>from</w:t>
      </w:r>
      <w:r w:rsidR="00116358" w:rsidRPr="007269E2">
        <w:rPr>
          <w:color w:val="000000" w:themeColor="text1"/>
        </w:rPr>
        <w:t xml:space="preserve"> </w:t>
      </w:r>
      <w:r w:rsidR="00701322">
        <w:rPr>
          <w:color w:val="000000" w:themeColor="text1"/>
        </w:rPr>
        <w:t xml:space="preserve">NOR </w:t>
      </w:r>
      <w:r w:rsidR="00116358" w:rsidRPr="007269E2">
        <w:rPr>
          <w:color w:val="000000" w:themeColor="text1"/>
        </w:rPr>
        <w:t>carcasses during spawning ground surveys below Big Cliff Dam in 2011-2019</w:t>
      </w:r>
      <w:r w:rsidR="007269E2">
        <w:rPr>
          <w:color w:val="000000" w:themeColor="text1"/>
        </w:rPr>
        <w:t>.</w:t>
      </w:r>
      <w:r w:rsidR="000C1DDD">
        <w:rPr>
          <w:color w:val="000000" w:themeColor="text1"/>
        </w:rPr>
        <w:t xml:space="preserve"> </w:t>
      </w:r>
      <w:r w:rsidR="000C1DDD" w:rsidRPr="000C1DDD">
        <w:rPr>
          <w:color w:val="C00000"/>
        </w:rPr>
        <w:t>Spawning ground</w:t>
      </w:r>
      <w:r w:rsidR="007269E2" w:rsidRPr="000C1DDD">
        <w:rPr>
          <w:color w:val="C00000"/>
        </w:rPr>
        <w:t xml:space="preserve"> </w:t>
      </w:r>
      <w:r w:rsidR="000C1DDD" w:rsidRPr="000C1DDD">
        <w:rPr>
          <w:color w:val="C00000"/>
        </w:rPr>
        <w:t xml:space="preserve">surveys were conducted on the XXX river km below Big Cliff Dam. </w:t>
      </w:r>
      <w:r w:rsidR="00701322">
        <w:rPr>
          <w:color w:val="000000" w:themeColor="text1"/>
        </w:rPr>
        <w:t>NOR carcasses were also sampled in spawning ground surveys about Detroit Dam in 2015. Collectively, NOR spring Chinook salmon sampled live or as carcasses from 2014-2020</w:t>
      </w:r>
      <w:r w:rsidR="00116358" w:rsidRPr="007269E2">
        <w:rPr>
          <w:color w:val="000000" w:themeColor="text1"/>
        </w:rPr>
        <w:t xml:space="preserve"> </w:t>
      </w:r>
      <w:r w:rsidR="00116358">
        <w:t xml:space="preserve">were </w:t>
      </w:r>
      <w:r>
        <w:t xml:space="preserve">included as potential progeny of previously outplanted </w:t>
      </w:r>
      <w:r w:rsidR="00116358">
        <w:t xml:space="preserve">or reintroduced </w:t>
      </w:r>
      <w:r>
        <w:t>salmon</w:t>
      </w:r>
      <w:r w:rsidR="00C3191B">
        <w:t xml:space="preserve"> (see Figure 2 for assignment details). </w:t>
      </w:r>
      <w:r w:rsidR="006323EA">
        <w:t>Note, carcass samples collected in 2020 were not included in the genetic parentage analysis.</w:t>
      </w:r>
    </w:p>
    <w:p w14:paraId="78639CD4" w14:textId="77777777" w:rsidR="00116358" w:rsidRDefault="00116358" w:rsidP="00116358">
      <w:pPr>
        <w:spacing w:line="360" w:lineRule="auto"/>
        <w:ind w:right="53"/>
      </w:pPr>
    </w:p>
    <w:p w14:paraId="22F8397B" w14:textId="5809F799" w:rsidR="00A91DE2" w:rsidRDefault="000840E2" w:rsidP="00FD331F">
      <w:pPr>
        <w:spacing w:line="360" w:lineRule="auto"/>
        <w:ind w:left="-5" w:right="53"/>
      </w:pPr>
      <w:r>
        <w:t>In addition</w:t>
      </w:r>
      <w:r w:rsidR="00656A5C">
        <w:t xml:space="preserve">, </w:t>
      </w:r>
      <w:r>
        <w:t xml:space="preserve">tissue samples collected from NOR salmon carcasses below Big Cliff Dam </w:t>
      </w:r>
      <w:r w:rsidR="00701322">
        <w:t>from</w:t>
      </w:r>
      <w:r>
        <w:t xml:space="preserve"> </w:t>
      </w:r>
      <w:r w:rsidR="00701322">
        <w:t>2011-</w:t>
      </w:r>
      <w:r>
        <w:t xml:space="preserve">2015 </w:t>
      </w:r>
      <w:r w:rsidR="00701322">
        <w:t xml:space="preserve">and above Detroit Dam in 2015 </w:t>
      </w:r>
      <w:r>
        <w:t xml:space="preserve">were included as </w:t>
      </w:r>
      <w:r w:rsidR="00656A5C">
        <w:t>potential parents of progeny</w:t>
      </w:r>
      <w:r w:rsidR="007A06AA">
        <w:t xml:space="preserve"> sampled </w:t>
      </w:r>
      <w:r>
        <w:t>at the Minto Fish Collection Facility or during spawning ground surveys in 2014</w:t>
      </w:r>
      <w:r w:rsidR="00701322">
        <w:t>-</w:t>
      </w:r>
      <w:r>
        <w:t xml:space="preserve">2019 </w:t>
      </w:r>
      <w:r>
        <w:lastRenderedPageBreak/>
        <w:t>(</w:t>
      </w:r>
      <w:r w:rsidR="00656A5C">
        <w:t xml:space="preserve">see Figure 2 for assignment details). </w:t>
      </w:r>
      <w:r w:rsidR="006323EA">
        <w:t>As noted above, carcass samples collected in 2020 were not included in the genetic parentage analysis.</w:t>
      </w:r>
    </w:p>
    <w:p w14:paraId="062C67F8" w14:textId="709D4DF6" w:rsidR="00C3191B" w:rsidRDefault="00C3191B" w:rsidP="00FD331F">
      <w:pPr>
        <w:spacing w:line="360" w:lineRule="auto"/>
        <w:ind w:left="-5" w:right="53"/>
      </w:pPr>
    </w:p>
    <w:p w14:paraId="1935C9CA" w14:textId="73EACC97" w:rsidR="00C3191B" w:rsidRDefault="00C3191B" w:rsidP="00FD331F">
      <w:pPr>
        <w:spacing w:line="360" w:lineRule="auto"/>
        <w:ind w:left="-5" w:right="53"/>
      </w:pPr>
      <w:r>
        <w:t xml:space="preserve">Lastly, tissue samples collected from NOR salmon at the Minto Fish Collection Facility in 2013, 2014 and 2015 were included as potential parents of progeny sampled at the Minto Fish Collection Facility or during spawning ground surveys in 2016, 2017, 2018, 2019 and 2020 (see Figure 2 for assignment details). </w:t>
      </w:r>
      <w:r w:rsidR="00481BB1">
        <w:t>As noted above, carcass samples collected in 2020 were not included in the genetic parentage analysis.</w:t>
      </w:r>
    </w:p>
    <w:p w14:paraId="27C1E71F" w14:textId="3F8B05F3" w:rsidR="00A91DE2" w:rsidRDefault="00A91DE2" w:rsidP="00FD331F">
      <w:pPr>
        <w:spacing w:line="360" w:lineRule="auto"/>
        <w:ind w:left="-5" w:right="53"/>
      </w:pPr>
    </w:p>
    <w:p w14:paraId="682CF954" w14:textId="77777777" w:rsidR="00921D88" w:rsidRDefault="00921D88" w:rsidP="00FD331F">
      <w:pPr>
        <w:spacing w:after="160" w:line="360" w:lineRule="auto"/>
        <w:rPr>
          <w:noProof/>
        </w:rPr>
      </w:pPr>
    </w:p>
    <w:p w14:paraId="56E414A4" w14:textId="77777777" w:rsidR="00921D88" w:rsidRDefault="00921D88">
      <w:pPr>
        <w:spacing w:after="160" w:line="259" w:lineRule="auto"/>
        <w:rPr>
          <w:noProof/>
        </w:rPr>
      </w:pPr>
    </w:p>
    <w:p w14:paraId="3E0CDBC7" w14:textId="54B3406F" w:rsidR="00A91DE2" w:rsidRDefault="00262592">
      <w:pPr>
        <w:spacing w:after="160" w:line="259" w:lineRule="auto"/>
      </w:pPr>
      <w:r>
        <w:rPr>
          <w:noProof/>
        </w:rPr>
        <w:drawing>
          <wp:inline distT="0" distB="0" distL="0" distR="0" wp14:anchorId="7BBBC680" wp14:editId="60586DDD">
            <wp:extent cx="5976620" cy="4015105"/>
            <wp:effectExtent l="0" t="0" r="5080" b="0"/>
            <wp:docPr id="23" name="Picture 23"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ma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6620" cy="4015105"/>
                    </a:xfrm>
                    <a:prstGeom prst="rect">
                      <a:avLst/>
                    </a:prstGeom>
                  </pic:spPr>
                </pic:pic>
              </a:graphicData>
            </a:graphic>
          </wp:inline>
        </w:drawing>
      </w:r>
    </w:p>
    <w:p w14:paraId="605E67ED" w14:textId="2776B4D6" w:rsidR="00921D88" w:rsidRDefault="00921D88" w:rsidP="00685D56">
      <w:pPr>
        <w:ind w:left="-5" w:right="53"/>
      </w:pPr>
      <w:r>
        <w:rPr>
          <w:b/>
        </w:rPr>
        <w:t>Figure 1.</w:t>
      </w:r>
      <w:r>
        <w:t xml:space="preserve"> A map of the North Santiam River in Oregon. Shown are the locations of the Minto Fish Collection Facility, Big Cliff Dam, Detroit Dam, the </w:t>
      </w:r>
      <w:r w:rsidR="00014865">
        <w:t>eight</w:t>
      </w:r>
      <w:r>
        <w:t xml:space="preserve"> release locations used in spring Chinook salmon outplanting operations and </w:t>
      </w:r>
      <w:r w:rsidR="00685D56">
        <w:t xml:space="preserve">the </w:t>
      </w:r>
      <w:r>
        <w:t>Marion Forks Fish Hatchery.</w:t>
      </w:r>
    </w:p>
    <w:p w14:paraId="0E583298" w14:textId="77777777" w:rsidR="00134570" w:rsidRDefault="00134570">
      <w:pPr>
        <w:spacing w:after="160" w:line="259" w:lineRule="auto"/>
      </w:pPr>
    </w:p>
    <w:p w14:paraId="6FFBAF85" w14:textId="6F641EB6" w:rsidR="00A16012" w:rsidRDefault="00A16012" w:rsidP="00A16012">
      <w:pPr>
        <w:pStyle w:val="Heading2"/>
        <w:spacing w:line="360" w:lineRule="auto"/>
        <w:ind w:left="-5"/>
      </w:pPr>
      <w:r>
        <w:lastRenderedPageBreak/>
        <w:t xml:space="preserve">Genotyping </w:t>
      </w:r>
    </w:p>
    <w:p w14:paraId="69C5ED08" w14:textId="6904065D" w:rsidR="00A91DE2" w:rsidRDefault="002F5DB0" w:rsidP="00305B72">
      <w:pPr>
        <w:spacing w:line="360" w:lineRule="auto"/>
      </w:pPr>
      <w:r>
        <w:t xml:space="preserve">In addition to genotype data used in previously published reports (O’Malley </w:t>
      </w:r>
      <w:r>
        <w:rPr>
          <w:i/>
          <w:iCs/>
        </w:rPr>
        <w:t>et al</w:t>
      </w:r>
      <w:r>
        <w:t xml:space="preserve"> 2015, O’Malley </w:t>
      </w:r>
      <w:r>
        <w:rPr>
          <w:i/>
          <w:iCs/>
        </w:rPr>
        <w:t>et al</w:t>
      </w:r>
      <w:r>
        <w:t xml:space="preserve"> 2017), NOR </w:t>
      </w:r>
      <w:r w:rsidR="00305B72">
        <w:t>spring Chinook salmon</w:t>
      </w:r>
      <w:r>
        <w:t xml:space="preserve"> sampled </w:t>
      </w:r>
      <w:r w:rsidR="00305B72">
        <w:t>from 2016-2020</w:t>
      </w:r>
      <w:r>
        <w:t xml:space="preserve"> and HOR</w:t>
      </w:r>
      <w:r w:rsidR="00305B72">
        <w:t xml:space="preserve"> spring Chinook salmon</w:t>
      </w:r>
      <w:r>
        <w:t xml:space="preserve"> sampled </w:t>
      </w:r>
      <w:r w:rsidR="00305B72">
        <w:t>from 2013-2017</w:t>
      </w:r>
      <w:r>
        <w:t xml:space="preserve"> were genotyped at </w:t>
      </w:r>
      <w:r w:rsidR="00305B72">
        <w:t xml:space="preserve">a panel of microsatellite loci. </w:t>
      </w:r>
      <w:r w:rsidR="00656A5C">
        <w:t xml:space="preserve">Whole genomic DNA was isolated from tissue samples using the protocol of Ivanova </w:t>
      </w:r>
      <w:r w:rsidR="00656A5C" w:rsidRPr="00685D56">
        <w:rPr>
          <w:i/>
          <w:iCs/>
        </w:rPr>
        <w:t>et al.</w:t>
      </w:r>
      <w:r w:rsidR="00656A5C">
        <w:t xml:space="preserve"> (2006). Each DNA sample was then genotyped at 12 microsatellite loci: </w:t>
      </w:r>
      <w:r w:rsidR="00656A5C">
        <w:rPr>
          <w:i/>
        </w:rPr>
        <w:t>Ots201</w:t>
      </w:r>
      <w:r w:rsidR="00656A5C">
        <w:t xml:space="preserve">, </w:t>
      </w:r>
      <w:r w:rsidR="00656A5C">
        <w:rPr>
          <w:i/>
        </w:rPr>
        <w:t>Ots211</w:t>
      </w:r>
      <w:r w:rsidR="00656A5C">
        <w:t xml:space="preserve">, </w:t>
      </w:r>
      <w:r w:rsidR="00656A5C">
        <w:rPr>
          <w:i/>
        </w:rPr>
        <w:t>Ots212</w:t>
      </w:r>
      <w:r w:rsidR="00656A5C">
        <w:t xml:space="preserve">, </w:t>
      </w:r>
      <w:r w:rsidR="00656A5C">
        <w:rPr>
          <w:i/>
        </w:rPr>
        <w:t>Ots215</w:t>
      </w:r>
      <w:r w:rsidR="00656A5C">
        <w:t xml:space="preserve">, </w:t>
      </w:r>
      <w:r w:rsidR="00656A5C">
        <w:rPr>
          <w:i/>
        </w:rPr>
        <w:t>OtsG249</w:t>
      </w:r>
      <w:r w:rsidR="00656A5C">
        <w:t xml:space="preserve">, </w:t>
      </w:r>
      <w:r w:rsidR="00656A5C">
        <w:rPr>
          <w:i/>
        </w:rPr>
        <w:t>OtsG311</w:t>
      </w:r>
      <w:r w:rsidR="00656A5C">
        <w:t xml:space="preserve">, </w:t>
      </w:r>
      <w:r w:rsidR="00656A5C">
        <w:rPr>
          <w:i/>
        </w:rPr>
        <w:t>OtsG409</w:t>
      </w:r>
      <w:r w:rsidR="00656A5C">
        <w:t xml:space="preserve">, </w:t>
      </w:r>
      <w:r w:rsidR="00656A5C">
        <w:rPr>
          <w:i/>
        </w:rPr>
        <w:t>OtsG474</w:t>
      </w:r>
      <w:r w:rsidR="00656A5C">
        <w:t xml:space="preserve">, </w:t>
      </w:r>
      <w:r w:rsidR="00656A5C">
        <w:rPr>
          <w:i/>
        </w:rPr>
        <w:t>Ots515</w:t>
      </w:r>
      <w:r w:rsidR="00656A5C">
        <w:t xml:space="preserve">, </w:t>
      </w:r>
      <w:r w:rsidR="00656A5C">
        <w:rPr>
          <w:i/>
        </w:rPr>
        <w:t>Ssa408</w:t>
      </w:r>
      <w:r w:rsidR="00656A5C">
        <w:t xml:space="preserve">, </w:t>
      </w:r>
      <w:r w:rsidR="00656A5C">
        <w:rPr>
          <w:i/>
        </w:rPr>
        <w:t>Ogo4</w:t>
      </w:r>
      <w:r w:rsidR="00656A5C">
        <w:t xml:space="preserve">, and </w:t>
      </w:r>
      <w:r w:rsidR="00656A5C">
        <w:rPr>
          <w:i/>
        </w:rPr>
        <w:t>Ogo2</w:t>
      </w:r>
      <w:r w:rsidR="00656A5C">
        <w:t xml:space="preserve"> (Olsen </w:t>
      </w:r>
      <w:r w:rsidR="00656A5C" w:rsidRPr="00685D56">
        <w:rPr>
          <w:i/>
          <w:iCs/>
        </w:rPr>
        <w:t>et al.</w:t>
      </w:r>
      <w:r w:rsidR="00656A5C">
        <w:t xml:space="preserve"> 1998, Cairney </w:t>
      </w:r>
      <w:r w:rsidR="00656A5C" w:rsidRPr="00685D56">
        <w:rPr>
          <w:i/>
          <w:iCs/>
        </w:rPr>
        <w:t>et al.</w:t>
      </w:r>
      <w:r w:rsidR="00656A5C">
        <w:t xml:space="preserve"> 2000, Naish and Park 2002, Williamson </w:t>
      </w:r>
      <w:r w:rsidR="00656A5C" w:rsidRPr="00685D56">
        <w:rPr>
          <w:i/>
          <w:iCs/>
        </w:rPr>
        <w:t>et al.</w:t>
      </w:r>
      <w:r w:rsidR="00656A5C">
        <w:t xml:space="preserve"> 2002, Greig </w:t>
      </w:r>
      <w:r w:rsidR="00656A5C" w:rsidRPr="00685D56">
        <w:rPr>
          <w:i/>
          <w:iCs/>
        </w:rPr>
        <w:t>et al.</w:t>
      </w:r>
      <w:r w:rsidR="00656A5C">
        <w:t xml:space="preserve"> 2003) and at the sex-linked marker, </w:t>
      </w:r>
      <w:r w:rsidR="00656A5C">
        <w:rPr>
          <w:i/>
        </w:rPr>
        <w:t>Oty3</w:t>
      </w:r>
      <w:r w:rsidR="00656A5C">
        <w:t>, to determine sex (</w:t>
      </w:r>
      <w:proofErr w:type="spellStart"/>
      <w:r w:rsidR="00656A5C">
        <w:t>Brunelli</w:t>
      </w:r>
      <w:proofErr w:type="spellEnd"/>
      <w:r w:rsidR="00656A5C">
        <w:t xml:space="preserve"> </w:t>
      </w:r>
      <w:r w:rsidR="00656A5C" w:rsidRPr="00685D56">
        <w:rPr>
          <w:i/>
          <w:iCs/>
        </w:rPr>
        <w:t>et al.</w:t>
      </w:r>
      <w:r w:rsidR="00656A5C">
        <w:t xml:space="preserve"> 2008). Loci were amplified using polymerase chain reaction (PCR), PCR products were visualized on an ABI 3730xl DNA analyzer, and allele sizes scored using G</w:t>
      </w:r>
      <w:r w:rsidR="00656A5C">
        <w:rPr>
          <w:sz w:val="19"/>
        </w:rPr>
        <w:t>ENE</w:t>
      </w:r>
      <w:r w:rsidR="00656A5C">
        <w:t>M</w:t>
      </w:r>
      <w:r w:rsidR="00656A5C">
        <w:rPr>
          <w:sz w:val="19"/>
        </w:rPr>
        <w:t>APPER</w:t>
      </w:r>
      <w:r w:rsidR="00656A5C">
        <w:t xml:space="preserve"> software (Version 5.0, Applied Biosystems, </w:t>
      </w:r>
    </w:p>
    <w:p w14:paraId="69233C26" w14:textId="045D532D" w:rsidR="00A91DE2" w:rsidRDefault="00656A5C" w:rsidP="00FD331F">
      <w:pPr>
        <w:spacing w:after="112" w:line="360" w:lineRule="auto"/>
      </w:pPr>
      <w:r>
        <w:t xml:space="preserve">Inc., Foster City, CA). </w:t>
      </w:r>
    </w:p>
    <w:p w14:paraId="07C75B65" w14:textId="77777777" w:rsidR="00A91DE2" w:rsidRDefault="00656A5C" w:rsidP="00FD331F">
      <w:pPr>
        <w:spacing w:after="115" w:line="360" w:lineRule="auto"/>
      </w:pPr>
      <w:r>
        <w:t xml:space="preserve"> </w:t>
      </w:r>
    </w:p>
    <w:p w14:paraId="36B18106" w14:textId="6A5D5A72" w:rsidR="00324C6B" w:rsidRDefault="00656A5C" w:rsidP="000D3939">
      <w:pPr>
        <w:spacing w:line="360" w:lineRule="auto"/>
        <w:ind w:left="-5" w:right="53"/>
      </w:pPr>
      <w:r>
        <w:t xml:space="preserve">Individuals with genotypes at &lt; 7 loci were excluded, a threshold determined based on the sequential cumulative non-exclusion probabilities observed among loci (O’Malley </w:t>
      </w:r>
      <w:r w:rsidR="00230D90" w:rsidRPr="00685D56">
        <w:rPr>
          <w:i/>
          <w:iCs/>
        </w:rPr>
        <w:t>et al.</w:t>
      </w:r>
      <w:r w:rsidR="00230D90">
        <w:t xml:space="preserve"> </w:t>
      </w:r>
      <w:r>
        <w:t xml:space="preserve">2015). </w:t>
      </w:r>
      <w:proofErr w:type="spellStart"/>
      <w:r>
        <w:t>Multilocus</w:t>
      </w:r>
      <w:proofErr w:type="spellEnd"/>
      <w:r>
        <w:t xml:space="preserve"> genotypes were then compared among individuals to identify salmon that could have been sampled more than once (</w:t>
      </w:r>
      <w:proofErr w:type="gramStart"/>
      <w:r>
        <w:t>i.e.</w:t>
      </w:r>
      <w:proofErr w:type="gramEnd"/>
      <w:r>
        <w:t xml:space="preserve"> duplicate genotypes) using G</w:t>
      </w:r>
      <w:r>
        <w:rPr>
          <w:sz w:val="19"/>
        </w:rPr>
        <w:t>EN</w:t>
      </w:r>
      <w:r>
        <w:t>A</w:t>
      </w:r>
      <w:r>
        <w:rPr>
          <w:sz w:val="19"/>
        </w:rPr>
        <w:t>L</w:t>
      </w:r>
      <w:r>
        <w:t>E</w:t>
      </w:r>
      <w:r>
        <w:rPr>
          <w:sz w:val="19"/>
        </w:rPr>
        <w:t>X</w:t>
      </w:r>
      <w:r>
        <w:t xml:space="preserve"> (Version 6.5; </w:t>
      </w:r>
      <w:proofErr w:type="spellStart"/>
      <w:r>
        <w:t>Peakall</w:t>
      </w:r>
      <w:proofErr w:type="spellEnd"/>
      <w:r>
        <w:t xml:space="preserve"> and </w:t>
      </w:r>
      <w:proofErr w:type="spellStart"/>
      <w:r>
        <w:t>Smouse</w:t>
      </w:r>
      <w:proofErr w:type="spellEnd"/>
      <w:r>
        <w:t xml:space="preserve"> 2006). </w:t>
      </w:r>
      <w:r w:rsidR="00DC7CD0">
        <w:t xml:space="preserve">If individuals failed to genotype at the sex-linked marker </w:t>
      </w:r>
      <w:r w:rsidR="00DC7CD0">
        <w:rPr>
          <w:i/>
          <w:iCs/>
        </w:rPr>
        <w:t>Oty3</w:t>
      </w:r>
      <w:r w:rsidR="00DC7CD0">
        <w:t>, phenotypic information was used to infer sex. If no phenotypic sex information was available for individuals that failed to genotype at the sex-linked marker, the individual was excluded from the analysis.</w:t>
      </w:r>
    </w:p>
    <w:p w14:paraId="2527FF8A" w14:textId="77777777" w:rsidR="00057905" w:rsidRDefault="00057905" w:rsidP="00014865">
      <w:pPr>
        <w:ind w:right="53"/>
        <w:rPr>
          <w:b/>
        </w:rPr>
      </w:pPr>
    </w:p>
    <w:p w14:paraId="61DEA4D7" w14:textId="593E24C6" w:rsidR="00C06166" w:rsidRDefault="00921D88" w:rsidP="00132F26">
      <w:pPr>
        <w:ind w:left="-5" w:right="53"/>
      </w:pPr>
      <w:r w:rsidRPr="006C4EC0">
        <w:rPr>
          <w:b/>
        </w:rPr>
        <w:t>Table 1.</w:t>
      </w:r>
      <w:r w:rsidRPr="006C4EC0">
        <w:t xml:space="preserve"> Summary</w:t>
      </w:r>
      <w:r>
        <w:t xml:space="preserve"> of NOR spring Chinook salmon sampled live at the Minto Fish Collection </w:t>
      </w:r>
      <w:r w:rsidRPr="004D7DC4">
        <w:t>Facility</w:t>
      </w:r>
      <w:r>
        <w:t xml:space="preserve"> prior to reintroduction</w:t>
      </w:r>
      <w:r w:rsidRPr="004D7DC4">
        <w:t xml:space="preserve"> </w:t>
      </w:r>
      <w:r>
        <w:t xml:space="preserve">in 2013-2020 </w:t>
      </w:r>
      <w:r w:rsidRPr="004D7DC4">
        <w:t xml:space="preserve">or </w:t>
      </w:r>
      <w:r>
        <w:t xml:space="preserve">as carcasses during spawning ground surveys </w:t>
      </w:r>
      <w:r w:rsidRPr="004D7DC4">
        <w:t>below Big</w:t>
      </w:r>
      <w:r>
        <w:t xml:space="preserve"> Cliff Dam in 2011-2019</w:t>
      </w:r>
      <w:r w:rsidR="00305B72">
        <w:t xml:space="preserve"> or above Detroit Dam in 2015</w:t>
      </w:r>
      <w:r>
        <w:t>. Individuals were removed from the analysis if they were genotyped at &lt; 7 loci</w:t>
      </w:r>
      <w:r w:rsidR="00DC7CD0">
        <w:t xml:space="preserve"> or</w:t>
      </w:r>
      <w:r w:rsidR="00422917">
        <w:t xml:space="preserve"> </w:t>
      </w:r>
      <w:r w:rsidR="00DC7CD0">
        <w:t>there was no sex information</w:t>
      </w:r>
      <w:r w:rsidR="00014865">
        <w:t xml:space="preserve"> (missingness filtered)</w:t>
      </w:r>
      <w:r w:rsidR="00B9344A">
        <w:t xml:space="preserve">, </w:t>
      </w:r>
      <w:r>
        <w:t>or</w:t>
      </w:r>
      <w:r w:rsidR="00DC7CD0">
        <w:t xml:space="preserve"> if they</w:t>
      </w:r>
      <w:r>
        <w:t xml:space="preserve"> represented a duplicate multi-locus genotype</w:t>
      </w:r>
      <w:r w:rsidR="00014865">
        <w:t xml:space="preserve"> (duplicate filtered)</w:t>
      </w:r>
      <w:r>
        <w:t xml:space="preserve">. </w:t>
      </w:r>
    </w:p>
    <w:p w14:paraId="7233EACD" w14:textId="77777777" w:rsidR="00DC7CD0" w:rsidRDefault="00DC7CD0" w:rsidP="00132F26">
      <w:pPr>
        <w:ind w:left="-5" w:right="53"/>
      </w:pPr>
    </w:p>
    <w:tbl>
      <w:tblPr>
        <w:tblStyle w:val="TableGrid0"/>
        <w:tblW w:w="5000" w:type="pct"/>
        <w:tblLook w:val="04A0" w:firstRow="1" w:lastRow="0" w:firstColumn="1" w:lastColumn="0" w:noHBand="0" w:noVBand="1"/>
      </w:tblPr>
      <w:tblGrid>
        <w:gridCol w:w="1980"/>
        <w:gridCol w:w="1800"/>
        <w:gridCol w:w="1551"/>
        <w:gridCol w:w="1510"/>
        <w:gridCol w:w="1342"/>
        <w:gridCol w:w="1229"/>
      </w:tblGrid>
      <w:tr w:rsidR="002D00B0" w14:paraId="472A09EB" w14:textId="77777777" w:rsidTr="00132F26">
        <w:tc>
          <w:tcPr>
            <w:tcW w:w="1052" w:type="pct"/>
            <w:tcBorders>
              <w:top w:val="single" w:sz="4" w:space="0" w:color="auto"/>
              <w:left w:val="nil"/>
              <w:bottom w:val="single" w:sz="4" w:space="0" w:color="auto"/>
              <w:right w:val="nil"/>
            </w:tcBorders>
            <w:vAlign w:val="center"/>
          </w:tcPr>
          <w:p w14:paraId="0BDA3AB6" w14:textId="77777777" w:rsidR="00C06166" w:rsidRDefault="00C06166" w:rsidP="00C22824">
            <w:pPr>
              <w:spacing w:after="115" w:line="259" w:lineRule="auto"/>
            </w:pPr>
            <w:r>
              <w:t>Year</w:t>
            </w:r>
          </w:p>
          <w:p w14:paraId="4E0B1170" w14:textId="77777777" w:rsidR="00C06166" w:rsidRPr="007169B9" w:rsidRDefault="00C06166" w:rsidP="00C22824">
            <w:pPr>
              <w:spacing w:after="115" w:line="259" w:lineRule="auto"/>
              <w:ind w:firstLine="330"/>
              <w:rPr>
                <w:i/>
              </w:rPr>
            </w:pPr>
            <w:r w:rsidRPr="007169B9">
              <w:rPr>
                <w:i/>
              </w:rPr>
              <w:t>Tissue Source</w:t>
            </w:r>
          </w:p>
        </w:tc>
        <w:tc>
          <w:tcPr>
            <w:tcW w:w="956" w:type="pct"/>
            <w:tcBorders>
              <w:top w:val="single" w:sz="4" w:space="0" w:color="auto"/>
              <w:left w:val="nil"/>
              <w:bottom w:val="single" w:sz="4" w:space="0" w:color="auto"/>
              <w:right w:val="nil"/>
            </w:tcBorders>
            <w:vAlign w:val="center"/>
          </w:tcPr>
          <w:p w14:paraId="19A8CDCE" w14:textId="77777777" w:rsidR="00C06166" w:rsidRDefault="00C06166" w:rsidP="00C22824">
            <w:pPr>
              <w:spacing w:after="115" w:line="259" w:lineRule="auto"/>
              <w:jc w:val="center"/>
            </w:pPr>
            <w:r>
              <w:t>Tissue samples</w:t>
            </w:r>
          </w:p>
        </w:tc>
        <w:tc>
          <w:tcPr>
            <w:tcW w:w="824" w:type="pct"/>
            <w:tcBorders>
              <w:top w:val="single" w:sz="4" w:space="0" w:color="auto"/>
              <w:left w:val="nil"/>
              <w:bottom w:val="single" w:sz="4" w:space="0" w:color="auto"/>
              <w:right w:val="nil"/>
            </w:tcBorders>
            <w:vAlign w:val="center"/>
          </w:tcPr>
          <w:p w14:paraId="7BEC22B0" w14:textId="1FF2B451" w:rsidR="00C06166" w:rsidRDefault="00014865" w:rsidP="00014865">
            <w:pPr>
              <w:spacing w:after="115" w:line="259" w:lineRule="auto"/>
              <w:jc w:val="center"/>
            </w:pPr>
            <w:r>
              <w:t>Missingness Filtered</w:t>
            </w:r>
          </w:p>
        </w:tc>
        <w:tc>
          <w:tcPr>
            <w:tcW w:w="802" w:type="pct"/>
            <w:tcBorders>
              <w:top w:val="single" w:sz="4" w:space="0" w:color="auto"/>
              <w:left w:val="nil"/>
              <w:bottom w:val="single" w:sz="4" w:space="0" w:color="auto"/>
              <w:right w:val="nil"/>
            </w:tcBorders>
            <w:vAlign w:val="center"/>
          </w:tcPr>
          <w:p w14:paraId="2CFBA563" w14:textId="34C95C38" w:rsidR="00C06166" w:rsidRDefault="00C06166" w:rsidP="00C22824">
            <w:pPr>
              <w:spacing w:after="115" w:line="259" w:lineRule="auto"/>
              <w:jc w:val="center"/>
            </w:pPr>
            <w:r>
              <w:t>Duplicate</w:t>
            </w:r>
            <w:r w:rsidR="00014865">
              <w:t xml:space="preserve"> Filtered</w:t>
            </w:r>
          </w:p>
        </w:tc>
        <w:tc>
          <w:tcPr>
            <w:tcW w:w="713" w:type="pct"/>
            <w:tcBorders>
              <w:top w:val="single" w:sz="4" w:space="0" w:color="auto"/>
              <w:left w:val="nil"/>
              <w:bottom w:val="single" w:sz="4" w:space="0" w:color="auto"/>
              <w:right w:val="nil"/>
            </w:tcBorders>
            <w:vAlign w:val="center"/>
          </w:tcPr>
          <w:p w14:paraId="4D048CB9" w14:textId="216BA947" w:rsidR="00C06166" w:rsidRDefault="00014865" w:rsidP="00C22824">
            <w:pPr>
              <w:spacing w:after="115" w:line="259" w:lineRule="auto"/>
              <w:jc w:val="center"/>
            </w:pPr>
            <w:r>
              <w:t xml:space="preserve">Final </w:t>
            </w:r>
            <w:r w:rsidR="00C06166">
              <w:t>Females</w:t>
            </w:r>
          </w:p>
        </w:tc>
        <w:tc>
          <w:tcPr>
            <w:tcW w:w="653" w:type="pct"/>
            <w:tcBorders>
              <w:top w:val="single" w:sz="4" w:space="0" w:color="auto"/>
              <w:left w:val="nil"/>
              <w:bottom w:val="single" w:sz="4" w:space="0" w:color="auto"/>
              <w:right w:val="nil"/>
            </w:tcBorders>
            <w:vAlign w:val="center"/>
          </w:tcPr>
          <w:p w14:paraId="4297732B" w14:textId="6928A1CF" w:rsidR="00C06166" w:rsidRDefault="00014865" w:rsidP="00C22824">
            <w:pPr>
              <w:spacing w:after="115" w:line="259" w:lineRule="auto"/>
              <w:jc w:val="center"/>
            </w:pPr>
            <w:r>
              <w:t xml:space="preserve">Final </w:t>
            </w:r>
            <w:r w:rsidR="00C06166">
              <w:t>Males</w:t>
            </w:r>
          </w:p>
        </w:tc>
      </w:tr>
      <w:tr w:rsidR="002D00B0" w14:paraId="10D3EEFF" w14:textId="77777777" w:rsidTr="00132F26">
        <w:tc>
          <w:tcPr>
            <w:tcW w:w="1052" w:type="pct"/>
            <w:tcBorders>
              <w:top w:val="single" w:sz="4" w:space="0" w:color="auto"/>
              <w:left w:val="nil"/>
              <w:bottom w:val="nil"/>
              <w:right w:val="nil"/>
            </w:tcBorders>
            <w:shd w:val="clear" w:color="auto" w:fill="D9D9D9" w:themeFill="background1" w:themeFillShade="D9"/>
            <w:vAlign w:val="center"/>
          </w:tcPr>
          <w:p w14:paraId="2EB97A45" w14:textId="3D2C454B" w:rsidR="00C06166" w:rsidRDefault="00C06166" w:rsidP="00C22824">
            <w:pPr>
              <w:spacing w:after="115" w:line="259" w:lineRule="auto"/>
            </w:pPr>
            <w:r>
              <w:t>2011</w:t>
            </w:r>
          </w:p>
        </w:tc>
        <w:tc>
          <w:tcPr>
            <w:tcW w:w="956" w:type="pct"/>
            <w:tcBorders>
              <w:top w:val="single" w:sz="4" w:space="0" w:color="auto"/>
              <w:left w:val="nil"/>
              <w:bottom w:val="nil"/>
              <w:right w:val="nil"/>
            </w:tcBorders>
            <w:shd w:val="clear" w:color="auto" w:fill="D9D9D9" w:themeFill="background1" w:themeFillShade="D9"/>
            <w:vAlign w:val="center"/>
          </w:tcPr>
          <w:p w14:paraId="1C94702D" w14:textId="77777777" w:rsidR="00C06166" w:rsidRDefault="00C06166" w:rsidP="00C22824">
            <w:pPr>
              <w:spacing w:after="115" w:line="259" w:lineRule="auto"/>
              <w:jc w:val="center"/>
            </w:pPr>
          </w:p>
        </w:tc>
        <w:tc>
          <w:tcPr>
            <w:tcW w:w="824" w:type="pct"/>
            <w:tcBorders>
              <w:top w:val="single" w:sz="4" w:space="0" w:color="auto"/>
              <w:left w:val="nil"/>
              <w:bottom w:val="nil"/>
              <w:right w:val="nil"/>
            </w:tcBorders>
            <w:shd w:val="clear" w:color="auto" w:fill="D9D9D9" w:themeFill="background1" w:themeFillShade="D9"/>
            <w:vAlign w:val="center"/>
          </w:tcPr>
          <w:p w14:paraId="05A0304A" w14:textId="77777777" w:rsidR="00C06166" w:rsidRDefault="00C06166" w:rsidP="00C22824">
            <w:pPr>
              <w:spacing w:after="115" w:line="259" w:lineRule="auto"/>
              <w:jc w:val="center"/>
            </w:pPr>
          </w:p>
        </w:tc>
        <w:tc>
          <w:tcPr>
            <w:tcW w:w="802" w:type="pct"/>
            <w:tcBorders>
              <w:top w:val="single" w:sz="4" w:space="0" w:color="auto"/>
              <w:left w:val="nil"/>
              <w:bottom w:val="nil"/>
              <w:right w:val="nil"/>
            </w:tcBorders>
            <w:shd w:val="clear" w:color="auto" w:fill="D9D9D9" w:themeFill="background1" w:themeFillShade="D9"/>
            <w:vAlign w:val="center"/>
          </w:tcPr>
          <w:p w14:paraId="6D69345D" w14:textId="77777777" w:rsidR="00C06166" w:rsidRDefault="00C06166" w:rsidP="00C22824">
            <w:pPr>
              <w:spacing w:after="115" w:line="259" w:lineRule="auto"/>
              <w:jc w:val="center"/>
            </w:pPr>
          </w:p>
        </w:tc>
        <w:tc>
          <w:tcPr>
            <w:tcW w:w="713" w:type="pct"/>
            <w:tcBorders>
              <w:top w:val="single" w:sz="4" w:space="0" w:color="auto"/>
              <w:left w:val="nil"/>
              <w:bottom w:val="nil"/>
              <w:right w:val="nil"/>
            </w:tcBorders>
            <w:shd w:val="clear" w:color="auto" w:fill="D9D9D9" w:themeFill="background1" w:themeFillShade="D9"/>
            <w:vAlign w:val="center"/>
          </w:tcPr>
          <w:p w14:paraId="780AB770" w14:textId="77777777" w:rsidR="00C06166" w:rsidRDefault="00C06166" w:rsidP="00C22824">
            <w:pPr>
              <w:spacing w:after="115" w:line="259" w:lineRule="auto"/>
              <w:jc w:val="center"/>
            </w:pPr>
          </w:p>
        </w:tc>
        <w:tc>
          <w:tcPr>
            <w:tcW w:w="653" w:type="pct"/>
            <w:tcBorders>
              <w:top w:val="single" w:sz="4" w:space="0" w:color="auto"/>
              <w:left w:val="nil"/>
              <w:bottom w:val="nil"/>
              <w:right w:val="nil"/>
            </w:tcBorders>
            <w:shd w:val="clear" w:color="auto" w:fill="D9D9D9" w:themeFill="background1" w:themeFillShade="D9"/>
            <w:vAlign w:val="center"/>
          </w:tcPr>
          <w:p w14:paraId="4E2C3401" w14:textId="77777777" w:rsidR="00C06166" w:rsidRDefault="00C06166" w:rsidP="00C22824">
            <w:pPr>
              <w:spacing w:after="115" w:line="259" w:lineRule="auto"/>
              <w:jc w:val="center"/>
            </w:pPr>
          </w:p>
        </w:tc>
      </w:tr>
      <w:tr w:rsidR="002D00B0" w14:paraId="434B43F3" w14:textId="77777777" w:rsidTr="00132F26">
        <w:tc>
          <w:tcPr>
            <w:tcW w:w="1052" w:type="pct"/>
            <w:tcBorders>
              <w:top w:val="nil"/>
              <w:left w:val="nil"/>
              <w:bottom w:val="nil"/>
              <w:right w:val="nil"/>
            </w:tcBorders>
            <w:vAlign w:val="center"/>
          </w:tcPr>
          <w:p w14:paraId="7A155487" w14:textId="42C19555" w:rsidR="00C06166" w:rsidRDefault="00C06166" w:rsidP="00C06166">
            <w:pPr>
              <w:spacing w:after="115" w:line="259" w:lineRule="auto"/>
              <w:ind w:left="435"/>
            </w:pPr>
            <w:r w:rsidRPr="007169B9">
              <w:rPr>
                <w:i/>
              </w:rPr>
              <w:t>Carcass</w:t>
            </w:r>
            <w:r w:rsidR="00D946D7">
              <w:rPr>
                <w:i/>
              </w:rPr>
              <w:t>*</w:t>
            </w:r>
          </w:p>
        </w:tc>
        <w:tc>
          <w:tcPr>
            <w:tcW w:w="956" w:type="pct"/>
            <w:tcBorders>
              <w:top w:val="nil"/>
              <w:left w:val="nil"/>
              <w:bottom w:val="nil"/>
              <w:right w:val="nil"/>
            </w:tcBorders>
            <w:vAlign w:val="center"/>
          </w:tcPr>
          <w:p w14:paraId="1F58B056" w14:textId="22A43988" w:rsidR="00C06166" w:rsidRDefault="00C06166" w:rsidP="00C06166">
            <w:pPr>
              <w:spacing w:after="115" w:line="259" w:lineRule="auto"/>
              <w:jc w:val="center"/>
            </w:pPr>
            <w:r>
              <w:t>330</w:t>
            </w:r>
          </w:p>
        </w:tc>
        <w:tc>
          <w:tcPr>
            <w:tcW w:w="824" w:type="pct"/>
            <w:tcBorders>
              <w:top w:val="nil"/>
              <w:left w:val="nil"/>
              <w:bottom w:val="nil"/>
              <w:right w:val="nil"/>
            </w:tcBorders>
            <w:vAlign w:val="center"/>
          </w:tcPr>
          <w:p w14:paraId="28719F4C" w14:textId="61F8A7F8" w:rsidR="00C06166" w:rsidRDefault="00C06166">
            <w:pPr>
              <w:spacing w:after="115" w:line="259" w:lineRule="auto"/>
              <w:jc w:val="center"/>
            </w:pPr>
            <w:r>
              <w:t>1</w:t>
            </w:r>
            <w:r w:rsidR="00CB349A">
              <w:t>26</w:t>
            </w:r>
          </w:p>
        </w:tc>
        <w:tc>
          <w:tcPr>
            <w:tcW w:w="802" w:type="pct"/>
            <w:tcBorders>
              <w:top w:val="nil"/>
              <w:left w:val="nil"/>
              <w:bottom w:val="nil"/>
              <w:right w:val="nil"/>
            </w:tcBorders>
            <w:vAlign w:val="center"/>
          </w:tcPr>
          <w:p w14:paraId="29F8E819" w14:textId="5C5DD927" w:rsidR="00C06166" w:rsidRDefault="00C06166" w:rsidP="00C06166">
            <w:pPr>
              <w:spacing w:after="115" w:line="259" w:lineRule="auto"/>
              <w:jc w:val="center"/>
            </w:pPr>
            <w:r>
              <w:t>8</w:t>
            </w:r>
          </w:p>
        </w:tc>
        <w:tc>
          <w:tcPr>
            <w:tcW w:w="713" w:type="pct"/>
            <w:tcBorders>
              <w:top w:val="nil"/>
              <w:left w:val="nil"/>
              <w:bottom w:val="nil"/>
              <w:right w:val="nil"/>
            </w:tcBorders>
            <w:vAlign w:val="center"/>
          </w:tcPr>
          <w:p w14:paraId="4CECD77B" w14:textId="592AA7A6" w:rsidR="00C06166" w:rsidRDefault="00CB349A" w:rsidP="00C06166">
            <w:pPr>
              <w:spacing w:after="115" w:line="259" w:lineRule="auto"/>
              <w:jc w:val="center"/>
            </w:pPr>
            <w:r>
              <w:t>104</w:t>
            </w:r>
          </w:p>
        </w:tc>
        <w:tc>
          <w:tcPr>
            <w:tcW w:w="653" w:type="pct"/>
            <w:tcBorders>
              <w:top w:val="nil"/>
              <w:left w:val="nil"/>
              <w:bottom w:val="nil"/>
              <w:right w:val="nil"/>
            </w:tcBorders>
            <w:vAlign w:val="center"/>
          </w:tcPr>
          <w:p w14:paraId="35135FB4" w14:textId="54C51282" w:rsidR="00C06166" w:rsidRDefault="00CB349A" w:rsidP="00C06166">
            <w:pPr>
              <w:spacing w:after="115" w:line="259" w:lineRule="auto"/>
              <w:jc w:val="center"/>
            </w:pPr>
            <w:r>
              <w:t>92</w:t>
            </w:r>
          </w:p>
        </w:tc>
      </w:tr>
      <w:tr w:rsidR="002D00B0" w14:paraId="2DC9E3E4" w14:textId="77777777" w:rsidTr="00132F26">
        <w:tc>
          <w:tcPr>
            <w:tcW w:w="1052" w:type="pct"/>
            <w:tcBorders>
              <w:top w:val="nil"/>
              <w:left w:val="nil"/>
              <w:bottom w:val="nil"/>
              <w:right w:val="nil"/>
            </w:tcBorders>
            <w:shd w:val="clear" w:color="auto" w:fill="D9D9D9" w:themeFill="background1" w:themeFillShade="D9"/>
            <w:vAlign w:val="center"/>
          </w:tcPr>
          <w:p w14:paraId="1AD298B8" w14:textId="55C4BBCE" w:rsidR="00C06166" w:rsidRDefault="00C06166" w:rsidP="00C06166">
            <w:pPr>
              <w:spacing w:after="115" w:line="259" w:lineRule="auto"/>
            </w:pPr>
            <w:r>
              <w:t>2012</w:t>
            </w:r>
          </w:p>
        </w:tc>
        <w:tc>
          <w:tcPr>
            <w:tcW w:w="956" w:type="pct"/>
            <w:tcBorders>
              <w:top w:val="nil"/>
              <w:left w:val="nil"/>
              <w:bottom w:val="nil"/>
              <w:right w:val="nil"/>
            </w:tcBorders>
            <w:shd w:val="clear" w:color="auto" w:fill="D9D9D9" w:themeFill="background1" w:themeFillShade="D9"/>
            <w:vAlign w:val="center"/>
          </w:tcPr>
          <w:p w14:paraId="1C398EF5" w14:textId="77777777" w:rsidR="00C06166" w:rsidRDefault="00C06166" w:rsidP="00C06166">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672E04C0" w14:textId="77777777" w:rsidR="00C06166" w:rsidRDefault="00C06166" w:rsidP="00C06166">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6B7918FB" w14:textId="77777777" w:rsidR="00C06166" w:rsidRDefault="00C06166" w:rsidP="00C06166">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1FC05038" w14:textId="77777777" w:rsidR="00C06166" w:rsidRDefault="00C06166" w:rsidP="00C06166">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2FD231B6" w14:textId="77777777" w:rsidR="00C06166" w:rsidRDefault="00C06166" w:rsidP="00C06166">
            <w:pPr>
              <w:spacing w:after="115" w:line="259" w:lineRule="auto"/>
              <w:jc w:val="center"/>
            </w:pPr>
          </w:p>
        </w:tc>
      </w:tr>
      <w:tr w:rsidR="002D00B0" w14:paraId="6D568610" w14:textId="77777777" w:rsidTr="00132F26">
        <w:tc>
          <w:tcPr>
            <w:tcW w:w="1052" w:type="pct"/>
            <w:tcBorders>
              <w:top w:val="nil"/>
              <w:left w:val="nil"/>
              <w:bottom w:val="nil"/>
              <w:right w:val="nil"/>
            </w:tcBorders>
            <w:vAlign w:val="center"/>
          </w:tcPr>
          <w:p w14:paraId="57D6C1D0" w14:textId="0D2E42B3" w:rsidR="00C06166" w:rsidRDefault="00C06166" w:rsidP="00C06166">
            <w:pPr>
              <w:spacing w:after="115" w:line="259" w:lineRule="auto"/>
              <w:ind w:left="435"/>
            </w:pPr>
            <w:r w:rsidRPr="007169B9">
              <w:rPr>
                <w:i/>
              </w:rPr>
              <w:t>Carcass</w:t>
            </w:r>
            <w:r w:rsidR="00D946D7">
              <w:rPr>
                <w:i/>
              </w:rPr>
              <w:t>*</w:t>
            </w:r>
          </w:p>
        </w:tc>
        <w:tc>
          <w:tcPr>
            <w:tcW w:w="956" w:type="pct"/>
            <w:tcBorders>
              <w:top w:val="nil"/>
              <w:left w:val="nil"/>
              <w:bottom w:val="nil"/>
              <w:right w:val="nil"/>
            </w:tcBorders>
            <w:vAlign w:val="center"/>
          </w:tcPr>
          <w:p w14:paraId="64D6350F" w14:textId="1628781F" w:rsidR="00C06166" w:rsidRDefault="00C06166" w:rsidP="00C06166">
            <w:pPr>
              <w:spacing w:after="115" w:line="259" w:lineRule="auto"/>
              <w:jc w:val="center"/>
            </w:pPr>
            <w:r>
              <w:t>130</w:t>
            </w:r>
          </w:p>
        </w:tc>
        <w:tc>
          <w:tcPr>
            <w:tcW w:w="824" w:type="pct"/>
            <w:tcBorders>
              <w:top w:val="nil"/>
              <w:left w:val="nil"/>
              <w:bottom w:val="nil"/>
              <w:right w:val="nil"/>
            </w:tcBorders>
            <w:vAlign w:val="center"/>
          </w:tcPr>
          <w:p w14:paraId="08BE5AE4" w14:textId="2994EEF1" w:rsidR="00C06166" w:rsidRDefault="00C06166" w:rsidP="00C06166">
            <w:pPr>
              <w:spacing w:after="115" w:line="259" w:lineRule="auto"/>
              <w:jc w:val="center"/>
            </w:pPr>
            <w:r>
              <w:t>46</w:t>
            </w:r>
          </w:p>
        </w:tc>
        <w:tc>
          <w:tcPr>
            <w:tcW w:w="802" w:type="pct"/>
            <w:tcBorders>
              <w:top w:val="nil"/>
              <w:left w:val="nil"/>
              <w:bottom w:val="nil"/>
              <w:right w:val="nil"/>
            </w:tcBorders>
            <w:vAlign w:val="center"/>
          </w:tcPr>
          <w:p w14:paraId="09B19986" w14:textId="519F576F" w:rsidR="00C06166" w:rsidRDefault="00C06166" w:rsidP="00C06166">
            <w:pPr>
              <w:spacing w:after="115" w:line="259" w:lineRule="auto"/>
              <w:jc w:val="center"/>
            </w:pPr>
            <w:r>
              <w:t>0</w:t>
            </w:r>
          </w:p>
        </w:tc>
        <w:tc>
          <w:tcPr>
            <w:tcW w:w="713" w:type="pct"/>
            <w:tcBorders>
              <w:top w:val="nil"/>
              <w:left w:val="nil"/>
              <w:bottom w:val="nil"/>
              <w:right w:val="nil"/>
            </w:tcBorders>
            <w:vAlign w:val="center"/>
          </w:tcPr>
          <w:p w14:paraId="7D5B6219" w14:textId="68EA2CE4" w:rsidR="00C06166" w:rsidRDefault="00C06166" w:rsidP="00C06166">
            <w:pPr>
              <w:spacing w:after="115" w:line="259" w:lineRule="auto"/>
              <w:jc w:val="center"/>
            </w:pPr>
            <w:r>
              <w:t>45</w:t>
            </w:r>
          </w:p>
        </w:tc>
        <w:tc>
          <w:tcPr>
            <w:tcW w:w="653" w:type="pct"/>
            <w:tcBorders>
              <w:top w:val="nil"/>
              <w:left w:val="nil"/>
              <w:bottom w:val="nil"/>
              <w:right w:val="nil"/>
            </w:tcBorders>
            <w:vAlign w:val="center"/>
          </w:tcPr>
          <w:p w14:paraId="35CF50AB" w14:textId="7AC9126C" w:rsidR="00C06166" w:rsidRDefault="00C06166" w:rsidP="00C06166">
            <w:pPr>
              <w:spacing w:after="115" w:line="259" w:lineRule="auto"/>
              <w:jc w:val="center"/>
            </w:pPr>
            <w:r>
              <w:t>39</w:t>
            </w:r>
          </w:p>
        </w:tc>
      </w:tr>
      <w:tr w:rsidR="002D00B0" w14:paraId="20D8C538" w14:textId="77777777" w:rsidTr="00132F26">
        <w:tc>
          <w:tcPr>
            <w:tcW w:w="1052" w:type="pct"/>
            <w:tcBorders>
              <w:top w:val="nil"/>
              <w:left w:val="nil"/>
              <w:bottom w:val="nil"/>
              <w:right w:val="nil"/>
            </w:tcBorders>
            <w:shd w:val="clear" w:color="auto" w:fill="D9D9D9" w:themeFill="background1" w:themeFillShade="D9"/>
            <w:vAlign w:val="center"/>
          </w:tcPr>
          <w:p w14:paraId="758CAD41" w14:textId="349EA791" w:rsidR="00C06166" w:rsidRDefault="00C06166" w:rsidP="00C06166">
            <w:pPr>
              <w:spacing w:after="115" w:line="259" w:lineRule="auto"/>
            </w:pPr>
            <w:r>
              <w:lastRenderedPageBreak/>
              <w:t>2013</w:t>
            </w:r>
          </w:p>
        </w:tc>
        <w:tc>
          <w:tcPr>
            <w:tcW w:w="956" w:type="pct"/>
            <w:tcBorders>
              <w:top w:val="nil"/>
              <w:left w:val="nil"/>
              <w:bottom w:val="nil"/>
              <w:right w:val="nil"/>
            </w:tcBorders>
            <w:shd w:val="clear" w:color="auto" w:fill="D9D9D9" w:themeFill="background1" w:themeFillShade="D9"/>
            <w:vAlign w:val="center"/>
          </w:tcPr>
          <w:p w14:paraId="30DF8F53" w14:textId="77777777" w:rsidR="00C06166" w:rsidRDefault="00C06166" w:rsidP="00C06166">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0B8A2E9C" w14:textId="77777777" w:rsidR="00C06166" w:rsidRDefault="00C06166" w:rsidP="00C06166">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4F2AC6C6" w14:textId="77777777" w:rsidR="00C06166" w:rsidRDefault="00C06166" w:rsidP="00C06166">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37188B4C" w14:textId="77777777" w:rsidR="00C06166" w:rsidRDefault="00C06166" w:rsidP="00C06166">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43A4B5A1" w14:textId="77777777" w:rsidR="00C06166" w:rsidRDefault="00C06166" w:rsidP="00C06166">
            <w:pPr>
              <w:spacing w:after="115" w:line="259" w:lineRule="auto"/>
              <w:jc w:val="center"/>
            </w:pPr>
          </w:p>
        </w:tc>
      </w:tr>
      <w:tr w:rsidR="002D00B0" w14:paraId="085DEC1C" w14:textId="77777777" w:rsidTr="00132F26">
        <w:tc>
          <w:tcPr>
            <w:tcW w:w="1052" w:type="pct"/>
            <w:tcBorders>
              <w:top w:val="nil"/>
              <w:left w:val="nil"/>
              <w:bottom w:val="nil"/>
              <w:right w:val="nil"/>
            </w:tcBorders>
            <w:vAlign w:val="center"/>
          </w:tcPr>
          <w:p w14:paraId="6CCB7830" w14:textId="6360A1DB" w:rsidR="00ED225F" w:rsidRDefault="00ED225F" w:rsidP="00132F26">
            <w:pPr>
              <w:spacing w:after="115" w:line="259" w:lineRule="auto"/>
              <w:ind w:left="435"/>
            </w:pPr>
            <w:r w:rsidRPr="007169B9">
              <w:rPr>
                <w:i/>
              </w:rPr>
              <w:t>Live</w:t>
            </w:r>
            <w:r w:rsidR="00D946D7">
              <w:rPr>
                <w:i/>
              </w:rPr>
              <w:t>*</w:t>
            </w:r>
          </w:p>
        </w:tc>
        <w:tc>
          <w:tcPr>
            <w:tcW w:w="956" w:type="pct"/>
            <w:tcBorders>
              <w:top w:val="nil"/>
              <w:left w:val="nil"/>
              <w:bottom w:val="nil"/>
              <w:right w:val="nil"/>
            </w:tcBorders>
            <w:vAlign w:val="center"/>
          </w:tcPr>
          <w:p w14:paraId="54CEC704" w14:textId="36B2F3D2" w:rsidR="00ED225F" w:rsidRDefault="00ED225F" w:rsidP="00ED225F">
            <w:pPr>
              <w:spacing w:after="115" w:line="259" w:lineRule="auto"/>
              <w:jc w:val="center"/>
            </w:pPr>
            <w:r>
              <w:t>560</w:t>
            </w:r>
          </w:p>
        </w:tc>
        <w:tc>
          <w:tcPr>
            <w:tcW w:w="824" w:type="pct"/>
            <w:tcBorders>
              <w:top w:val="nil"/>
              <w:left w:val="nil"/>
              <w:bottom w:val="nil"/>
              <w:right w:val="nil"/>
            </w:tcBorders>
            <w:vAlign w:val="center"/>
          </w:tcPr>
          <w:p w14:paraId="1BB5CEC7" w14:textId="4E84273E" w:rsidR="00ED225F" w:rsidRDefault="00ED225F" w:rsidP="00ED225F">
            <w:pPr>
              <w:spacing w:after="115" w:line="259" w:lineRule="auto"/>
              <w:jc w:val="center"/>
            </w:pPr>
            <w:r>
              <w:t>1</w:t>
            </w:r>
          </w:p>
        </w:tc>
        <w:tc>
          <w:tcPr>
            <w:tcW w:w="802" w:type="pct"/>
            <w:tcBorders>
              <w:top w:val="nil"/>
              <w:left w:val="nil"/>
              <w:bottom w:val="nil"/>
              <w:right w:val="nil"/>
            </w:tcBorders>
            <w:vAlign w:val="center"/>
          </w:tcPr>
          <w:p w14:paraId="28CA7878" w14:textId="1EDEFA9C" w:rsidR="00ED225F" w:rsidRDefault="00ED225F" w:rsidP="00ED225F">
            <w:pPr>
              <w:spacing w:after="115" w:line="259" w:lineRule="auto"/>
              <w:jc w:val="center"/>
            </w:pPr>
            <w:r>
              <w:t>5</w:t>
            </w:r>
          </w:p>
        </w:tc>
        <w:tc>
          <w:tcPr>
            <w:tcW w:w="713" w:type="pct"/>
            <w:tcBorders>
              <w:top w:val="nil"/>
              <w:left w:val="nil"/>
              <w:bottom w:val="nil"/>
              <w:right w:val="nil"/>
            </w:tcBorders>
            <w:vAlign w:val="center"/>
          </w:tcPr>
          <w:p w14:paraId="7A7C54B4" w14:textId="0B87D0EF" w:rsidR="00ED225F" w:rsidRDefault="00ED225F" w:rsidP="00ED225F">
            <w:pPr>
              <w:spacing w:after="115" w:line="259" w:lineRule="auto"/>
              <w:jc w:val="center"/>
            </w:pPr>
            <w:r>
              <w:t>165</w:t>
            </w:r>
          </w:p>
        </w:tc>
        <w:tc>
          <w:tcPr>
            <w:tcW w:w="653" w:type="pct"/>
            <w:tcBorders>
              <w:top w:val="nil"/>
              <w:left w:val="nil"/>
              <w:bottom w:val="nil"/>
              <w:right w:val="nil"/>
            </w:tcBorders>
            <w:vAlign w:val="center"/>
          </w:tcPr>
          <w:p w14:paraId="0ECA77AD" w14:textId="5B86EC4F" w:rsidR="00ED225F" w:rsidRDefault="00ED225F" w:rsidP="00ED225F">
            <w:pPr>
              <w:spacing w:after="115" w:line="259" w:lineRule="auto"/>
              <w:jc w:val="center"/>
            </w:pPr>
            <w:r>
              <w:t>389</w:t>
            </w:r>
          </w:p>
        </w:tc>
      </w:tr>
      <w:tr w:rsidR="002D00B0" w14:paraId="3C7E122E" w14:textId="77777777" w:rsidTr="00132F26">
        <w:tc>
          <w:tcPr>
            <w:tcW w:w="1052" w:type="pct"/>
            <w:tcBorders>
              <w:top w:val="nil"/>
              <w:left w:val="nil"/>
              <w:bottom w:val="nil"/>
              <w:right w:val="nil"/>
            </w:tcBorders>
            <w:vAlign w:val="center"/>
          </w:tcPr>
          <w:p w14:paraId="12315B20" w14:textId="52BACD3E" w:rsidR="00ED225F" w:rsidRDefault="00ED225F" w:rsidP="00132F26">
            <w:pPr>
              <w:spacing w:after="115" w:line="259" w:lineRule="auto"/>
              <w:ind w:left="435"/>
            </w:pPr>
            <w:r w:rsidRPr="007169B9">
              <w:rPr>
                <w:i/>
              </w:rPr>
              <w:t>Carcass</w:t>
            </w:r>
            <w:r w:rsidR="00D946D7">
              <w:rPr>
                <w:i/>
              </w:rPr>
              <w:t>*</w:t>
            </w:r>
          </w:p>
        </w:tc>
        <w:tc>
          <w:tcPr>
            <w:tcW w:w="956" w:type="pct"/>
            <w:tcBorders>
              <w:top w:val="nil"/>
              <w:left w:val="nil"/>
              <w:bottom w:val="nil"/>
              <w:right w:val="nil"/>
            </w:tcBorders>
            <w:vAlign w:val="center"/>
          </w:tcPr>
          <w:p w14:paraId="0A8192D3" w14:textId="449F2068" w:rsidR="00ED225F" w:rsidRDefault="002D00B0" w:rsidP="00ED225F">
            <w:pPr>
              <w:spacing w:after="115" w:line="259" w:lineRule="auto"/>
              <w:jc w:val="center"/>
            </w:pPr>
            <w:r>
              <w:t>58</w:t>
            </w:r>
          </w:p>
        </w:tc>
        <w:tc>
          <w:tcPr>
            <w:tcW w:w="824" w:type="pct"/>
            <w:tcBorders>
              <w:top w:val="nil"/>
              <w:left w:val="nil"/>
              <w:bottom w:val="nil"/>
              <w:right w:val="nil"/>
            </w:tcBorders>
            <w:vAlign w:val="center"/>
          </w:tcPr>
          <w:p w14:paraId="27EA64F9" w14:textId="413836CD" w:rsidR="00ED225F" w:rsidRDefault="002D00B0" w:rsidP="00ED225F">
            <w:pPr>
              <w:spacing w:after="115" w:line="259" w:lineRule="auto"/>
              <w:jc w:val="center"/>
            </w:pPr>
            <w:r>
              <w:t>4</w:t>
            </w:r>
          </w:p>
        </w:tc>
        <w:tc>
          <w:tcPr>
            <w:tcW w:w="802" w:type="pct"/>
            <w:tcBorders>
              <w:top w:val="nil"/>
              <w:left w:val="nil"/>
              <w:bottom w:val="nil"/>
              <w:right w:val="nil"/>
            </w:tcBorders>
            <w:vAlign w:val="center"/>
          </w:tcPr>
          <w:p w14:paraId="66306066" w14:textId="58298267" w:rsidR="00ED225F" w:rsidRDefault="002D00B0" w:rsidP="00ED225F">
            <w:pPr>
              <w:spacing w:after="115" w:line="259" w:lineRule="auto"/>
              <w:jc w:val="center"/>
            </w:pPr>
            <w:r>
              <w:t>15</w:t>
            </w:r>
          </w:p>
        </w:tc>
        <w:tc>
          <w:tcPr>
            <w:tcW w:w="713" w:type="pct"/>
            <w:tcBorders>
              <w:top w:val="nil"/>
              <w:left w:val="nil"/>
              <w:bottom w:val="nil"/>
              <w:right w:val="nil"/>
            </w:tcBorders>
            <w:vAlign w:val="center"/>
          </w:tcPr>
          <w:p w14:paraId="68EF0EE1" w14:textId="3F1D4B13" w:rsidR="00ED225F" w:rsidRDefault="002D00B0" w:rsidP="00ED225F">
            <w:pPr>
              <w:spacing w:after="115" w:line="259" w:lineRule="auto"/>
              <w:jc w:val="center"/>
            </w:pPr>
            <w:r>
              <w:t>20</w:t>
            </w:r>
          </w:p>
        </w:tc>
        <w:tc>
          <w:tcPr>
            <w:tcW w:w="653" w:type="pct"/>
            <w:tcBorders>
              <w:top w:val="nil"/>
              <w:left w:val="nil"/>
              <w:bottom w:val="nil"/>
              <w:right w:val="nil"/>
            </w:tcBorders>
            <w:vAlign w:val="center"/>
          </w:tcPr>
          <w:p w14:paraId="361AC82C" w14:textId="211A4AC0" w:rsidR="00ED225F" w:rsidRDefault="002D00B0" w:rsidP="00ED225F">
            <w:pPr>
              <w:spacing w:after="115" w:line="259" w:lineRule="auto"/>
              <w:jc w:val="center"/>
            </w:pPr>
            <w:r>
              <w:t>19</w:t>
            </w:r>
          </w:p>
        </w:tc>
      </w:tr>
      <w:tr w:rsidR="002D00B0" w14:paraId="7CCBFF58" w14:textId="77777777" w:rsidTr="00132F26">
        <w:tc>
          <w:tcPr>
            <w:tcW w:w="1052" w:type="pct"/>
            <w:tcBorders>
              <w:top w:val="nil"/>
              <w:left w:val="nil"/>
              <w:bottom w:val="nil"/>
              <w:right w:val="nil"/>
            </w:tcBorders>
            <w:shd w:val="clear" w:color="auto" w:fill="D9D9D9" w:themeFill="background1" w:themeFillShade="D9"/>
            <w:vAlign w:val="center"/>
          </w:tcPr>
          <w:p w14:paraId="1205EB44" w14:textId="6249DD13" w:rsidR="00ED225F" w:rsidRDefault="00ED225F" w:rsidP="00ED225F">
            <w:pPr>
              <w:spacing w:after="115" w:line="259" w:lineRule="auto"/>
            </w:pPr>
            <w:r>
              <w:t>2014</w:t>
            </w:r>
          </w:p>
        </w:tc>
        <w:tc>
          <w:tcPr>
            <w:tcW w:w="956" w:type="pct"/>
            <w:tcBorders>
              <w:top w:val="nil"/>
              <w:left w:val="nil"/>
              <w:bottom w:val="nil"/>
              <w:right w:val="nil"/>
            </w:tcBorders>
            <w:shd w:val="clear" w:color="auto" w:fill="D9D9D9" w:themeFill="background1" w:themeFillShade="D9"/>
            <w:vAlign w:val="center"/>
          </w:tcPr>
          <w:p w14:paraId="081F534B" w14:textId="77777777" w:rsidR="00ED225F" w:rsidRDefault="00ED225F" w:rsidP="00ED225F">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34CB1194" w14:textId="77777777" w:rsidR="00ED225F" w:rsidRDefault="00ED225F" w:rsidP="00ED225F">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6D6E307B" w14:textId="77777777" w:rsidR="00ED225F" w:rsidRDefault="00ED225F" w:rsidP="00ED225F">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3746D718" w14:textId="77777777" w:rsidR="00ED225F" w:rsidRDefault="00ED225F" w:rsidP="00ED225F">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33B689AA" w14:textId="77777777" w:rsidR="00ED225F" w:rsidRDefault="00ED225F" w:rsidP="00ED225F">
            <w:pPr>
              <w:spacing w:after="115" w:line="259" w:lineRule="auto"/>
              <w:jc w:val="center"/>
            </w:pPr>
          </w:p>
        </w:tc>
      </w:tr>
      <w:tr w:rsidR="002D00B0" w14:paraId="26C013FE" w14:textId="77777777" w:rsidTr="00132F26">
        <w:tc>
          <w:tcPr>
            <w:tcW w:w="1052" w:type="pct"/>
            <w:tcBorders>
              <w:top w:val="nil"/>
              <w:left w:val="nil"/>
              <w:bottom w:val="nil"/>
              <w:right w:val="nil"/>
            </w:tcBorders>
            <w:vAlign w:val="center"/>
          </w:tcPr>
          <w:p w14:paraId="366D55FC" w14:textId="19AC40F8" w:rsidR="00ED225F" w:rsidRDefault="00ED225F" w:rsidP="00132F26">
            <w:pPr>
              <w:spacing w:after="115" w:line="259" w:lineRule="auto"/>
              <w:ind w:left="435"/>
            </w:pPr>
            <w:r w:rsidRPr="007169B9">
              <w:rPr>
                <w:i/>
              </w:rPr>
              <w:t>Live</w:t>
            </w:r>
            <w:r w:rsidR="00D946D7">
              <w:rPr>
                <w:i/>
              </w:rPr>
              <w:t>*</w:t>
            </w:r>
          </w:p>
        </w:tc>
        <w:tc>
          <w:tcPr>
            <w:tcW w:w="956" w:type="pct"/>
            <w:tcBorders>
              <w:top w:val="nil"/>
              <w:left w:val="nil"/>
              <w:bottom w:val="nil"/>
              <w:right w:val="nil"/>
            </w:tcBorders>
            <w:vAlign w:val="center"/>
          </w:tcPr>
          <w:p w14:paraId="1B886D4E" w14:textId="724570B9" w:rsidR="00ED225F" w:rsidRDefault="000B757E" w:rsidP="00ED225F">
            <w:pPr>
              <w:spacing w:after="115" w:line="259" w:lineRule="auto"/>
              <w:jc w:val="center"/>
            </w:pPr>
            <w:r>
              <w:t>770</w:t>
            </w:r>
          </w:p>
        </w:tc>
        <w:tc>
          <w:tcPr>
            <w:tcW w:w="824" w:type="pct"/>
            <w:tcBorders>
              <w:top w:val="nil"/>
              <w:left w:val="nil"/>
              <w:bottom w:val="nil"/>
              <w:right w:val="nil"/>
            </w:tcBorders>
            <w:vAlign w:val="center"/>
          </w:tcPr>
          <w:p w14:paraId="5BD60B1F" w14:textId="6BAB5BA2" w:rsidR="00ED225F" w:rsidRDefault="000B757E" w:rsidP="00ED225F">
            <w:pPr>
              <w:spacing w:after="115" w:line="259" w:lineRule="auto"/>
              <w:jc w:val="center"/>
            </w:pPr>
            <w:r>
              <w:t>1</w:t>
            </w:r>
          </w:p>
        </w:tc>
        <w:tc>
          <w:tcPr>
            <w:tcW w:w="802" w:type="pct"/>
            <w:tcBorders>
              <w:top w:val="nil"/>
              <w:left w:val="nil"/>
              <w:bottom w:val="nil"/>
              <w:right w:val="nil"/>
            </w:tcBorders>
            <w:vAlign w:val="center"/>
          </w:tcPr>
          <w:p w14:paraId="3D759089" w14:textId="785B8DA7" w:rsidR="00ED225F" w:rsidRDefault="000B757E" w:rsidP="00ED225F">
            <w:pPr>
              <w:spacing w:after="115" w:line="259" w:lineRule="auto"/>
              <w:jc w:val="center"/>
            </w:pPr>
            <w:r>
              <w:t>15</w:t>
            </w:r>
          </w:p>
        </w:tc>
        <w:tc>
          <w:tcPr>
            <w:tcW w:w="713" w:type="pct"/>
            <w:tcBorders>
              <w:top w:val="nil"/>
              <w:left w:val="nil"/>
              <w:bottom w:val="nil"/>
              <w:right w:val="nil"/>
            </w:tcBorders>
            <w:vAlign w:val="center"/>
          </w:tcPr>
          <w:p w14:paraId="62369D4D" w14:textId="1764E0FF" w:rsidR="00ED225F" w:rsidRDefault="000B757E" w:rsidP="00ED225F">
            <w:pPr>
              <w:spacing w:after="115" w:line="259" w:lineRule="auto"/>
              <w:jc w:val="center"/>
            </w:pPr>
            <w:r>
              <w:t>294</w:t>
            </w:r>
          </w:p>
        </w:tc>
        <w:tc>
          <w:tcPr>
            <w:tcW w:w="653" w:type="pct"/>
            <w:tcBorders>
              <w:top w:val="nil"/>
              <w:left w:val="nil"/>
              <w:bottom w:val="nil"/>
              <w:right w:val="nil"/>
            </w:tcBorders>
            <w:vAlign w:val="center"/>
          </w:tcPr>
          <w:p w14:paraId="643D8264" w14:textId="24C82B1C" w:rsidR="00ED225F" w:rsidRDefault="000B757E" w:rsidP="00ED225F">
            <w:pPr>
              <w:spacing w:after="115" w:line="259" w:lineRule="auto"/>
              <w:jc w:val="center"/>
            </w:pPr>
            <w:r>
              <w:t>460</w:t>
            </w:r>
          </w:p>
        </w:tc>
      </w:tr>
      <w:tr w:rsidR="002D00B0" w14:paraId="35958422" w14:textId="77777777" w:rsidTr="00132F26">
        <w:tc>
          <w:tcPr>
            <w:tcW w:w="1052" w:type="pct"/>
            <w:tcBorders>
              <w:top w:val="nil"/>
              <w:left w:val="nil"/>
              <w:bottom w:val="nil"/>
              <w:right w:val="nil"/>
            </w:tcBorders>
            <w:vAlign w:val="center"/>
          </w:tcPr>
          <w:p w14:paraId="4AB77F8B" w14:textId="246389DA" w:rsidR="00ED225F" w:rsidRDefault="00ED225F" w:rsidP="00132F26">
            <w:pPr>
              <w:spacing w:after="115" w:line="259" w:lineRule="auto"/>
              <w:ind w:left="435"/>
            </w:pPr>
            <w:r w:rsidRPr="007169B9">
              <w:rPr>
                <w:i/>
              </w:rPr>
              <w:t>Carcass</w:t>
            </w:r>
            <w:r w:rsidR="00D946D7">
              <w:rPr>
                <w:i/>
              </w:rPr>
              <w:t>*</w:t>
            </w:r>
          </w:p>
        </w:tc>
        <w:tc>
          <w:tcPr>
            <w:tcW w:w="956" w:type="pct"/>
            <w:tcBorders>
              <w:top w:val="nil"/>
              <w:left w:val="nil"/>
              <w:bottom w:val="nil"/>
              <w:right w:val="nil"/>
            </w:tcBorders>
            <w:vAlign w:val="center"/>
          </w:tcPr>
          <w:p w14:paraId="7CA4CC3D" w14:textId="7A4A22A8" w:rsidR="00ED225F" w:rsidRDefault="000B757E" w:rsidP="00ED225F">
            <w:pPr>
              <w:spacing w:after="115" w:line="259" w:lineRule="auto"/>
              <w:jc w:val="center"/>
            </w:pPr>
            <w:r>
              <w:t>94</w:t>
            </w:r>
          </w:p>
        </w:tc>
        <w:tc>
          <w:tcPr>
            <w:tcW w:w="824" w:type="pct"/>
            <w:tcBorders>
              <w:top w:val="nil"/>
              <w:left w:val="nil"/>
              <w:bottom w:val="nil"/>
              <w:right w:val="nil"/>
            </w:tcBorders>
            <w:vAlign w:val="center"/>
          </w:tcPr>
          <w:p w14:paraId="593C2AB5" w14:textId="2CE4D244" w:rsidR="00ED225F" w:rsidRDefault="000B757E" w:rsidP="00ED225F">
            <w:pPr>
              <w:spacing w:after="115" w:line="259" w:lineRule="auto"/>
              <w:jc w:val="center"/>
            </w:pPr>
            <w:r>
              <w:t>29</w:t>
            </w:r>
          </w:p>
        </w:tc>
        <w:tc>
          <w:tcPr>
            <w:tcW w:w="802" w:type="pct"/>
            <w:tcBorders>
              <w:top w:val="nil"/>
              <w:left w:val="nil"/>
              <w:bottom w:val="nil"/>
              <w:right w:val="nil"/>
            </w:tcBorders>
            <w:vAlign w:val="center"/>
          </w:tcPr>
          <w:p w14:paraId="743F46FB" w14:textId="6E9FEAB1" w:rsidR="00ED225F" w:rsidRDefault="000B757E" w:rsidP="00ED225F">
            <w:pPr>
              <w:spacing w:after="115" w:line="259" w:lineRule="auto"/>
              <w:jc w:val="center"/>
            </w:pPr>
            <w:r>
              <w:t>19</w:t>
            </w:r>
          </w:p>
        </w:tc>
        <w:tc>
          <w:tcPr>
            <w:tcW w:w="713" w:type="pct"/>
            <w:tcBorders>
              <w:top w:val="nil"/>
              <w:left w:val="nil"/>
              <w:bottom w:val="nil"/>
              <w:right w:val="nil"/>
            </w:tcBorders>
            <w:vAlign w:val="center"/>
          </w:tcPr>
          <w:p w14:paraId="3A92F43C" w14:textId="3B05BA01" w:rsidR="00ED225F" w:rsidRDefault="000B757E" w:rsidP="00ED225F">
            <w:pPr>
              <w:spacing w:after="115" w:line="259" w:lineRule="auto"/>
              <w:jc w:val="center"/>
            </w:pPr>
            <w:r>
              <w:t>23</w:t>
            </w:r>
          </w:p>
        </w:tc>
        <w:tc>
          <w:tcPr>
            <w:tcW w:w="653" w:type="pct"/>
            <w:tcBorders>
              <w:top w:val="nil"/>
              <w:left w:val="nil"/>
              <w:bottom w:val="nil"/>
              <w:right w:val="nil"/>
            </w:tcBorders>
            <w:vAlign w:val="center"/>
          </w:tcPr>
          <w:p w14:paraId="32B06EC0" w14:textId="5EEDB4BD" w:rsidR="00ED225F" w:rsidRDefault="000B757E" w:rsidP="00ED225F">
            <w:pPr>
              <w:spacing w:after="115" w:line="259" w:lineRule="auto"/>
              <w:jc w:val="center"/>
            </w:pPr>
            <w:r>
              <w:t>23</w:t>
            </w:r>
          </w:p>
        </w:tc>
      </w:tr>
      <w:tr w:rsidR="002D00B0" w14:paraId="48D7E5D0" w14:textId="77777777" w:rsidTr="00132F26">
        <w:tc>
          <w:tcPr>
            <w:tcW w:w="1052" w:type="pct"/>
            <w:tcBorders>
              <w:top w:val="nil"/>
              <w:left w:val="nil"/>
              <w:bottom w:val="nil"/>
              <w:right w:val="nil"/>
            </w:tcBorders>
            <w:shd w:val="clear" w:color="auto" w:fill="D9D9D9" w:themeFill="background1" w:themeFillShade="D9"/>
            <w:vAlign w:val="center"/>
          </w:tcPr>
          <w:p w14:paraId="3F6F2D5C" w14:textId="4E164E2B" w:rsidR="00ED225F" w:rsidRPr="00132F26" w:rsidRDefault="00ED225F" w:rsidP="00132F26">
            <w:pPr>
              <w:spacing w:after="115" w:line="259" w:lineRule="auto"/>
            </w:pPr>
            <w:r>
              <w:t>2015</w:t>
            </w:r>
          </w:p>
        </w:tc>
        <w:tc>
          <w:tcPr>
            <w:tcW w:w="956" w:type="pct"/>
            <w:tcBorders>
              <w:top w:val="nil"/>
              <w:left w:val="nil"/>
              <w:bottom w:val="nil"/>
              <w:right w:val="nil"/>
            </w:tcBorders>
            <w:shd w:val="clear" w:color="auto" w:fill="D9D9D9" w:themeFill="background1" w:themeFillShade="D9"/>
            <w:vAlign w:val="center"/>
          </w:tcPr>
          <w:p w14:paraId="272C0481" w14:textId="77777777" w:rsidR="00ED225F" w:rsidRDefault="00ED225F" w:rsidP="00ED225F">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5EB599C9" w14:textId="77777777" w:rsidR="00ED225F" w:rsidRDefault="00ED225F" w:rsidP="00ED225F">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77D99473" w14:textId="77777777" w:rsidR="00ED225F" w:rsidRDefault="00ED225F" w:rsidP="00ED225F">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7120F736" w14:textId="77777777" w:rsidR="00ED225F" w:rsidRDefault="00ED225F" w:rsidP="00ED225F">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18B8C124" w14:textId="77777777" w:rsidR="00ED225F" w:rsidRDefault="00ED225F" w:rsidP="00ED225F">
            <w:pPr>
              <w:spacing w:after="115" w:line="259" w:lineRule="auto"/>
              <w:jc w:val="center"/>
            </w:pPr>
          </w:p>
        </w:tc>
      </w:tr>
      <w:tr w:rsidR="002D00B0" w14:paraId="7AD572B2" w14:textId="77777777" w:rsidTr="00132F26">
        <w:tc>
          <w:tcPr>
            <w:tcW w:w="1052" w:type="pct"/>
            <w:tcBorders>
              <w:top w:val="nil"/>
              <w:left w:val="nil"/>
              <w:bottom w:val="nil"/>
              <w:right w:val="nil"/>
            </w:tcBorders>
            <w:vAlign w:val="center"/>
          </w:tcPr>
          <w:p w14:paraId="74994CEC" w14:textId="5C66E375" w:rsidR="00ED225F" w:rsidRPr="007169B9" w:rsidRDefault="00ED225F" w:rsidP="00ED225F">
            <w:pPr>
              <w:spacing w:after="115" w:line="259" w:lineRule="auto"/>
              <w:ind w:left="165"/>
              <w:rPr>
                <w:i/>
              </w:rPr>
            </w:pPr>
            <w:r>
              <w:t>Above Detroit</w:t>
            </w:r>
          </w:p>
        </w:tc>
        <w:tc>
          <w:tcPr>
            <w:tcW w:w="956" w:type="pct"/>
            <w:tcBorders>
              <w:top w:val="nil"/>
              <w:left w:val="nil"/>
              <w:bottom w:val="nil"/>
              <w:right w:val="nil"/>
            </w:tcBorders>
            <w:vAlign w:val="center"/>
          </w:tcPr>
          <w:p w14:paraId="3828F0B9" w14:textId="77777777" w:rsidR="00ED225F" w:rsidRDefault="00ED225F" w:rsidP="00ED225F">
            <w:pPr>
              <w:spacing w:after="115" w:line="259" w:lineRule="auto"/>
              <w:jc w:val="center"/>
            </w:pPr>
          </w:p>
        </w:tc>
        <w:tc>
          <w:tcPr>
            <w:tcW w:w="824" w:type="pct"/>
            <w:tcBorders>
              <w:top w:val="nil"/>
              <w:left w:val="nil"/>
              <w:bottom w:val="nil"/>
              <w:right w:val="nil"/>
            </w:tcBorders>
            <w:vAlign w:val="center"/>
          </w:tcPr>
          <w:p w14:paraId="15A7ADC5" w14:textId="77777777" w:rsidR="00ED225F" w:rsidRDefault="00ED225F" w:rsidP="00ED225F">
            <w:pPr>
              <w:spacing w:after="115" w:line="259" w:lineRule="auto"/>
              <w:jc w:val="center"/>
            </w:pPr>
          </w:p>
        </w:tc>
        <w:tc>
          <w:tcPr>
            <w:tcW w:w="802" w:type="pct"/>
            <w:tcBorders>
              <w:top w:val="nil"/>
              <w:left w:val="nil"/>
              <w:bottom w:val="nil"/>
              <w:right w:val="nil"/>
            </w:tcBorders>
            <w:vAlign w:val="center"/>
          </w:tcPr>
          <w:p w14:paraId="5CC219C2" w14:textId="77777777" w:rsidR="00ED225F" w:rsidRDefault="00ED225F" w:rsidP="00ED225F">
            <w:pPr>
              <w:spacing w:after="115" w:line="259" w:lineRule="auto"/>
              <w:jc w:val="center"/>
            </w:pPr>
          </w:p>
        </w:tc>
        <w:tc>
          <w:tcPr>
            <w:tcW w:w="713" w:type="pct"/>
            <w:tcBorders>
              <w:top w:val="nil"/>
              <w:left w:val="nil"/>
              <w:bottom w:val="nil"/>
              <w:right w:val="nil"/>
            </w:tcBorders>
            <w:vAlign w:val="center"/>
          </w:tcPr>
          <w:p w14:paraId="1D63145A" w14:textId="77777777" w:rsidR="00ED225F" w:rsidRDefault="00ED225F" w:rsidP="00ED225F">
            <w:pPr>
              <w:spacing w:after="115" w:line="259" w:lineRule="auto"/>
              <w:jc w:val="center"/>
            </w:pPr>
          </w:p>
        </w:tc>
        <w:tc>
          <w:tcPr>
            <w:tcW w:w="653" w:type="pct"/>
            <w:tcBorders>
              <w:top w:val="nil"/>
              <w:left w:val="nil"/>
              <w:bottom w:val="nil"/>
              <w:right w:val="nil"/>
            </w:tcBorders>
            <w:vAlign w:val="center"/>
          </w:tcPr>
          <w:p w14:paraId="7D10713F" w14:textId="77777777" w:rsidR="00ED225F" w:rsidRDefault="00ED225F" w:rsidP="00ED225F">
            <w:pPr>
              <w:spacing w:after="115" w:line="259" w:lineRule="auto"/>
              <w:jc w:val="center"/>
            </w:pPr>
          </w:p>
        </w:tc>
      </w:tr>
      <w:tr w:rsidR="002D00B0" w14:paraId="4F5F0D4D" w14:textId="77777777" w:rsidTr="00132F26">
        <w:tc>
          <w:tcPr>
            <w:tcW w:w="1052" w:type="pct"/>
            <w:tcBorders>
              <w:top w:val="nil"/>
              <w:left w:val="nil"/>
              <w:bottom w:val="nil"/>
              <w:right w:val="nil"/>
            </w:tcBorders>
            <w:vAlign w:val="center"/>
          </w:tcPr>
          <w:p w14:paraId="5C177692" w14:textId="7230E0E8" w:rsidR="002D00B0" w:rsidRPr="007169B9" w:rsidRDefault="002D00B0" w:rsidP="002D00B0">
            <w:pPr>
              <w:spacing w:after="115" w:line="259" w:lineRule="auto"/>
              <w:ind w:left="435"/>
              <w:rPr>
                <w:i/>
              </w:rPr>
            </w:pPr>
            <w:r w:rsidRPr="007169B9">
              <w:rPr>
                <w:i/>
              </w:rPr>
              <w:t>Live</w:t>
            </w:r>
            <w:r w:rsidR="00D946D7">
              <w:rPr>
                <w:i/>
              </w:rPr>
              <w:t>*</w:t>
            </w:r>
          </w:p>
        </w:tc>
        <w:tc>
          <w:tcPr>
            <w:tcW w:w="956" w:type="pct"/>
            <w:tcBorders>
              <w:top w:val="nil"/>
              <w:left w:val="nil"/>
              <w:bottom w:val="nil"/>
              <w:right w:val="nil"/>
            </w:tcBorders>
            <w:vAlign w:val="center"/>
          </w:tcPr>
          <w:p w14:paraId="0B2CA34C" w14:textId="439C12AF" w:rsidR="002D00B0" w:rsidRDefault="002D00B0">
            <w:pPr>
              <w:spacing w:after="115" w:line="259" w:lineRule="auto"/>
              <w:jc w:val="center"/>
            </w:pPr>
            <w:r>
              <w:t>498</w:t>
            </w:r>
          </w:p>
        </w:tc>
        <w:tc>
          <w:tcPr>
            <w:tcW w:w="824" w:type="pct"/>
            <w:tcBorders>
              <w:top w:val="nil"/>
              <w:left w:val="nil"/>
              <w:bottom w:val="nil"/>
              <w:right w:val="nil"/>
            </w:tcBorders>
            <w:vAlign w:val="center"/>
          </w:tcPr>
          <w:p w14:paraId="4A814F6F" w14:textId="67CC6E76" w:rsidR="002D00B0" w:rsidRDefault="00CB349A" w:rsidP="002D00B0">
            <w:pPr>
              <w:spacing w:after="115" w:line="259" w:lineRule="auto"/>
              <w:jc w:val="center"/>
            </w:pPr>
            <w:r>
              <w:t>62</w:t>
            </w:r>
          </w:p>
        </w:tc>
        <w:tc>
          <w:tcPr>
            <w:tcW w:w="802" w:type="pct"/>
            <w:tcBorders>
              <w:top w:val="nil"/>
              <w:left w:val="nil"/>
              <w:bottom w:val="nil"/>
              <w:right w:val="nil"/>
            </w:tcBorders>
            <w:vAlign w:val="center"/>
          </w:tcPr>
          <w:p w14:paraId="5DD13156" w14:textId="41BE660F" w:rsidR="002D00B0" w:rsidRDefault="002D00B0" w:rsidP="002D00B0">
            <w:pPr>
              <w:spacing w:after="115" w:line="259" w:lineRule="auto"/>
              <w:jc w:val="center"/>
            </w:pPr>
            <w:r>
              <w:t>5</w:t>
            </w:r>
          </w:p>
        </w:tc>
        <w:tc>
          <w:tcPr>
            <w:tcW w:w="713" w:type="pct"/>
            <w:tcBorders>
              <w:top w:val="nil"/>
              <w:left w:val="nil"/>
              <w:bottom w:val="nil"/>
              <w:right w:val="nil"/>
            </w:tcBorders>
            <w:vAlign w:val="center"/>
          </w:tcPr>
          <w:p w14:paraId="3D5E8C2E" w14:textId="405E1D40" w:rsidR="002D00B0" w:rsidRDefault="002D00B0" w:rsidP="002D00B0">
            <w:pPr>
              <w:spacing w:after="115" w:line="259" w:lineRule="auto"/>
              <w:jc w:val="center"/>
            </w:pPr>
            <w:r>
              <w:t>144</w:t>
            </w:r>
          </w:p>
        </w:tc>
        <w:tc>
          <w:tcPr>
            <w:tcW w:w="653" w:type="pct"/>
            <w:tcBorders>
              <w:top w:val="nil"/>
              <w:left w:val="nil"/>
              <w:bottom w:val="nil"/>
              <w:right w:val="nil"/>
            </w:tcBorders>
            <w:vAlign w:val="center"/>
          </w:tcPr>
          <w:p w14:paraId="6F3495AD" w14:textId="7594E4E2" w:rsidR="002D00B0" w:rsidRDefault="002D00B0" w:rsidP="002D00B0">
            <w:pPr>
              <w:spacing w:after="115" w:line="259" w:lineRule="auto"/>
              <w:jc w:val="center"/>
            </w:pPr>
            <w:r>
              <w:t>287</w:t>
            </w:r>
          </w:p>
        </w:tc>
      </w:tr>
      <w:tr w:rsidR="002D00B0" w14:paraId="10CF8462" w14:textId="77777777" w:rsidTr="00132F26">
        <w:tc>
          <w:tcPr>
            <w:tcW w:w="1052" w:type="pct"/>
            <w:tcBorders>
              <w:top w:val="nil"/>
              <w:left w:val="nil"/>
              <w:bottom w:val="nil"/>
              <w:right w:val="nil"/>
            </w:tcBorders>
            <w:vAlign w:val="center"/>
          </w:tcPr>
          <w:p w14:paraId="03FE322D" w14:textId="58312994" w:rsidR="002D00B0" w:rsidRPr="007169B9" w:rsidRDefault="002D00B0" w:rsidP="002D00B0">
            <w:pPr>
              <w:spacing w:after="115" w:line="259" w:lineRule="auto"/>
              <w:ind w:left="435"/>
              <w:rPr>
                <w:i/>
              </w:rPr>
            </w:pPr>
            <w:r w:rsidRPr="007169B9">
              <w:rPr>
                <w:i/>
              </w:rPr>
              <w:t>Carcass</w:t>
            </w:r>
            <w:r w:rsidR="00D946D7">
              <w:rPr>
                <w:i/>
              </w:rPr>
              <w:t>*</w:t>
            </w:r>
          </w:p>
        </w:tc>
        <w:tc>
          <w:tcPr>
            <w:tcW w:w="956" w:type="pct"/>
            <w:tcBorders>
              <w:top w:val="nil"/>
              <w:left w:val="nil"/>
              <w:bottom w:val="nil"/>
              <w:right w:val="nil"/>
            </w:tcBorders>
            <w:vAlign w:val="center"/>
          </w:tcPr>
          <w:p w14:paraId="49D78AE4" w14:textId="4BE21686" w:rsidR="002D00B0" w:rsidRDefault="00CB349A">
            <w:pPr>
              <w:spacing w:after="115" w:line="259" w:lineRule="auto"/>
              <w:jc w:val="center"/>
            </w:pPr>
            <w:r>
              <w:t>41</w:t>
            </w:r>
          </w:p>
        </w:tc>
        <w:tc>
          <w:tcPr>
            <w:tcW w:w="824" w:type="pct"/>
            <w:tcBorders>
              <w:top w:val="nil"/>
              <w:left w:val="nil"/>
              <w:bottom w:val="nil"/>
              <w:right w:val="nil"/>
            </w:tcBorders>
            <w:vAlign w:val="center"/>
          </w:tcPr>
          <w:p w14:paraId="6CF81C8D" w14:textId="711F7E6E" w:rsidR="002D00B0" w:rsidRDefault="00CB349A" w:rsidP="002D00B0">
            <w:pPr>
              <w:spacing w:after="115" w:line="259" w:lineRule="auto"/>
              <w:jc w:val="center"/>
            </w:pPr>
            <w:r>
              <w:t>6</w:t>
            </w:r>
          </w:p>
        </w:tc>
        <w:tc>
          <w:tcPr>
            <w:tcW w:w="802" w:type="pct"/>
            <w:tcBorders>
              <w:top w:val="nil"/>
              <w:left w:val="nil"/>
              <w:bottom w:val="nil"/>
              <w:right w:val="nil"/>
            </w:tcBorders>
            <w:vAlign w:val="center"/>
          </w:tcPr>
          <w:p w14:paraId="056C3141" w14:textId="79E2AFD7" w:rsidR="002D00B0" w:rsidRDefault="002D00B0" w:rsidP="002D00B0">
            <w:pPr>
              <w:spacing w:after="115" w:line="259" w:lineRule="auto"/>
              <w:jc w:val="center"/>
            </w:pPr>
            <w:r>
              <w:t>20</w:t>
            </w:r>
          </w:p>
        </w:tc>
        <w:tc>
          <w:tcPr>
            <w:tcW w:w="713" w:type="pct"/>
            <w:tcBorders>
              <w:top w:val="nil"/>
              <w:left w:val="nil"/>
              <w:bottom w:val="nil"/>
              <w:right w:val="nil"/>
            </w:tcBorders>
            <w:vAlign w:val="center"/>
          </w:tcPr>
          <w:p w14:paraId="22AA50F9" w14:textId="0880C697" w:rsidR="002D00B0" w:rsidRDefault="002D00B0" w:rsidP="002D00B0">
            <w:pPr>
              <w:spacing w:after="115" w:line="259" w:lineRule="auto"/>
              <w:jc w:val="center"/>
            </w:pPr>
            <w:r>
              <w:t>6</w:t>
            </w:r>
          </w:p>
        </w:tc>
        <w:tc>
          <w:tcPr>
            <w:tcW w:w="653" w:type="pct"/>
            <w:tcBorders>
              <w:top w:val="nil"/>
              <w:left w:val="nil"/>
              <w:bottom w:val="nil"/>
              <w:right w:val="nil"/>
            </w:tcBorders>
            <w:vAlign w:val="center"/>
          </w:tcPr>
          <w:p w14:paraId="7AF1296F" w14:textId="4F4F4F85" w:rsidR="002D00B0" w:rsidRDefault="002D00B0" w:rsidP="002D00B0">
            <w:pPr>
              <w:spacing w:after="115" w:line="259" w:lineRule="auto"/>
              <w:jc w:val="center"/>
            </w:pPr>
            <w:r>
              <w:t>9</w:t>
            </w:r>
          </w:p>
        </w:tc>
      </w:tr>
      <w:tr w:rsidR="002D00B0" w14:paraId="041944B2" w14:textId="77777777" w:rsidTr="00132F26">
        <w:tc>
          <w:tcPr>
            <w:tcW w:w="1052" w:type="pct"/>
            <w:tcBorders>
              <w:top w:val="nil"/>
              <w:left w:val="nil"/>
              <w:bottom w:val="nil"/>
              <w:right w:val="nil"/>
            </w:tcBorders>
            <w:vAlign w:val="center"/>
          </w:tcPr>
          <w:p w14:paraId="06C3D431" w14:textId="6FACCACE" w:rsidR="002D00B0" w:rsidRPr="007169B9" w:rsidRDefault="002D00B0" w:rsidP="002D00B0">
            <w:pPr>
              <w:spacing w:after="115" w:line="259" w:lineRule="auto"/>
              <w:ind w:left="165"/>
              <w:rPr>
                <w:i/>
              </w:rPr>
            </w:pPr>
            <w:r>
              <w:t>Below Big Cliff</w:t>
            </w:r>
          </w:p>
        </w:tc>
        <w:tc>
          <w:tcPr>
            <w:tcW w:w="956" w:type="pct"/>
            <w:tcBorders>
              <w:top w:val="nil"/>
              <w:left w:val="nil"/>
              <w:bottom w:val="nil"/>
              <w:right w:val="nil"/>
            </w:tcBorders>
            <w:vAlign w:val="center"/>
          </w:tcPr>
          <w:p w14:paraId="21B01007" w14:textId="77777777" w:rsidR="002D00B0" w:rsidRDefault="002D00B0" w:rsidP="002D00B0">
            <w:pPr>
              <w:spacing w:after="115" w:line="259" w:lineRule="auto"/>
              <w:jc w:val="center"/>
            </w:pPr>
          </w:p>
        </w:tc>
        <w:tc>
          <w:tcPr>
            <w:tcW w:w="824" w:type="pct"/>
            <w:tcBorders>
              <w:top w:val="nil"/>
              <w:left w:val="nil"/>
              <w:bottom w:val="nil"/>
              <w:right w:val="nil"/>
            </w:tcBorders>
            <w:vAlign w:val="center"/>
          </w:tcPr>
          <w:p w14:paraId="7A63A72B" w14:textId="77777777" w:rsidR="002D00B0" w:rsidRDefault="002D00B0" w:rsidP="002D00B0">
            <w:pPr>
              <w:spacing w:after="115" w:line="259" w:lineRule="auto"/>
              <w:jc w:val="center"/>
            </w:pPr>
          </w:p>
        </w:tc>
        <w:tc>
          <w:tcPr>
            <w:tcW w:w="802" w:type="pct"/>
            <w:tcBorders>
              <w:top w:val="nil"/>
              <w:left w:val="nil"/>
              <w:bottom w:val="nil"/>
              <w:right w:val="nil"/>
            </w:tcBorders>
            <w:vAlign w:val="center"/>
          </w:tcPr>
          <w:p w14:paraId="5C111986" w14:textId="77777777" w:rsidR="002D00B0" w:rsidRDefault="002D00B0" w:rsidP="002D00B0">
            <w:pPr>
              <w:spacing w:after="115" w:line="259" w:lineRule="auto"/>
              <w:jc w:val="center"/>
            </w:pPr>
          </w:p>
        </w:tc>
        <w:tc>
          <w:tcPr>
            <w:tcW w:w="713" w:type="pct"/>
            <w:tcBorders>
              <w:top w:val="nil"/>
              <w:left w:val="nil"/>
              <w:bottom w:val="nil"/>
              <w:right w:val="nil"/>
            </w:tcBorders>
            <w:vAlign w:val="center"/>
          </w:tcPr>
          <w:p w14:paraId="170D2218" w14:textId="77777777" w:rsidR="002D00B0" w:rsidRDefault="002D00B0" w:rsidP="002D00B0">
            <w:pPr>
              <w:spacing w:after="115" w:line="259" w:lineRule="auto"/>
              <w:jc w:val="center"/>
            </w:pPr>
          </w:p>
        </w:tc>
        <w:tc>
          <w:tcPr>
            <w:tcW w:w="653" w:type="pct"/>
            <w:tcBorders>
              <w:top w:val="nil"/>
              <w:left w:val="nil"/>
              <w:bottom w:val="nil"/>
              <w:right w:val="nil"/>
            </w:tcBorders>
            <w:vAlign w:val="center"/>
          </w:tcPr>
          <w:p w14:paraId="6DE1A239" w14:textId="77777777" w:rsidR="002D00B0" w:rsidRDefault="002D00B0" w:rsidP="002D00B0">
            <w:pPr>
              <w:spacing w:after="115" w:line="259" w:lineRule="auto"/>
              <w:jc w:val="center"/>
            </w:pPr>
          </w:p>
        </w:tc>
      </w:tr>
      <w:tr w:rsidR="002D00B0" w14:paraId="62C203C5" w14:textId="77777777" w:rsidTr="00132F26">
        <w:tc>
          <w:tcPr>
            <w:tcW w:w="1052" w:type="pct"/>
            <w:tcBorders>
              <w:top w:val="nil"/>
              <w:left w:val="nil"/>
              <w:bottom w:val="nil"/>
              <w:right w:val="nil"/>
            </w:tcBorders>
            <w:vAlign w:val="center"/>
          </w:tcPr>
          <w:p w14:paraId="4C25A3EE" w14:textId="7114F1FF" w:rsidR="002D00B0" w:rsidRPr="007169B9" w:rsidRDefault="002D00B0" w:rsidP="002D00B0">
            <w:pPr>
              <w:spacing w:after="115" w:line="259" w:lineRule="auto"/>
              <w:ind w:left="435"/>
              <w:rPr>
                <w:i/>
              </w:rPr>
            </w:pPr>
            <w:r w:rsidRPr="007169B9">
              <w:rPr>
                <w:i/>
              </w:rPr>
              <w:t>Live</w:t>
            </w:r>
            <w:r w:rsidR="00D946D7">
              <w:rPr>
                <w:i/>
              </w:rPr>
              <w:t>*</w:t>
            </w:r>
          </w:p>
        </w:tc>
        <w:tc>
          <w:tcPr>
            <w:tcW w:w="956" w:type="pct"/>
            <w:tcBorders>
              <w:top w:val="nil"/>
              <w:left w:val="nil"/>
              <w:bottom w:val="nil"/>
              <w:right w:val="nil"/>
            </w:tcBorders>
            <w:vAlign w:val="center"/>
          </w:tcPr>
          <w:p w14:paraId="5B0ECC88" w14:textId="67F141E0" w:rsidR="002D00B0" w:rsidRDefault="00CB349A">
            <w:pPr>
              <w:spacing w:after="115" w:line="259" w:lineRule="auto"/>
              <w:jc w:val="center"/>
            </w:pPr>
            <w:r>
              <w:t>170</w:t>
            </w:r>
          </w:p>
        </w:tc>
        <w:tc>
          <w:tcPr>
            <w:tcW w:w="824" w:type="pct"/>
            <w:tcBorders>
              <w:top w:val="nil"/>
              <w:left w:val="nil"/>
              <w:bottom w:val="nil"/>
              <w:right w:val="nil"/>
            </w:tcBorders>
            <w:vAlign w:val="center"/>
          </w:tcPr>
          <w:p w14:paraId="61C96CE6" w14:textId="01E97306" w:rsidR="002D00B0" w:rsidRDefault="002D00B0" w:rsidP="002D00B0">
            <w:pPr>
              <w:spacing w:after="115" w:line="259" w:lineRule="auto"/>
              <w:jc w:val="center"/>
            </w:pPr>
            <w:r>
              <w:t>1</w:t>
            </w:r>
            <w:r w:rsidR="00CB349A">
              <w:t>5</w:t>
            </w:r>
          </w:p>
        </w:tc>
        <w:tc>
          <w:tcPr>
            <w:tcW w:w="802" w:type="pct"/>
            <w:tcBorders>
              <w:top w:val="nil"/>
              <w:left w:val="nil"/>
              <w:bottom w:val="nil"/>
              <w:right w:val="nil"/>
            </w:tcBorders>
            <w:vAlign w:val="center"/>
          </w:tcPr>
          <w:p w14:paraId="07639830" w14:textId="373E0895" w:rsidR="002D00B0" w:rsidRDefault="002D00B0" w:rsidP="002D00B0">
            <w:pPr>
              <w:spacing w:after="115" w:line="259" w:lineRule="auto"/>
              <w:jc w:val="center"/>
            </w:pPr>
            <w:r>
              <w:t>7</w:t>
            </w:r>
          </w:p>
        </w:tc>
        <w:tc>
          <w:tcPr>
            <w:tcW w:w="713" w:type="pct"/>
            <w:tcBorders>
              <w:top w:val="nil"/>
              <w:left w:val="nil"/>
              <w:bottom w:val="nil"/>
              <w:right w:val="nil"/>
            </w:tcBorders>
            <w:vAlign w:val="center"/>
          </w:tcPr>
          <w:p w14:paraId="12D21ABE" w14:textId="61DC0448" w:rsidR="002D00B0" w:rsidRDefault="002D00B0" w:rsidP="002D00B0">
            <w:pPr>
              <w:spacing w:after="115" w:line="259" w:lineRule="auto"/>
              <w:jc w:val="center"/>
            </w:pPr>
            <w:r>
              <w:t>70</w:t>
            </w:r>
          </w:p>
        </w:tc>
        <w:tc>
          <w:tcPr>
            <w:tcW w:w="653" w:type="pct"/>
            <w:tcBorders>
              <w:top w:val="nil"/>
              <w:left w:val="nil"/>
              <w:bottom w:val="nil"/>
              <w:right w:val="nil"/>
            </w:tcBorders>
            <w:vAlign w:val="center"/>
          </w:tcPr>
          <w:p w14:paraId="2158B26F" w14:textId="509D3B49" w:rsidR="002D00B0" w:rsidRDefault="002D00B0" w:rsidP="002D00B0">
            <w:pPr>
              <w:spacing w:after="115" w:line="259" w:lineRule="auto"/>
              <w:jc w:val="center"/>
            </w:pPr>
            <w:r>
              <w:t>78</w:t>
            </w:r>
          </w:p>
        </w:tc>
      </w:tr>
      <w:tr w:rsidR="002D00B0" w14:paraId="0864CDD9" w14:textId="77777777" w:rsidTr="00132F26">
        <w:tc>
          <w:tcPr>
            <w:tcW w:w="1052" w:type="pct"/>
            <w:tcBorders>
              <w:top w:val="nil"/>
              <w:left w:val="nil"/>
              <w:bottom w:val="nil"/>
              <w:right w:val="nil"/>
            </w:tcBorders>
            <w:vAlign w:val="center"/>
          </w:tcPr>
          <w:p w14:paraId="055621B8" w14:textId="4B94BEAB" w:rsidR="002D00B0" w:rsidRPr="007169B9" w:rsidRDefault="002D00B0" w:rsidP="002D00B0">
            <w:pPr>
              <w:spacing w:after="115" w:line="259" w:lineRule="auto"/>
              <w:ind w:left="435"/>
              <w:rPr>
                <w:i/>
              </w:rPr>
            </w:pPr>
            <w:r w:rsidRPr="007169B9">
              <w:rPr>
                <w:i/>
              </w:rPr>
              <w:t>Carcass</w:t>
            </w:r>
            <w:r w:rsidR="00D946D7">
              <w:rPr>
                <w:i/>
              </w:rPr>
              <w:t>*</w:t>
            </w:r>
          </w:p>
        </w:tc>
        <w:tc>
          <w:tcPr>
            <w:tcW w:w="956" w:type="pct"/>
            <w:tcBorders>
              <w:top w:val="nil"/>
              <w:left w:val="nil"/>
              <w:bottom w:val="nil"/>
              <w:right w:val="nil"/>
            </w:tcBorders>
            <w:vAlign w:val="center"/>
          </w:tcPr>
          <w:p w14:paraId="54583130" w14:textId="0401EE0B" w:rsidR="002D00B0" w:rsidRDefault="00CB349A">
            <w:pPr>
              <w:spacing w:after="115" w:line="259" w:lineRule="auto"/>
              <w:jc w:val="center"/>
            </w:pPr>
            <w:r>
              <w:t>47</w:t>
            </w:r>
          </w:p>
        </w:tc>
        <w:tc>
          <w:tcPr>
            <w:tcW w:w="824" w:type="pct"/>
            <w:tcBorders>
              <w:top w:val="nil"/>
              <w:left w:val="nil"/>
              <w:bottom w:val="nil"/>
              <w:right w:val="nil"/>
            </w:tcBorders>
            <w:vAlign w:val="center"/>
          </w:tcPr>
          <w:p w14:paraId="5663E8C0" w14:textId="663D531B" w:rsidR="002D00B0" w:rsidRDefault="00CB349A" w:rsidP="002D00B0">
            <w:pPr>
              <w:spacing w:after="115" w:line="259" w:lineRule="auto"/>
              <w:jc w:val="center"/>
            </w:pPr>
            <w:r>
              <w:t>18</w:t>
            </w:r>
          </w:p>
        </w:tc>
        <w:tc>
          <w:tcPr>
            <w:tcW w:w="802" w:type="pct"/>
            <w:tcBorders>
              <w:top w:val="nil"/>
              <w:left w:val="nil"/>
              <w:bottom w:val="nil"/>
              <w:right w:val="nil"/>
            </w:tcBorders>
            <w:vAlign w:val="center"/>
          </w:tcPr>
          <w:p w14:paraId="51E4F500" w14:textId="70927B15" w:rsidR="002D00B0" w:rsidRDefault="002D00B0" w:rsidP="002D00B0">
            <w:pPr>
              <w:spacing w:after="115" w:line="259" w:lineRule="auto"/>
              <w:jc w:val="center"/>
            </w:pPr>
            <w:r>
              <w:t>10</w:t>
            </w:r>
          </w:p>
        </w:tc>
        <w:tc>
          <w:tcPr>
            <w:tcW w:w="713" w:type="pct"/>
            <w:tcBorders>
              <w:top w:val="nil"/>
              <w:left w:val="nil"/>
              <w:bottom w:val="nil"/>
              <w:right w:val="nil"/>
            </w:tcBorders>
            <w:vAlign w:val="center"/>
          </w:tcPr>
          <w:p w14:paraId="5797E660" w14:textId="3E88BDAE" w:rsidR="002D00B0" w:rsidRDefault="002D00B0" w:rsidP="002D00B0">
            <w:pPr>
              <w:spacing w:after="115" w:line="259" w:lineRule="auto"/>
              <w:jc w:val="center"/>
            </w:pPr>
            <w:r>
              <w:t>7</w:t>
            </w:r>
          </w:p>
        </w:tc>
        <w:tc>
          <w:tcPr>
            <w:tcW w:w="653" w:type="pct"/>
            <w:tcBorders>
              <w:top w:val="nil"/>
              <w:left w:val="nil"/>
              <w:bottom w:val="nil"/>
              <w:right w:val="nil"/>
            </w:tcBorders>
            <w:vAlign w:val="center"/>
          </w:tcPr>
          <w:p w14:paraId="796DE7DC" w14:textId="1EE1892A" w:rsidR="002D00B0" w:rsidRDefault="002D00B0" w:rsidP="002D00B0">
            <w:pPr>
              <w:spacing w:after="115" w:line="259" w:lineRule="auto"/>
              <w:jc w:val="center"/>
            </w:pPr>
            <w:r>
              <w:t>12</w:t>
            </w:r>
          </w:p>
        </w:tc>
      </w:tr>
      <w:tr w:rsidR="002D00B0" w14:paraId="1951DDA0" w14:textId="77777777" w:rsidTr="002D00B0">
        <w:tc>
          <w:tcPr>
            <w:tcW w:w="1052" w:type="pct"/>
            <w:tcBorders>
              <w:top w:val="nil"/>
              <w:left w:val="nil"/>
              <w:bottom w:val="nil"/>
              <w:right w:val="nil"/>
            </w:tcBorders>
            <w:shd w:val="clear" w:color="auto" w:fill="D9D9D9" w:themeFill="background1" w:themeFillShade="D9"/>
            <w:vAlign w:val="center"/>
          </w:tcPr>
          <w:p w14:paraId="32CB5949" w14:textId="77777777" w:rsidR="002D00B0" w:rsidRDefault="002D00B0" w:rsidP="002D00B0">
            <w:pPr>
              <w:spacing w:after="115" w:line="259" w:lineRule="auto"/>
            </w:pPr>
            <w:r>
              <w:t>2016</w:t>
            </w:r>
          </w:p>
        </w:tc>
        <w:tc>
          <w:tcPr>
            <w:tcW w:w="956" w:type="pct"/>
            <w:tcBorders>
              <w:top w:val="nil"/>
              <w:left w:val="nil"/>
              <w:bottom w:val="nil"/>
              <w:right w:val="nil"/>
            </w:tcBorders>
            <w:shd w:val="clear" w:color="auto" w:fill="D9D9D9" w:themeFill="background1" w:themeFillShade="D9"/>
            <w:vAlign w:val="center"/>
          </w:tcPr>
          <w:p w14:paraId="3E2D01FD" w14:textId="77777777" w:rsidR="002D00B0"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5FB210CA" w14:textId="77777777" w:rsidR="002D00B0"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4D3AF2F8" w14:textId="77777777" w:rsidR="002D00B0"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6987E8E9"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1DFF242A" w14:textId="77777777" w:rsidR="002D00B0" w:rsidRDefault="002D00B0" w:rsidP="002D00B0">
            <w:pPr>
              <w:spacing w:after="115" w:line="259" w:lineRule="auto"/>
              <w:jc w:val="center"/>
            </w:pPr>
          </w:p>
        </w:tc>
      </w:tr>
      <w:tr w:rsidR="002D00B0" w14:paraId="6BC1E685" w14:textId="77777777" w:rsidTr="002D00B0">
        <w:tc>
          <w:tcPr>
            <w:tcW w:w="1052" w:type="pct"/>
            <w:tcBorders>
              <w:top w:val="nil"/>
              <w:left w:val="nil"/>
              <w:bottom w:val="nil"/>
              <w:right w:val="nil"/>
            </w:tcBorders>
            <w:shd w:val="clear" w:color="auto" w:fill="auto"/>
            <w:vAlign w:val="center"/>
          </w:tcPr>
          <w:p w14:paraId="0ABB9BB0" w14:textId="04ABBEAA" w:rsidR="002D00B0" w:rsidRPr="007169B9" w:rsidRDefault="002D00B0" w:rsidP="002D00B0">
            <w:pPr>
              <w:spacing w:after="115" w:line="259" w:lineRule="auto"/>
              <w:ind w:firstLine="420"/>
              <w:rPr>
                <w:i/>
              </w:rPr>
            </w:pPr>
            <w:r w:rsidRPr="007169B9">
              <w:rPr>
                <w:i/>
              </w:rPr>
              <w:t>Live</w:t>
            </w:r>
          </w:p>
        </w:tc>
        <w:tc>
          <w:tcPr>
            <w:tcW w:w="956" w:type="pct"/>
            <w:tcBorders>
              <w:top w:val="nil"/>
              <w:left w:val="nil"/>
              <w:bottom w:val="nil"/>
              <w:right w:val="nil"/>
            </w:tcBorders>
            <w:shd w:val="clear" w:color="auto" w:fill="auto"/>
            <w:vAlign w:val="center"/>
          </w:tcPr>
          <w:p w14:paraId="5A505A18" w14:textId="77777777" w:rsidR="002D00B0" w:rsidRDefault="002D00B0" w:rsidP="002D00B0">
            <w:pPr>
              <w:spacing w:after="115" w:line="259" w:lineRule="auto"/>
              <w:jc w:val="center"/>
            </w:pPr>
            <w:r>
              <w:t>531</w:t>
            </w:r>
          </w:p>
        </w:tc>
        <w:tc>
          <w:tcPr>
            <w:tcW w:w="824" w:type="pct"/>
            <w:tcBorders>
              <w:top w:val="nil"/>
              <w:left w:val="nil"/>
              <w:bottom w:val="nil"/>
              <w:right w:val="nil"/>
            </w:tcBorders>
            <w:shd w:val="clear" w:color="auto" w:fill="auto"/>
            <w:vAlign w:val="center"/>
          </w:tcPr>
          <w:p w14:paraId="579D3C89" w14:textId="77777777" w:rsidR="002D00B0" w:rsidRDefault="002D00B0" w:rsidP="002D00B0">
            <w:pPr>
              <w:spacing w:after="115" w:line="259" w:lineRule="auto"/>
              <w:jc w:val="center"/>
            </w:pPr>
            <w:r>
              <w:t>1</w:t>
            </w:r>
          </w:p>
        </w:tc>
        <w:tc>
          <w:tcPr>
            <w:tcW w:w="802" w:type="pct"/>
            <w:tcBorders>
              <w:top w:val="nil"/>
              <w:left w:val="nil"/>
              <w:bottom w:val="nil"/>
              <w:right w:val="nil"/>
            </w:tcBorders>
            <w:shd w:val="clear" w:color="auto" w:fill="auto"/>
            <w:vAlign w:val="center"/>
          </w:tcPr>
          <w:p w14:paraId="46282A3D" w14:textId="7B07F0B8" w:rsidR="002D00B0" w:rsidRDefault="00F157B5" w:rsidP="002D00B0">
            <w:pPr>
              <w:spacing w:after="115" w:line="259" w:lineRule="auto"/>
              <w:jc w:val="center"/>
            </w:pPr>
            <w:r>
              <w:t>1</w:t>
            </w:r>
            <w:r w:rsidR="00DF1C36">
              <w:t>0</w:t>
            </w:r>
          </w:p>
        </w:tc>
        <w:tc>
          <w:tcPr>
            <w:tcW w:w="713" w:type="pct"/>
            <w:tcBorders>
              <w:top w:val="nil"/>
              <w:left w:val="nil"/>
              <w:bottom w:val="nil"/>
              <w:right w:val="nil"/>
            </w:tcBorders>
            <w:shd w:val="clear" w:color="auto" w:fill="auto"/>
            <w:vAlign w:val="center"/>
          </w:tcPr>
          <w:p w14:paraId="0DE9312B" w14:textId="42B0A5DC" w:rsidR="002D00B0" w:rsidRDefault="00F157B5" w:rsidP="002D00B0">
            <w:pPr>
              <w:spacing w:after="115" w:line="259" w:lineRule="auto"/>
              <w:jc w:val="center"/>
            </w:pPr>
            <w:r>
              <w:t>2</w:t>
            </w:r>
            <w:r w:rsidR="00DF1C36">
              <w:t>20</w:t>
            </w:r>
          </w:p>
        </w:tc>
        <w:tc>
          <w:tcPr>
            <w:tcW w:w="653" w:type="pct"/>
            <w:tcBorders>
              <w:top w:val="nil"/>
              <w:left w:val="nil"/>
              <w:bottom w:val="nil"/>
              <w:right w:val="nil"/>
            </w:tcBorders>
            <w:shd w:val="clear" w:color="auto" w:fill="auto"/>
            <w:vAlign w:val="center"/>
          </w:tcPr>
          <w:p w14:paraId="460FEB47" w14:textId="0C9A4A71" w:rsidR="002D00B0" w:rsidRDefault="00F157B5" w:rsidP="002D00B0">
            <w:pPr>
              <w:spacing w:after="115" w:line="259" w:lineRule="auto"/>
              <w:jc w:val="center"/>
            </w:pPr>
            <w:r>
              <w:t>300</w:t>
            </w:r>
          </w:p>
        </w:tc>
      </w:tr>
      <w:tr w:rsidR="002D00B0" w14:paraId="0BCEF470" w14:textId="77777777" w:rsidTr="00132F26">
        <w:tc>
          <w:tcPr>
            <w:tcW w:w="1052" w:type="pct"/>
            <w:tcBorders>
              <w:top w:val="nil"/>
              <w:left w:val="nil"/>
              <w:bottom w:val="nil"/>
              <w:right w:val="nil"/>
            </w:tcBorders>
            <w:shd w:val="clear" w:color="auto" w:fill="auto"/>
            <w:vAlign w:val="center"/>
          </w:tcPr>
          <w:p w14:paraId="08B57375" w14:textId="1D1D35F5" w:rsidR="002D00B0" w:rsidRPr="007169B9" w:rsidRDefault="002D00B0" w:rsidP="002D00B0">
            <w:pPr>
              <w:spacing w:after="115" w:line="259" w:lineRule="auto"/>
              <w:ind w:firstLine="420"/>
              <w:rPr>
                <w:i/>
              </w:rPr>
            </w:pPr>
            <w:r w:rsidRPr="007169B9">
              <w:rPr>
                <w:i/>
              </w:rPr>
              <w:t>Carcass</w:t>
            </w:r>
          </w:p>
        </w:tc>
        <w:tc>
          <w:tcPr>
            <w:tcW w:w="956" w:type="pct"/>
            <w:tcBorders>
              <w:top w:val="nil"/>
              <w:left w:val="nil"/>
              <w:bottom w:val="nil"/>
              <w:right w:val="nil"/>
            </w:tcBorders>
            <w:shd w:val="clear" w:color="auto" w:fill="auto"/>
            <w:vAlign w:val="center"/>
          </w:tcPr>
          <w:p w14:paraId="341AFBCA" w14:textId="77777777" w:rsidR="002D00B0" w:rsidRDefault="002D00B0" w:rsidP="002D00B0">
            <w:pPr>
              <w:spacing w:after="115" w:line="259" w:lineRule="auto"/>
              <w:jc w:val="center"/>
            </w:pPr>
            <w:r>
              <w:t>48</w:t>
            </w:r>
          </w:p>
        </w:tc>
        <w:tc>
          <w:tcPr>
            <w:tcW w:w="824" w:type="pct"/>
            <w:tcBorders>
              <w:top w:val="nil"/>
              <w:left w:val="nil"/>
              <w:bottom w:val="nil"/>
              <w:right w:val="nil"/>
            </w:tcBorders>
            <w:shd w:val="clear" w:color="auto" w:fill="auto"/>
            <w:vAlign w:val="center"/>
          </w:tcPr>
          <w:p w14:paraId="0A3A3546" w14:textId="77777777" w:rsidR="002D00B0" w:rsidRDefault="002D00B0" w:rsidP="002D00B0">
            <w:pPr>
              <w:spacing w:after="115" w:line="259" w:lineRule="auto"/>
              <w:jc w:val="center"/>
            </w:pPr>
            <w:r>
              <w:t>18</w:t>
            </w:r>
          </w:p>
        </w:tc>
        <w:tc>
          <w:tcPr>
            <w:tcW w:w="802" w:type="pct"/>
            <w:tcBorders>
              <w:top w:val="nil"/>
              <w:left w:val="nil"/>
              <w:bottom w:val="nil"/>
              <w:right w:val="nil"/>
            </w:tcBorders>
            <w:shd w:val="clear" w:color="auto" w:fill="auto"/>
            <w:vAlign w:val="center"/>
          </w:tcPr>
          <w:p w14:paraId="761A7D71" w14:textId="2D82A2C8" w:rsidR="002D00B0" w:rsidRDefault="00F157B5" w:rsidP="002D00B0">
            <w:pPr>
              <w:spacing w:after="115" w:line="259" w:lineRule="auto"/>
              <w:jc w:val="center"/>
            </w:pPr>
            <w:r>
              <w:t>11</w:t>
            </w:r>
          </w:p>
        </w:tc>
        <w:tc>
          <w:tcPr>
            <w:tcW w:w="713" w:type="pct"/>
            <w:tcBorders>
              <w:top w:val="nil"/>
              <w:left w:val="nil"/>
              <w:bottom w:val="nil"/>
              <w:right w:val="nil"/>
            </w:tcBorders>
            <w:shd w:val="clear" w:color="auto" w:fill="auto"/>
            <w:vAlign w:val="center"/>
          </w:tcPr>
          <w:p w14:paraId="714B4F09" w14:textId="36E0DA73" w:rsidR="002D00B0" w:rsidRDefault="00F157B5" w:rsidP="002D00B0">
            <w:pPr>
              <w:spacing w:after="115" w:line="259" w:lineRule="auto"/>
              <w:jc w:val="center"/>
            </w:pPr>
            <w:r>
              <w:t>10</w:t>
            </w:r>
          </w:p>
        </w:tc>
        <w:tc>
          <w:tcPr>
            <w:tcW w:w="653" w:type="pct"/>
            <w:tcBorders>
              <w:top w:val="nil"/>
              <w:left w:val="nil"/>
              <w:bottom w:val="nil"/>
              <w:right w:val="nil"/>
            </w:tcBorders>
            <w:shd w:val="clear" w:color="auto" w:fill="auto"/>
            <w:vAlign w:val="center"/>
          </w:tcPr>
          <w:p w14:paraId="7123F731" w14:textId="53AFE0A3" w:rsidR="002D00B0" w:rsidRDefault="00F157B5" w:rsidP="002D00B0">
            <w:pPr>
              <w:spacing w:after="115" w:line="259" w:lineRule="auto"/>
              <w:jc w:val="center"/>
            </w:pPr>
            <w:r>
              <w:t>9</w:t>
            </w:r>
          </w:p>
        </w:tc>
      </w:tr>
      <w:tr w:rsidR="002D00B0" w14:paraId="3FAF8EB9" w14:textId="77777777" w:rsidTr="00132F26">
        <w:tc>
          <w:tcPr>
            <w:tcW w:w="1052" w:type="pct"/>
            <w:tcBorders>
              <w:top w:val="nil"/>
              <w:left w:val="nil"/>
              <w:bottom w:val="nil"/>
              <w:right w:val="nil"/>
            </w:tcBorders>
            <w:shd w:val="clear" w:color="auto" w:fill="D9D9D9" w:themeFill="background1" w:themeFillShade="D9"/>
            <w:vAlign w:val="center"/>
          </w:tcPr>
          <w:p w14:paraId="1D8413E1" w14:textId="77777777" w:rsidR="002D00B0" w:rsidRDefault="002D00B0" w:rsidP="002D00B0">
            <w:pPr>
              <w:spacing w:after="115" w:line="259" w:lineRule="auto"/>
            </w:pPr>
            <w:r>
              <w:t>2017</w:t>
            </w:r>
          </w:p>
        </w:tc>
        <w:tc>
          <w:tcPr>
            <w:tcW w:w="956" w:type="pct"/>
            <w:tcBorders>
              <w:top w:val="nil"/>
              <w:left w:val="nil"/>
              <w:bottom w:val="nil"/>
              <w:right w:val="nil"/>
            </w:tcBorders>
            <w:shd w:val="clear" w:color="auto" w:fill="D9D9D9" w:themeFill="background1" w:themeFillShade="D9"/>
            <w:vAlign w:val="center"/>
          </w:tcPr>
          <w:p w14:paraId="6EFB5223" w14:textId="77777777" w:rsidR="002D00B0"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3A8AF9C8" w14:textId="77777777" w:rsidR="002D00B0"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009D4B3F" w14:textId="77777777" w:rsidR="002D00B0"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2D5C5E58"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4B9C211F" w14:textId="77777777" w:rsidR="002D00B0" w:rsidRDefault="002D00B0" w:rsidP="002D00B0">
            <w:pPr>
              <w:spacing w:after="115" w:line="259" w:lineRule="auto"/>
              <w:jc w:val="center"/>
            </w:pPr>
          </w:p>
        </w:tc>
      </w:tr>
      <w:tr w:rsidR="002D00B0" w14:paraId="3F14C6BE" w14:textId="77777777" w:rsidTr="002D00B0">
        <w:tc>
          <w:tcPr>
            <w:tcW w:w="1052" w:type="pct"/>
            <w:tcBorders>
              <w:top w:val="nil"/>
              <w:left w:val="nil"/>
              <w:bottom w:val="nil"/>
              <w:right w:val="nil"/>
            </w:tcBorders>
            <w:shd w:val="clear" w:color="auto" w:fill="auto"/>
            <w:vAlign w:val="center"/>
          </w:tcPr>
          <w:p w14:paraId="4D0312F1" w14:textId="1876B57D" w:rsidR="002D00B0" w:rsidRPr="007169B9" w:rsidRDefault="002D00B0" w:rsidP="002D00B0">
            <w:pPr>
              <w:spacing w:after="115" w:line="259" w:lineRule="auto"/>
              <w:ind w:firstLine="420"/>
              <w:rPr>
                <w:i/>
              </w:rPr>
            </w:pPr>
            <w:r w:rsidRPr="007169B9">
              <w:rPr>
                <w:i/>
              </w:rPr>
              <w:t>Liv</w:t>
            </w:r>
            <w:r w:rsidR="00D946D7">
              <w:rPr>
                <w:i/>
              </w:rPr>
              <w:t>e</w:t>
            </w:r>
          </w:p>
        </w:tc>
        <w:tc>
          <w:tcPr>
            <w:tcW w:w="956" w:type="pct"/>
            <w:tcBorders>
              <w:top w:val="nil"/>
              <w:left w:val="nil"/>
              <w:bottom w:val="nil"/>
              <w:right w:val="nil"/>
            </w:tcBorders>
            <w:shd w:val="clear" w:color="auto" w:fill="auto"/>
            <w:vAlign w:val="center"/>
          </w:tcPr>
          <w:p w14:paraId="09FA8930" w14:textId="77777777" w:rsidR="002D00B0" w:rsidRDefault="002D00B0" w:rsidP="002D00B0">
            <w:pPr>
              <w:spacing w:after="115" w:line="259" w:lineRule="auto"/>
              <w:jc w:val="center"/>
            </w:pPr>
            <w:r>
              <w:t>513</w:t>
            </w:r>
          </w:p>
        </w:tc>
        <w:tc>
          <w:tcPr>
            <w:tcW w:w="824" w:type="pct"/>
            <w:tcBorders>
              <w:top w:val="nil"/>
              <w:left w:val="nil"/>
              <w:bottom w:val="nil"/>
              <w:right w:val="nil"/>
            </w:tcBorders>
            <w:shd w:val="clear" w:color="auto" w:fill="auto"/>
            <w:vAlign w:val="center"/>
          </w:tcPr>
          <w:p w14:paraId="6B6D9D8C" w14:textId="77777777" w:rsidR="002D00B0" w:rsidRDefault="002D00B0" w:rsidP="002D00B0">
            <w:pPr>
              <w:spacing w:after="115" w:line="259" w:lineRule="auto"/>
              <w:jc w:val="center"/>
            </w:pPr>
            <w:r>
              <w:t>1</w:t>
            </w:r>
          </w:p>
        </w:tc>
        <w:tc>
          <w:tcPr>
            <w:tcW w:w="802" w:type="pct"/>
            <w:tcBorders>
              <w:top w:val="nil"/>
              <w:left w:val="nil"/>
              <w:bottom w:val="nil"/>
              <w:right w:val="nil"/>
            </w:tcBorders>
            <w:shd w:val="clear" w:color="auto" w:fill="auto"/>
            <w:vAlign w:val="center"/>
          </w:tcPr>
          <w:p w14:paraId="6741FD04" w14:textId="3A59D478" w:rsidR="002D00B0" w:rsidRDefault="002D00B0" w:rsidP="002D00B0">
            <w:pPr>
              <w:spacing w:after="115" w:line="259" w:lineRule="auto"/>
              <w:jc w:val="center"/>
            </w:pPr>
            <w:r>
              <w:t>7</w:t>
            </w:r>
          </w:p>
        </w:tc>
        <w:tc>
          <w:tcPr>
            <w:tcW w:w="713" w:type="pct"/>
            <w:tcBorders>
              <w:top w:val="nil"/>
              <w:left w:val="nil"/>
              <w:bottom w:val="nil"/>
              <w:right w:val="nil"/>
            </w:tcBorders>
            <w:shd w:val="clear" w:color="auto" w:fill="auto"/>
            <w:vAlign w:val="center"/>
          </w:tcPr>
          <w:p w14:paraId="699477B7" w14:textId="0B229683" w:rsidR="002D00B0" w:rsidRDefault="00D4215C" w:rsidP="002D00B0">
            <w:pPr>
              <w:spacing w:after="115" w:line="259" w:lineRule="auto"/>
              <w:jc w:val="center"/>
            </w:pPr>
            <w:r>
              <w:t>201</w:t>
            </w:r>
          </w:p>
        </w:tc>
        <w:tc>
          <w:tcPr>
            <w:tcW w:w="653" w:type="pct"/>
            <w:tcBorders>
              <w:top w:val="nil"/>
              <w:left w:val="nil"/>
              <w:bottom w:val="nil"/>
              <w:right w:val="nil"/>
            </w:tcBorders>
            <w:shd w:val="clear" w:color="auto" w:fill="auto"/>
            <w:vAlign w:val="center"/>
          </w:tcPr>
          <w:p w14:paraId="7FC18B95" w14:textId="603E2088" w:rsidR="002D00B0" w:rsidRDefault="00D4215C" w:rsidP="002D00B0">
            <w:pPr>
              <w:spacing w:after="115" w:line="259" w:lineRule="auto"/>
              <w:jc w:val="center"/>
            </w:pPr>
            <w:r>
              <w:t>304</w:t>
            </w:r>
          </w:p>
        </w:tc>
      </w:tr>
      <w:tr w:rsidR="002D00B0" w14:paraId="74280373" w14:textId="77777777" w:rsidTr="00132F26">
        <w:tc>
          <w:tcPr>
            <w:tcW w:w="1052" w:type="pct"/>
            <w:tcBorders>
              <w:top w:val="nil"/>
              <w:left w:val="nil"/>
              <w:bottom w:val="nil"/>
              <w:right w:val="nil"/>
            </w:tcBorders>
            <w:shd w:val="clear" w:color="auto" w:fill="auto"/>
            <w:vAlign w:val="center"/>
          </w:tcPr>
          <w:p w14:paraId="1B194B5B" w14:textId="53C22FDF" w:rsidR="002D00B0" w:rsidRPr="007169B9" w:rsidRDefault="002D00B0" w:rsidP="002D00B0">
            <w:pPr>
              <w:spacing w:after="115" w:line="259" w:lineRule="auto"/>
              <w:ind w:firstLine="420"/>
              <w:rPr>
                <w:i/>
              </w:rPr>
            </w:pPr>
            <w:r w:rsidRPr="007169B9">
              <w:rPr>
                <w:i/>
              </w:rPr>
              <w:t>Carcass</w:t>
            </w:r>
          </w:p>
        </w:tc>
        <w:tc>
          <w:tcPr>
            <w:tcW w:w="956" w:type="pct"/>
            <w:tcBorders>
              <w:top w:val="nil"/>
              <w:left w:val="nil"/>
              <w:bottom w:val="nil"/>
              <w:right w:val="nil"/>
            </w:tcBorders>
            <w:shd w:val="clear" w:color="auto" w:fill="auto"/>
            <w:vAlign w:val="center"/>
          </w:tcPr>
          <w:p w14:paraId="346C9DDA" w14:textId="77777777" w:rsidR="002D00B0" w:rsidRDefault="002D00B0" w:rsidP="002D00B0">
            <w:pPr>
              <w:spacing w:after="115" w:line="259" w:lineRule="auto"/>
              <w:jc w:val="center"/>
            </w:pPr>
            <w:r>
              <w:t>31</w:t>
            </w:r>
          </w:p>
        </w:tc>
        <w:tc>
          <w:tcPr>
            <w:tcW w:w="824" w:type="pct"/>
            <w:tcBorders>
              <w:top w:val="nil"/>
              <w:left w:val="nil"/>
              <w:bottom w:val="nil"/>
              <w:right w:val="nil"/>
            </w:tcBorders>
            <w:shd w:val="clear" w:color="auto" w:fill="auto"/>
            <w:vAlign w:val="center"/>
          </w:tcPr>
          <w:p w14:paraId="45F08C16" w14:textId="77777777" w:rsidR="002D00B0" w:rsidRDefault="002D00B0" w:rsidP="002D00B0">
            <w:pPr>
              <w:spacing w:after="115" w:line="259" w:lineRule="auto"/>
              <w:jc w:val="center"/>
            </w:pPr>
            <w:r>
              <w:t>7</w:t>
            </w:r>
          </w:p>
        </w:tc>
        <w:tc>
          <w:tcPr>
            <w:tcW w:w="802" w:type="pct"/>
            <w:tcBorders>
              <w:top w:val="nil"/>
              <w:left w:val="nil"/>
              <w:bottom w:val="nil"/>
              <w:right w:val="nil"/>
            </w:tcBorders>
            <w:shd w:val="clear" w:color="auto" w:fill="auto"/>
            <w:vAlign w:val="center"/>
          </w:tcPr>
          <w:p w14:paraId="383B044E" w14:textId="75AC8131" w:rsidR="002D00B0" w:rsidRDefault="00DA2389" w:rsidP="002D00B0">
            <w:pPr>
              <w:spacing w:after="115" w:line="259" w:lineRule="auto"/>
              <w:jc w:val="center"/>
            </w:pPr>
            <w:r>
              <w:t>1</w:t>
            </w:r>
            <w:r w:rsidR="002D00B0">
              <w:t>0</w:t>
            </w:r>
          </w:p>
        </w:tc>
        <w:tc>
          <w:tcPr>
            <w:tcW w:w="713" w:type="pct"/>
            <w:tcBorders>
              <w:top w:val="nil"/>
              <w:left w:val="nil"/>
              <w:bottom w:val="nil"/>
              <w:right w:val="nil"/>
            </w:tcBorders>
            <w:shd w:val="clear" w:color="auto" w:fill="auto"/>
            <w:vAlign w:val="center"/>
          </w:tcPr>
          <w:p w14:paraId="4B20F5C8" w14:textId="3A1F2E49" w:rsidR="002D00B0" w:rsidRDefault="00D4215C" w:rsidP="002D00B0">
            <w:pPr>
              <w:spacing w:after="115" w:line="259" w:lineRule="auto"/>
              <w:jc w:val="center"/>
            </w:pPr>
            <w:r>
              <w:t>8</w:t>
            </w:r>
          </w:p>
        </w:tc>
        <w:tc>
          <w:tcPr>
            <w:tcW w:w="653" w:type="pct"/>
            <w:tcBorders>
              <w:top w:val="nil"/>
              <w:left w:val="nil"/>
              <w:bottom w:val="nil"/>
              <w:right w:val="nil"/>
            </w:tcBorders>
            <w:shd w:val="clear" w:color="auto" w:fill="auto"/>
            <w:vAlign w:val="center"/>
          </w:tcPr>
          <w:p w14:paraId="4A81E481" w14:textId="11FE3B45" w:rsidR="002D00B0" w:rsidRDefault="00D4215C" w:rsidP="002D00B0">
            <w:pPr>
              <w:spacing w:after="115" w:line="259" w:lineRule="auto"/>
              <w:jc w:val="center"/>
            </w:pPr>
            <w:r>
              <w:t>6</w:t>
            </w:r>
          </w:p>
        </w:tc>
      </w:tr>
      <w:tr w:rsidR="002D00B0" w14:paraId="56AAB367" w14:textId="77777777" w:rsidTr="00132F26">
        <w:tc>
          <w:tcPr>
            <w:tcW w:w="1052" w:type="pct"/>
            <w:tcBorders>
              <w:top w:val="nil"/>
              <w:left w:val="nil"/>
              <w:bottom w:val="nil"/>
              <w:right w:val="nil"/>
            </w:tcBorders>
            <w:shd w:val="clear" w:color="auto" w:fill="D9D9D9" w:themeFill="background1" w:themeFillShade="D9"/>
            <w:vAlign w:val="center"/>
          </w:tcPr>
          <w:p w14:paraId="3E1943C5" w14:textId="77777777" w:rsidR="002D00B0" w:rsidRDefault="002D00B0" w:rsidP="002D00B0">
            <w:pPr>
              <w:spacing w:after="115" w:line="259" w:lineRule="auto"/>
            </w:pPr>
            <w:r>
              <w:t>2018</w:t>
            </w:r>
          </w:p>
        </w:tc>
        <w:tc>
          <w:tcPr>
            <w:tcW w:w="956" w:type="pct"/>
            <w:tcBorders>
              <w:top w:val="nil"/>
              <w:left w:val="nil"/>
              <w:bottom w:val="nil"/>
              <w:right w:val="nil"/>
            </w:tcBorders>
            <w:shd w:val="clear" w:color="auto" w:fill="D9D9D9" w:themeFill="background1" w:themeFillShade="D9"/>
            <w:vAlign w:val="center"/>
          </w:tcPr>
          <w:p w14:paraId="6A49B31B" w14:textId="77777777" w:rsidR="002D00B0"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28690B25" w14:textId="77777777" w:rsidR="002D00B0"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60DD5957" w14:textId="77777777" w:rsidR="002D00B0"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26B942B6"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2C410D5F" w14:textId="77777777" w:rsidR="002D00B0" w:rsidRDefault="002D00B0" w:rsidP="002D00B0">
            <w:pPr>
              <w:spacing w:after="115" w:line="259" w:lineRule="auto"/>
              <w:jc w:val="center"/>
            </w:pPr>
          </w:p>
        </w:tc>
      </w:tr>
      <w:tr w:rsidR="002D00B0" w14:paraId="651BE157" w14:textId="77777777" w:rsidTr="002D00B0">
        <w:tc>
          <w:tcPr>
            <w:tcW w:w="1052" w:type="pct"/>
            <w:tcBorders>
              <w:top w:val="nil"/>
              <w:left w:val="nil"/>
              <w:bottom w:val="nil"/>
              <w:right w:val="nil"/>
            </w:tcBorders>
            <w:shd w:val="clear" w:color="auto" w:fill="auto"/>
            <w:vAlign w:val="center"/>
          </w:tcPr>
          <w:p w14:paraId="6DB1519A" w14:textId="78D30DB7" w:rsidR="002D00B0" w:rsidRPr="007169B9" w:rsidRDefault="002D00B0" w:rsidP="002D00B0">
            <w:pPr>
              <w:spacing w:after="115" w:line="259" w:lineRule="auto"/>
              <w:ind w:firstLine="420"/>
              <w:rPr>
                <w:i/>
              </w:rPr>
            </w:pPr>
            <w:r w:rsidRPr="007169B9">
              <w:rPr>
                <w:i/>
              </w:rPr>
              <w:t>Live</w:t>
            </w:r>
          </w:p>
        </w:tc>
        <w:tc>
          <w:tcPr>
            <w:tcW w:w="956" w:type="pct"/>
            <w:tcBorders>
              <w:top w:val="nil"/>
              <w:left w:val="nil"/>
              <w:bottom w:val="nil"/>
              <w:right w:val="nil"/>
            </w:tcBorders>
            <w:shd w:val="clear" w:color="auto" w:fill="auto"/>
            <w:vAlign w:val="center"/>
          </w:tcPr>
          <w:p w14:paraId="46948352" w14:textId="77777777" w:rsidR="002D00B0" w:rsidRDefault="002D00B0" w:rsidP="002D00B0">
            <w:pPr>
              <w:spacing w:after="115" w:line="259" w:lineRule="auto"/>
              <w:jc w:val="center"/>
            </w:pPr>
            <w:r>
              <w:t>257</w:t>
            </w:r>
          </w:p>
        </w:tc>
        <w:tc>
          <w:tcPr>
            <w:tcW w:w="824" w:type="pct"/>
            <w:tcBorders>
              <w:top w:val="nil"/>
              <w:left w:val="nil"/>
              <w:bottom w:val="nil"/>
              <w:right w:val="nil"/>
            </w:tcBorders>
            <w:shd w:val="clear" w:color="auto" w:fill="auto"/>
            <w:vAlign w:val="center"/>
          </w:tcPr>
          <w:p w14:paraId="4A7EBCBA" w14:textId="77777777" w:rsidR="002D00B0" w:rsidRDefault="002D00B0" w:rsidP="002D00B0">
            <w:pPr>
              <w:spacing w:after="115" w:line="259" w:lineRule="auto"/>
              <w:jc w:val="center"/>
            </w:pPr>
            <w:r>
              <w:t>0</w:t>
            </w:r>
          </w:p>
        </w:tc>
        <w:tc>
          <w:tcPr>
            <w:tcW w:w="802" w:type="pct"/>
            <w:tcBorders>
              <w:top w:val="nil"/>
              <w:left w:val="nil"/>
              <w:bottom w:val="nil"/>
              <w:right w:val="nil"/>
            </w:tcBorders>
            <w:shd w:val="clear" w:color="auto" w:fill="auto"/>
            <w:vAlign w:val="center"/>
          </w:tcPr>
          <w:p w14:paraId="7B1B0089" w14:textId="2DDF4341" w:rsidR="002D00B0" w:rsidRDefault="00482AC5" w:rsidP="002D00B0">
            <w:pPr>
              <w:spacing w:after="115" w:line="259" w:lineRule="auto"/>
              <w:jc w:val="center"/>
            </w:pPr>
            <w:r>
              <w:t>9</w:t>
            </w:r>
          </w:p>
        </w:tc>
        <w:tc>
          <w:tcPr>
            <w:tcW w:w="713" w:type="pct"/>
            <w:tcBorders>
              <w:top w:val="nil"/>
              <w:left w:val="nil"/>
              <w:bottom w:val="nil"/>
              <w:right w:val="nil"/>
            </w:tcBorders>
            <w:shd w:val="clear" w:color="auto" w:fill="auto"/>
            <w:vAlign w:val="center"/>
          </w:tcPr>
          <w:p w14:paraId="55F08739" w14:textId="0202C44E" w:rsidR="002D00B0" w:rsidRDefault="002D00B0">
            <w:pPr>
              <w:spacing w:after="115" w:line="259" w:lineRule="auto"/>
              <w:jc w:val="center"/>
            </w:pPr>
            <w:r>
              <w:t>8</w:t>
            </w:r>
            <w:r w:rsidR="00482AC5">
              <w:t>2</w:t>
            </w:r>
          </w:p>
        </w:tc>
        <w:tc>
          <w:tcPr>
            <w:tcW w:w="653" w:type="pct"/>
            <w:tcBorders>
              <w:top w:val="nil"/>
              <w:left w:val="nil"/>
              <w:bottom w:val="nil"/>
              <w:right w:val="nil"/>
            </w:tcBorders>
            <w:shd w:val="clear" w:color="auto" w:fill="auto"/>
            <w:vAlign w:val="center"/>
          </w:tcPr>
          <w:p w14:paraId="07806E80" w14:textId="77777777" w:rsidR="002D00B0" w:rsidRDefault="002D00B0" w:rsidP="002D00B0">
            <w:pPr>
              <w:spacing w:after="115" w:line="259" w:lineRule="auto"/>
              <w:jc w:val="center"/>
            </w:pPr>
            <w:r>
              <w:t>166</w:t>
            </w:r>
          </w:p>
        </w:tc>
      </w:tr>
      <w:tr w:rsidR="002D00B0" w14:paraId="77C82909" w14:textId="77777777" w:rsidTr="00132F26">
        <w:tc>
          <w:tcPr>
            <w:tcW w:w="1052" w:type="pct"/>
            <w:tcBorders>
              <w:top w:val="nil"/>
              <w:left w:val="nil"/>
              <w:bottom w:val="nil"/>
              <w:right w:val="nil"/>
            </w:tcBorders>
            <w:shd w:val="clear" w:color="auto" w:fill="auto"/>
            <w:vAlign w:val="center"/>
          </w:tcPr>
          <w:p w14:paraId="79A0B353" w14:textId="0C5D780C" w:rsidR="002D00B0" w:rsidRPr="007169B9" w:rsidRDefault="002D00B0" w:rsidP="002D00B0">
            <w:pPr>
              <w:spacing w:after="115" w:line="259" w:lineRule="auto"/>
              <w:ind w:firstLine="420"/>
              <w:rPr>
                <w:i/>
              </w:rPr>
            </w:pPr>
            <w:r w:rsidRPr="007169B9">
              <w:rPr>
                <w:i/>
              </w:rPr>
              <w:t>Carcass</w:t>
            </w:r>
          </w:p>
        </w:tc>
        <w:tc>
          <w:tcPr>
            <w:tcW w:w="956" w:type="pct"/>
            <w:tcBorders>
              <w:top w:val="nil"/>
              <w:left w:val="nil"/>
              <w:bottom w:val="nil"/>
              <w:right w:val="nil"/>
            </w:tcBorders>
            <w:shd w:val="clear" w:color="auto" w:fill="auto"/>
            <w:vAlign w:val="center"/>
          </w:tcPr>
          <w:p w14:paraId="250C667F" w14:textId="77777777" w:rsidR="002D00B0" w:rsidRDefault="002D00B0" w:rsidP="002D00B0">
            <w:pPr>
              <w:spacing w:after="115" w:line="259" w:lineRule="auto"/>
              <w:jc w:val="center"/>
            </w:pPr>
            <w:r>
              <w:t>9</w:t>
            </w:r>
          </w:p>
        </w:tc>
        <w:tc>
          <w:tcPr>
            <w:tcW w:w="824" w:type="pct"/>
            <w:tcBorders>
              <w:top w:val="nil"/>
              <w:left w:val="nil"/>
              <w:bottom w:val="nil"/>
              <w:right w:val="nil"/>
            </w:tcBorders>
            <w:shd w:val="clear" w:color="auto" w:fill="auto"/>
            <w:vAlign w:val="center"/>
          </w:tcPr>
          <w:p w14:paraId="67C4ECFA" w14:textId="77777777" w:rsidR="002D00B0" w:rsidRDefault="002D00B0" w:rsidP="002D00B0">
            <w:pPr>
              <w:spacing w:after="115" w:line="259" w:lineRule="auto"/>
              <w:jc w:val="center"/>
            </w:pPr>
            <w:r>
              <w:t>4</w:t>
            </w:r>
          </w:p>
        </w:tc>
        <w:tc>
          <w:tcPr>
            <w:tcW w:w="802" w:type="pct"/>
            <w:tcBorders>
              <w:top w:val="nil"/>
              <w:left w:val="nil"/>
              <w:bottom w:val="nil"/>
              <w:right w:val="nil"/>
            </w:tcBorders>
            <w:shd w:val="clear" w:color="auto" w:fill="auto"/>
            <w:vAlign w:val="center"/>
          </w:tcPr>
          <w:p w14:paraId="08C420AB" w14:textId="7D2933B6" w:rsidR="002D00B0" w:rsidRDefault="00482AC5" w:rsidP="002D00B0">
            <w:pPr>
              <w:spacing w:after="115" w:line="259" w:lineRule="auto"/>
              <w:jc w:val="center"/>
            </w:pPr>
            <w:r>
              <w:t>2</w:t>
            </w:r>
          </w:p>
        </w:tc>
        <w:tc>
          <w:tcPr>
            <w:tcW w:w="713" w:type="pct"/>
            <w:tcBorders>
              <w:top w:val="nil"/>
              <w:left w:val="nil"/>
              <w:bottom w:val="nil"/>
              <w:right w:val="nil"/>
            </w:tcBorders>
            <w:shd w:val="clear" w:color="auto" w:fill="auto"/>
            <w:vAlign w:val="center"/>
          </w:tcPr>
          <w:p w14:paraId="6725FE89" w14:textId="6DC92E29" w:rsidR="002D00B0" w:rsidRDefault="00482AC5" w:rsidP="002D00B0">
            <w:pPr>
              <w:spacing w:after="115" w:line="259" w:lineRule="auto"/>
              <w:jc w:val="center"/>
            </w:pPr>
            <w:r>
              <w:t>2</w:t>
            </w:r>
          </w:p>
        </w:tc>
        <w:tc>
          <w:tcPr>
            <w:tcW w:w="653" w:type="pct"/>
            <w:tcBorders>
              <w:top w:val="nil"/>
              <w:left w:val="nil"/>
              <w:bottom w:val="nil"/>
              <w:right w:val="nil"/>
            </w:tcBorders>
            <w:shd w:val="clear" w:color="auto" w:fill="auto"/>
            <w:vAlign w:val="center"/>
          </w:tcPr>
          <w:p w14:paraId="37A2B360" w14:textId="77777777" w:rsidR="002D00B0" w:rsidRDefault="002D00B0" w:rsidP="002D00B0">
            <w:pPr>
              <w:spacing w:after="115" w:line="259" w:lineRule="auto"/>
              <w:jc w:val="center"/>
            </w:pPr>
            <w:r>
              <w:t>1</w:t>
            </w:r>
          </w:p>
        </w:tc>
      </w:tr>
      <w:tr w:rsidR="002D00B0" w14:paraId="48A24BE7" w14:textId="77777777" w:rsidTr="00132F26">
        <w:tc>
          <w:tcPr>
            <w:tcW w:w="1052" w:type="pct"/>
            <w:tcBorders>
              <w:top w:val="nil"/>
              <w:left w:val="nil"/>
              <w:bottom w:val="nil"/>
              <w:right w:val="nil"/>
            </w:tcBorders>
            <w:shd w:val="clear" w:color="auto" w:fill="D9D9D9" w:themeFill="background1" w:themeFillShade="D9"/>
            <w:vAlign w:val="center"/>
          </w:tcPr>
          <w:p w14:paraId="54DB4331" w14:textId="77777777" w:rsidR="002D00B0" w:rsidRPr="007169B9" w:rsidRDefault="002D00B0" w:rsidP="002D00B0">
            <w:pPr>
              <w:spacing w:after="115" w:line="259" w:lineRule="auto"/>
              <w:rPr>
                <w:i/>
              </w:rPr>
            </w:pPr>
            <w:r>
              <w:t>2019</w:t>
            </w:r>
          </w:p>
        </w:tc>
        <w:tc>
          <w:tcPr>
            <w:tcW w:w="956" w:type="pct"/>
            <w:tcBorders>
              <w:top w:val="nil"/>
              <w:left w:val="nil"/>
              <w:bottom w:val="nil"/>
              <w:right w:val="nil"/>
            </w:tcBorders>
            <w:shd w:val="clear" w:color="auto" w:fill="D9D9D9" w:themeFill="background1" w:themeFillShade="D9"/>
            <w:vAlign w:val="center"/>
          </w:tcPr>
          <w:p w14:paraId="7AAD91A1" w14:textId="77777777" w:rsidR="002D00B0"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6FB8BDBA" w14:textId="77777777" w:rsidR="002D00B0"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1D538CAC" w14:textId="77777777" w:rsidR="002D00B0"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29485EF4"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586F8085" w14:textId="77777777" w:rsidR="002D00B0" w:rsidRDefault="002D00B0" w:rsidP="002D00B0">
            <w:pPr>
              <w:spacing w:after="115" w:line="259" w:lineRule="auto"/>
              <w:jc w:val="center"/>
            </w:pPr>
          </w:p>
        </w:tc>
      </w:tr>
      <w:tr w:rsidR="000F102B" w14:paraId="089436D9" w14:textId="77777777" w:rsidTr="002D00B0">
        <w:tc>
          <w:tcPr>
            <w:tcW w:w="1052" w:type="pct"/>
            <w:tcBorders>
              <w:top w:val="nil"/>
              <w:left w:val="nil"/>
              <w:bottom w:val="nil"/>
              <w:right w:val="nil"/>
            </w:tcBorders>
            <w:shd w:val="clear" w:color="auto" w:fill="auto"/>
            <w:vAlign w:val="center"/>
          </w:tcPr>
          <w:p w14:paraId="1546B1BD" w14:textId="602BD37E" w:rsidR="000F102B" w:rsidRPr="007169B9" w:rsidRDefault="000F102B" w:rsidP="000F102B">
            <w:pPr>
              <w:spacing w:after="115" w:line="259" w:lineRule="auto"/>
              <w:ind w:firstLine="420"/>
              <w:rPr>
                <w:i/>
              </w:rPr>
            </w:pPr>
            <w:r w:rsidRPr="007169B9">
              <w:rPr>
                <w:i/>
              </w:rPr>
              <w:t>Live</w:t>
            </w:r>
          </w:p>
        </w:tc>
        <w:tc>
          <w:tcPr>
            <w:tcW w:w="956" w:type="pct"/>
            <w:tcBorders>
              <w:top w:val="nil"/>
              <w:left w:val="nil"/>
              <w:bottom w:val="nil"/>
              <w:right w:val="nil"/>
            </w:tcBorders>
            <w:shd w:val="clear" w:color="auto" w:fill="auto"/>
            <w:vAlign w:val="center"/>
          </w:tcPr>
          <w:p w14:paraId="541D6AD0" w14:textId="77777777" w:rsidR="000F102B" w:rsidRDefault="000F102B" w:rsidP="000F102B">
            <w:pPr>
              <w:spacing w:after="115" w:line="259" w:lineRule="auto"/>
              <w:jc w:val="center"/>
            </w:pPr>
            <w:r>
              <w:t>832</w:t>
            </w:r>
          </w:p>
        </w:tc>
        <w:tc>
          <w:tcPr>
            <w:tcW w:w="824" w:type="pct"/>
            <w:tcBorders>
              <w:top w:val="nil"/>
              <w:left w:val="nil"/>
              <w:bottom w:val="nil"/>
              <w:right w:val="nil"/>
            </w:tcBorders>
            <w:shd w:val="clear" w:color="auto" w:fill="auto"/>
            <w:vAlign w:val="center"/>
          </w:tcPr>
          <w:p w14:paraId="07978E86" w14:textId="77777777" w:rsidR="000F102B" w:rsidRDefault="000F102B" w:rsidP="000F102B">
            <w:pPr>
              <w:spacing w:after="115" w:line="259" w:lineRule="auto"/>
              <w:jc w:val="center"/>
            </w:pPr>
            <w:r>
              <w:t>6</w:t>
            </w:r>
          </w:p>
        </w:tc>
        <w:tc>
          <w:tcPr>
            <w:tcW w:w="802" w:type="pct"/>
            <w:tcBorders>
              <w:top w:val="nil"/>
              <w:left w:val="nil"/>
              <w:bottom w:val="nil"/>
              <w:right w:val="nil"/>
            </w:tcBorders>
            <w:shd w:val="clear" w:color="auto" w:fill="auto"/>
            <w:vAlign w:val="center"/>
          </w:tcPr>
          <w:p w14:paraId="5C435FCD" w14:textId="37BFC72A" w:rsidR="000F102B" w:rsidRDefault="000F102B" w:rsidP="000F102B">
            <w:pPr>
              <w:spacing w:after="115" w:line="259" w:lineRule="auto"/>
              <w:jc w:val="center"/>
            </w:pPr>
            <w:r>
              <w:t>13</w:t>
            </w:r>
          </w:p>
        </w:tc>
        <w:tc>
          <w:tcPr>
            <w:tcW w:w="713" w:type="pct"/>
            <w:tcBorders>
              <w:top w:val="nil"/>
              <w:left w:val="nil"/>
              <w:bottom w:val="nil"/>
              <w:right w:val="nil"/>
            </w:tcBorders>
            <w:shd w:val="clear" w:color="auto" w:fill="auto"/>
            <w:vAlign w:val="center"/>
          </w:tcPr>
          <w:p w14:paraId="1FBF335C" w14:textId="1BE1CDB0" w:rsidR="000F102B" w:rsidRDefault="000F102B" w:rsidP="000F102B">
            <w:pPr>
              <w:spacing w:after="115" w:line="259" w:lineRule="auto"/>
              <w:jc w:val="center"/>
            </w:pPr>
            <w:r>
              <w:t>304</w:t>
            </w:r>
          </w:p>
        </w:tc>
        <w:tc>
          <w:tcPr>
            <w:tcW w:w="653" w:type="pct"/>
            <w:tcBorders>
              <w:top w:val="nil"/>
              <w:left w:val="nil"/>
              <w:bottom w:val="nil"/>
              <w:right w:val="nil"/>
            </w:tcBorders>
            <w:shd w:val="clear" w:color="auto" w:fill="auto"/>
            <w:vAlign w:val="center"/>
          </w:tcPr>
          <w:p w14:paraId="05221BE1" w14:textId="54F69FD0" w:rsidR="000F102B" w:rsidRDefault="000F102B" w:rsidP="000F102B">
            <w:pPr>
              <w:spacing w:after="115" w:line="259" w:lineRule="auto"/>
              <w:jc w:val="center"/>
            </w:pPr>
            <w:r>
              <w:t>509</w:t>
            </w:r>
          </w:p>
        </w:tc>
      </w:tr>
      <w:tr w:rsidR="000F102B" w14:paraId="04CE8762" w14:textId="77777777" w:rsidTr="00132F26">
        <w:tc>
          <w:tcPr>
            <w:tcW w:w="1052" w:type="pct"/>
            <w:tcBorders>
              <w:top w:val="nil"/>
              <w:left w:val="nil"/>
              <w:bottom w:val="nil"/>
              <w:right w:val="nil"/>
            </w:tcBorders>
            <w:shd w:val="clear" w:color="auto" w:fill="auto"/>
            <w:vAlign w:val="center"/>
          </w:tcPr>
          <w:p w14:paraId="3908C779" w14:textId="36A7D890" w:rsidR="000F102B" w:rsidRPr="00D0148C" w:rsidRDefault="000F102B" w:rsidP="000F102B">
            <w:pPr>
              <w:spacing w:after="115" w:line="259" w:lineRule="auto"/>
              <w:ind w:firstLine="420"/>
              <w:rPr>
                <w:i/>
              </w:rPr>
            </w:pPr>
            <w:r w:rsidRPr="00D0148C">
              <w:rPr>
                <w:i/>
              </w:rPr>
              <w:t>Carcass</w:t>
            </w:r>
          </w:p>
        </w:tc>
        <w:tc>
          <w:tcPr>
            <w:tcW w:w="956" w:type="pct"/>
            <w:tcBorders>
              <w:top w:val="nil"/>
              <w:left w:val="nil"/>
              <w:bottom w:val="nil"/>
              <w:right w:val="nil"/>
            </w:tcBorders>
            <w:shd w:val="clear" w:color="auto" w:fill="auto"/>
            <w:vAlign w:val="center"/>
          </w:tcPr>
          <w:p w14:paraId="20D93FFB" w14:textId="77777777" w:rsidR="000F102B" w:rsidRPr="00D0148C" w:rsidRDefault="000F102B" w:rsidP="000F102B">
            <w:pPr>
              <w:spacing w:after="115" w:line="259" w:lineRule="auto"/>
              <w:jc w:val="center"/>
            </w:pPr>
            <w:r w:rsidRPr="00D0148C">
              <w:t>73</w:t>
            </w:r>
          </w:p>
        </w:tc>
        <w:tc>
          <w:tcPr>
            <w:tcW w:w="824" w:type="pct"/>
            <w:tcBorders>
              <w:top w:val="nil"/>
              <w:left w:val="nil"/>
              <w:bottom w:val="nil"/>
              <w:right w:val="nil"/>
            </w:tcBorders>
            <w:shd w:val="clear" w:color="auto" w:fill="auto"/>
            <w:vAlign w:val="center"/>
          </w:tcPr>
          <w:p w14:paraId="49783D8D" w14:textId="77777777" w:rsidR="000F102B" w:rsidRDefault="000F102B" w:rsidP="000F102B">
            <w:pPr>
              <w:spacing w:after="115" w:line="259" w:lineRule="auto"/>
              <w:jc w:val="center"/>
            </w:pPr>
            <w:r>
              <w:t>30</w:t>
            </w:r>
          </w:p>
        </w:tc>
        <w:tc>
          <w:tcPr>
            <w:tcW w:w="802" w:type="pct"/>
            <w:tcBorders>
              <w:top w:val="nil"/>
              <w:left w:val="nil"/>
              <w:bottom w:val="nil"/>
              <w:right w:val="nil"/>
            </w:tcBorders>
            <w:shd w:val="clear" w:color="auto" w:fill="auto"/>
            <w:vAlign w:val="center"/>
          </w:tcPr>
          <w:p w14:paraId="24DE1AFF" w14:textId="6BC9F581" w:rsidR="000F102B" w:rsidRDefault="000F102B" w:rsidP="000F102B">
            <w:pPr>
              <w:spacing w:after="115" w:line="259" w:lineRule="auto"/>
              <w:jc w:val="center"/>
            </w:pPr>
            <w:r>
              <w:t>37</w:t>
            </w:r>
          </w:p>
        </w:tc>
        <w:tc>
          <w:tcPr>
            <w:tcW w:w="713" w:type="pct"/>
            <w:tcBorders>
              <w:top w:val="nil"/>
              <w:left w:val="nil"/>
              <w:bottom w:val="nil"/>
              <w:right w:val="nil"/>
            </w:tcBorders>
            <w:shd w:val="clear" w:color="auto" w:fill="auto"/>
            <w:vAlign w:val="center"/>
          </w:tcPr>
          <w:p w14:paraId="77BE7B21" w14:textId="44D98A39" w:rsidR="000F102B" w:rsidRDefault="000F102B" w:rsidP="000F102B">
            <w:pPr>
              <w:spacing w:after="115" w:line="259" w:lineRule="auto"/>
              <w:jc w:val="center"/>
            </w:pPr>
            <w:r>
              <w:t>5</w:t>
            </w:r>
          </w:p>
        </w:tc>
        <w:tc>
          <w:tcPr>
            <w:tcW w:w="653" w:type="pct"/>
            <w:tcBorders>
              <w:top w:val="nil"/>
              <w:left w:val="nil"/>
              <w:bottom w:val="nil"/>
              <w:right w:val="nil"/>
            </w:tcBorders>
            <w:shd w:val="clear" w:color="auto" w:fill="auto"/>
            <w:vAlign w:val="center"/>
          </w:tcPr>
          <w:p w14:paraId="6186A0AA" w14:textId="3C49733C" w:rsidR="000F102B" w:rsidRDefault="000F102B" w:rsidP="000F102B">
            <w:pPr>
              <w:spacing w:after="115" w:line="259" w:lineRule="auto"/>
              <w:jc w:val="center"/>
            </w:pPr>
            <w:r>
              <w:t>1</w:t>
            </w:r>
          </w:p>
        </w:tc>
      </w:tr>
      <w:tr w:rsidR="002D00B0" w14:paraId="2206B21C" w14:textId="77777777" w:rsidTr="00132F26">
        <w:tc>
          <w:tcPr>
            <w:tcW w:w="1052" w:type="pct"/>
            <w:tcBorders>
              <w:top w:val="nil"/>
              <w:left w:val="nil"/>
              <w:bottom w:val="nil"/>
              <w:right w:val="nil"/>
            </w:tcBorders>
            <w:shd w:val="clear" w:color="auto" w:fill="D9D9D9" w:themeFill="background1" w:themeFillShade="D9"/>
            <w:vAlign w:val="center"/>
          </w:tcPr>
          <w:p w14:paraId="022C641E" w14:textId="6D362889" w:rsidR="002D00B0" w:rsidRPr="00B9344A" w:rsidRDefault="002D00B0" w:rsidP="002D00B0">
            <w:pPr>
              <w:spacing w:after="115" w:line="259" w:lineRule="auto"/>
            </w:pPr>
            <w:r w:rsidRPr="00B9344A">
              <w:t>2020</w:t>
            </w:r>
            <w:r w:rsidR="00014865">
              <w:t>*</w:t>
            </w:r>
            <w:r w:rsidR="00D946D7">
              <w:t>*</w:t>
            </w:r>
          </w:p>
        </w:tc>
        <w:tc>
          <w:tcPr>
            <w:tcW w:w="956" w:type="pct"/>
            <w:tcBorders>
              <w:top w:val="nil"/>
              <w:left w:val="nil"/>
              <w:bottom w:val="nil"/>
              <w:right w:val="nil"/>
            </w:tcBorders>
            <w:shd w:val="clear" w:color="auto" w:fill="D9D9D9" w:themeFill="background1" w:themeFillShade="D9"/>
            <w:vAlign w:val="center"/>
          </w:tcPr>
          <w:p w14:paraId="7C097822" w14:textId="77777777" w:rsidR="002D00B0" w:rsidRPr="00B9344A"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1252BB20" w14:textId="77777777" w:rsidR="002D00B0" w:rsidRPr="00B9344A"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0AE16E1B" w14:textId="77777777" w:rsidR="002D00B0" w:rsidRPr="00B9344A"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0549AD1F"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76833149" w14:textId="77777777" w:rsidR="002D00B0" w:rsidRDefault="002D00B0" w:rsidP="002D00B0">
            <w:pPr>
              <w:spacing w:after="115" w:line="259" w:lineRule="auto"/>
              <w:jc w:val="center"/>
            </w:pPr>
          </w:p>
        </w:tc>
      </w:tr>
      <w:tr w:rsidR="002D00B0" w14:paraId="549A2071" w14:textId="77777777" w:rsidTr="002D00B0">
        <w:tc>
          <w:tcPr>
            <w:tcW w:w="1052" w:type="pct"/>
            <w:tcBorders>
              <w:top w:val="nil"/>
              <w:left w:val="nil"/>
              <w:bottom w:val="nil"/>
              <w:right w:val="nil"/>
            </w:tcBorders>
            <w:shd w:val="clear" w:color="auto" w:fill="auto"/>
            <w:vAlign w:val="center"/>
          </w:tcPr>
          <w:p w14:paraId="75EBA7EC" w14:textId="59E4B95C" w:rsidR="002D00B0" w:rsidRPr="00B9344A" w:rsidRDefault="002D00B0" w:rsidP="002D00B0">
            <w:pPr>
              <w:spacing w:after="115" w:line="259" w:lineRule="auto"/>
              <w:ind w:firstLine="420"/>
              <w:rPr>
                <w:i/>
              </w:rPr>
            </w:pPr>
            <w:r w:rsidRPr="00B9344A">
              <w:rPr>
                <w:i/>
              </w:rPr>
              <w:t>Live</w:t>
            </w:r>
          </w:p>
        </w:tc>
        <w:tc>
          <w:tcPr>
            <w:tcW w:w="956" w:type="pct"/>
            <w:tcBorders>
              <w:top w:val="nil"/>
              <w:left w:val="nil"/>
              <w:bottom w:val="nil"/>
              <w:right w:val="nil"/>
            </w:tcBorders>
            <w:shd w:val="clear" w:color="auto" w:fill="auto"/>
            <w:vAlign w:val="center"/>
          </w:tcPr>
          <w:p w14:paraId="6C95FB13" w14:textId="721EBE42" w:rsidR="002D00B0" w:rsidRPr="00B9344A" w:rsidRDefault="002D00B0" w:rsidP="002D00B0">
            <w:pPr>
              <w:spacing w:after="115" w:line="259" w:lineRule="auto"/>
              <w:jc w:val="center"/>
            </w:pPr>
            <w:r w:rsidRPr="00B9344A">
              <w:t>1622</w:t>
            </w:r>
          </w:p>
        </w:tc>
        <w:tc>
          <w:tcPr>
            <w:tcW w:w="824" w:type="pct"/>
            <w:tcBorders>
              <w:top w:val="nil"/>
              <w:left w:val="nil"/>
              <w:bottom w:val="nil"/>
              <w:right w:val="nil"/>
            </w:tcBorders>
            <w:shd w:val="clear" w:color="auto" w:fill="auto"/>
            <w:vAlign w:val="center"/>
          </w:tcPr>
          <w:p w14:paraId="50CDE8EF" w14:textId="152D8653" w:rsidR="002D00B0" w:rsidRPr="00B9344A" w:rsidRDefault="00014865" w:rsidP="002D00B0">
            <w:pPr>
              <w:spacing w:after="115" w:line="259" w:lineRule="auto"/>
              <w:jc w:val="center"/>
            </w:pPr>
            <w:r>
              <w:t>1</w:t>
            </w:r>
          </w:p>
        </w:tc>
        <w:tc>
          <w:tcPr>
            <w:tcW w:w="802" w:type="pct"/>
            <w:tcBorders>
              <w:top w:val="nil"/>
              <w:left w:val="nil"/>
              <w:bottom w:val="nil"/>
              <w:right w:val="nil"/>
            </w:tcBorders>
            <w:shd w:val="clear" w:color="auto" w:fill="auto"/>
            <w:vAlign w:val="center"/>
          </w:tcPr>
          <w:p w14:paraId="066DFB5C" w14:textId="10FFCD6B" w:rsidR="002D00B0" w:rsidRPr="00B9344A" w:rsidRDefault="00B9344A" w:rsidP="002D00B0">
            <w:pPr>
              <w:spacing w:after="115" w:line="259" w:lineRule="auto"/>
              <w:jc w:val="center"/>
            </w:pPr>
            <w:r w:rsidRPr="00B9344A">
              <w:t>28</w:t>
            </w:r>
          </w:p>
        </w:tc>
        <w:tc>
          <w:tcPr>
            <w:tcW w:w="713" w:type="pct"/>
            <w:tcBorders>
              <w:top w:val="nil"/>
              <w:left w:val="nil"/>
              <w:bottom w:val="nil"/>
              <w:right w:val="nil"/>
            </w:tcBorders>
            <w:shd w:val="clear" w:color="auto" w:fill="auto"/>
            <w:vAlign w:val="center"/>
          </w:tcPr>
          <w:p w14:paraId="4450A66E" w14:textId="68898A4A" w:rsidR="002D00B0" w:rsidRDefault="00B9344A" w:rsidP="002D00B0">
            <w:pPr>
              <w:spacing w:after="115" w:line="259" w:lineRule="auto"/>
              <w:jc w:val="center"/>
            </w:pPr>
            <w:r>
              <w:t>630</w:t>
            </w:r>
          </w:p>
        </w:tc>
        <w:tc>
          <w:tcPr>
            <w:tcW w:w="653" w:type="pct"/>
            <w:tcBorders>
              <w:top w:val="nil"/>
              <w:left w:val="nil"/>
              <w:bottom w:val="nil"/>
              <w:right w:val="nil"/>
            </w:tcBorders>
            <w:shd w:val="clear" w:color="auto" w:fill="auto"/>
            <w:vAlign w:val="center"/>
          </w:tcPr>
          <w:p w14:paraId="650D91AA" w14:textId="1AA11819" w:rsidR="002D00B0" w:rsidRDefault="00B9344A" w:rsidP="002D00B0">
            <w:pPr>
              <w:spacing w:after="115" w:line="259" w:lineRule="auto"/>
              <w:jc w:val="center"/>
            </w:pPr>
            <w:r>
              <w:t>963</w:t>
            </w:r>
          </w:p>
        </w:tc>
      </w:tr>
    </w:tbl>
    <w:p w14:paraId="343C9C78" w14:textId="4E5DD643" w:rsidR="00D946D7" w:rsidRDefault="00D946D7" w:rsidP="00DC7CD0">
      <w:pPr>
        <w:ind w:left="-5" w:right="53"/>
        <w:rPr>
          <w:sz w:val="20"/>
          <w:szCs w:val="20"/>
        </w:rPr>
      </w:pPr>
      <w:r>
        <w:rPr>
          <w:sz w:val="20"/>
          <w:szCs w:val="20"/>
        </w:rPr>
        <w:t xml:space="preserve">* Indicates groups previously genotyped in prior reports (O’Malley </w:t>
      </w:r>
      <w:ins w:id="20" w:author="Kathleen O'Malley [6]" w:date="2022-06-13T12:06:00Z">
        <w:r w:rsidR="00E475FC">
          <w:rPr>
            <w:sz w:val="20"/>
            <w:szCs w:val="20"/>
          </w:rPr>
          <w:t xml:space="preserve">et al. </w:t>
        </w:r>
      </w:ins>
      <w:r>
        <w:rPr>
          <w:sz w:val="20"/>
          <w:szCs w:val="20"/>
        </w:rPr>
        <w:t xml:space="preserve">2015, </w:t>
      </w:r>
      <w:proofErr w:type="spellStart"/>
      <w:r>
        <w:rPr>
          <w:sz w:val="20"/>
          <w:szCs w:val="20"/>
        </w:rPr>
        <w:t>O’Malley</w:t>
      </w:r>
      <w:ins w:id="21" w:author="Kathleen O'Malley [6]" w:date="2022-06-13T12:06:00Z">
        <w:r w:rsidR="00E475FC">
          <w:rPr>
            <w:sz w:val="20"/>
            <w:szCs w:val="20"/>
          </w:rPr>
          <w:t>et</w:t>
        </w:r>
        <w:proofErr w:type="spellEnd"/>
        <w:r w:rsidR="00E475FC">
          <w:rPr>
            <w:sz w:val="20"/>
            <w:szCs w:val="20"/>
          </w:rPr>
          <w:t xml:space="preserve"> al.</w:t>
        </w:r>
      </w:ins>
      <w:r>
        <w:rPr>
          <w:sz w:val="20"/>
          <w:szCs w:val="20"/>
        </w:rPr>
        <w:t xml:space="preserve"> 2017)</w:t>
      </w:r>
    </w:p>
    <w:p w14:paraId="4CC3B069" w14:textId="315C1273" w:rsidR="00DC7CD0" w:rsidRPr="00DC7CD0" w:rsidRDefault="00DC7CD0" w:rsidP="00DC7CD0">
      <w:pPr>
        <w:ind w:left="-5" w:right="53"/>
        <w:rPr>
          <w:sz w:val="20"/>
          <w:szCs w:val="20"/>
        </w:rPr>
      </w:pPr>
      <w:r w:rsidRPr="00DC7CD0">
        <w:rPr>
          <w:sz w:val="20"/>
          <w:szCs w:val="20"/>
        </w:rPr>
        <w:t>*</w:t>
      </w:r>
      <w:r w:rsidR="00D946D7">
        <w:rPr>
          <w:sz w:val="20"/>
          <w:szCs w:val="20"/>
        </w:rPr>
        <w:t>*</w:t>
      </w:r>
      <w:r>
        <w:rPr>
          <w:sz w:val="20"/>
          <w:szCs w:val="20"/>
        </w:rPr>
        <w:t xml:space="preserve"> </w:t>
      </w:r>
      <w:r w:rsidRPr="00DC7CD0">
        <w:rPr>
          <w:sz w:val="20"/>
          <w:szCs w:val="20"/>
        </w:rPr>
        <w:t>In 2020, 46 additional NOR spring Chinook salmon including 23 females, 22 males and one jack, were taken at the Minto Fish Collection Facility and integrated into broodstock. These 46 fish were not included as potential offspring in the genetic parentage analysis.</w:t>
      </w:r>
    </w:p>
    <w:p w14:paraId="378EF202" w14:textId="01E71A4F" w:rsidR="00847FDE" w:rsidRDefault="00847FDE" w:rsidP="000D3939">
      <w:pPr>
        <w:ind w:right="53"/>
      </w:pPr>
    </w:p>
    <w:p w14:paraId="19E90B8A" w14:textId="77777777" w:rsidR="00847FDE" w:rsidRDefault="00847FDE" w:rsidP="00132F26">
      <w:pPr>
        <w:ind w:left="-5" w:right="53"/>
      </w:pPr>
    </w:p>
    <w:p w14:paraId="713C24E2" w14:textId="0ABDA8FB" w:rsidR="00847FDE" w:rsidRDefault="00847FDE" w:rsidP="00847FDE">
      <w:pPr>
        <w:ind w:left="-5" w:right="53"/>
      </w:pPr>
      <w:commentRangeStart w:id="22"/>
      <w:r w:rsidRPr="006C4EC0">
        <w:rPr>
          <w:b/>
        </w:rPr>
        <w:lastRenderedPageBreak/>
        <w:t xml:space="preserve">Table </w:t>
      </w:r>
      <w:r>
        <w:rPr>
          <w:b/>
        </w:rPr>
        <w:t>2</w:t>
      </w:r>
      <w:r w:rsidRPr="006C4EC0">
        <w:rPr>
          <w:b/>
        </w:rPr>
        <w:t>.</w:t>
      </w:r>
      <w:r w:rsidRPr="006C4EC0">
        <w:t xml:space="preserve"> Summary</w:t>
      </w:r>
      <w:r>
        <w:t xml:space="preserve"> of HOR spring Chinook salmon sampled prior to outplanting above Detroit Dam</w:t>
      </w:r>
      <w:r w:rsidRPr="004D7DC4">
        <w:t xml:space="preserve"> </w:t>
      </w:r>
      <w:r>
        <w:t xml:space="preserve">in 2011-2016. Individuals were removed from the analysis if they were genotyped at &lt; 7 loci or there was no sex information (missingness filtered), or if they represented a duplicate multi-locus genotype (duplicate filtered). </w:t>
      </w:r>
      <w:commentRangeEnd w:id="22"/>
      <w:r>
        <w:rPr>
          <w:rStyle w:val="CommentReference"/>
          <w:color w:val="000000"/>
        </w:rPr>
        <w:commentReference w:id="22"/>
      </w:r>
    </w:p>
    <w:p w14:paraId="2B5FF291" w14:textId="77777777" w:rsidR="00847FDE" w:rsidRDefault="00847FDE" w:rsidP="00847FDE">
      <w:pPr>
        <w:ind w:left="-5" w:right="53"/>
      </w:pPr>
    </w:p>
    <w:tbl>
      <w:tblPr>
        <w:tblStyle w:val="TableGrid0"/>
        <w:tblW w:w="5000" w:type="pct"/>
        <w:tblLook w:val="04A0" w:firstRow="1" w:lastRow="0" w:firstColumn="1" w:lastColumn="0" w:noHBand="0" w:noVBand="1"/>
      </w:tblPr>
      <w:tblGrid>
        <w:gridCol w:w="1980"/>
        <w:gridCol w:w="1800"/>
        <w:gridCol w:w="1551"/>
        <w:gridCol w:w="1510"/>
        <w:gridCol w:w="1342"/>
        <w:gridCol w:w="1229"/>
      </w:tblGrid>
      <w:tr w:rsidR="00847FDE" w14:paraId="65674B0F" w14:textId="77777777" w:rsidTr="00847FDE">
        <w:tc>
          <w:tcPr>
            <w:tcW w:w="1052" w:type="pct"/>
            <w:tcBorders>
              <w:top w:val="single" w:sz="4" w:space="0" w:color="auto"/>
              <w:left w:val="nil"/>
              <w:bottom w:val="single" w:sz="4" w:space="0" w:color="auto"/>
              <w:right w:val="nil"/>
            </w:tcBorders>
            <w:vAlign w:val="center"/>
          </w:tcPr>
          <w:p w14:paraId="0A3A248B" w14:textId="41607001" w:rsidR="00847FDE" w:rsidRPr="00847FDE" w:rsidRDefault="00847FDE" w:rsidP="00847FDE">
            <w:pPr>
              <w:spacing w:after="115" w:line="259" w:lineRule="auto"/>
              <w:jc w:val="center"/>
            </w:pPr>
            <w:r>
              <w:t>Year</w:t>
            </w:r>
          </w:p>
        </w:tc>
        <w:tc>
          <w:tcPr>
            <w:tcW w:w="956" w:type="pct"/>
            <w:tcBorders>
              <w:top w:val="single" w:sz="4" w:space="0" w:color="auto"/>
              <w:left w:val="nil"/>
              <w:bottom w:val="single" w:sz="4" w:space="0" w:color="auto"/>
              <w:right w:val="nil"/>
            </w:tcBorders>
            <w:vAlign w:val="center"/>
          </w:tcPr>
          <w:p w14:paraId="73989EAB" w14:textId="77777777" w:rsidR="00847FDE" w:rsidRDefault="00847FDE" w:rsidP="00847FDE">
            <w:pPr>
              <w:spacing w:after="115" w:line="259" w:lineRule="auto"/>
              <w:jc w:val="center"/>
            </w:pPr>
            <w:r>
              <w:t>Tissue samples</w:t>
            </w:r>
          </w:p>
        </w:tc>
        <w:tc>
          <w:tcPr>
            <w:tcW w:w="824" w:type="pct"/>
            <w:tcBorders>
              <w:top w:val="single" w:sz="4" w:space="0" w:color="auto"/>
              <w:left w:val="nil"/>
              <w:bottom w:val="single" w:sz="4" w:space="0" w:color="auto"/>
              <w:right w:val="nil"/>
            </w:tcBorders>
            <w:vAlign w:val="center"/>
          </w:tcPr>
          <w:p w14:paraId="410BEC79" w14:textId="77777777" w:rsidR="00847FDE" w:rsidRDefault="00847FDE" w:rsidP="00847FDE">
            <w:pPr>
              <w:spacing w:after="115" w:line="259" w:lineRule="auto"/>
              <w:jc w:val="center"/>
            </w:pPr>
            <w:r>
              <w:t>Missingness Filtered</w:t>
            </w:r>
          </w:p>
        </w:tc>
        <w:tc>
          <w:tcPr>
            <w:tcW w:w="802" w:type="pct"/>
            <w:tcBorders>
              <w:top w:val="single" w:sz="4" w:space="0" w:color="auto"/>
              <w:left w:val="nil"/>
              <w:bottom w:val="single" w:sz="4" w:space="0" w:color="auto"/>
              <w:right w:val="nil"/>
            </w:tcBorders>
            <w:vAlign w:val="center"/>
          </w:tcPr>
          <w:p w14:paraId="017BBC98" w14:textId="77777777" w:rsidR="00847FDE" w:rsidRDefault="00847FDE" w:rsidP="00847FDE">
            <w:pPr>
              <w:spacing w:after="115" w:line="259" w:lineRule="auto"/>
              <w:jc w:val="center"/>
            </w:pPr>
            <w:r>
              <w:t>Duplicate Filtered</w:t>
            </w:r>
          </w:p>
        </w:tc>
        <w:tc>
          <w:tcPr>
            <w:tcW w:w="713" w:type="pct"/>
            <w:tcBorders>
              <w:top w:val="single" w:sz="4" w:space="0" w:color="auto"/>
              <w:left w:val="nil"/>
              <w:bottom w:val="single" w:sz="4" w:space="0" w:color="auto"/>
              <w:right w:val="nil"/>
            </w:tcBorders>
            <w:vAlign w:val="center"/>
          </w:tcPr>
          <w:p w14:paraId="02FED682" w14:textId="77777777" w:rsidR="00847FDE" w:rsidRDefault="00847FDE" w:rsidP="00847FDE">
            <w:pPr>
              <w:spacing w:after="115" w:line="259" w:lineRule="auto"/>
              <w:jc w:val="center"/>
            </w:pPr>
            <w:r>
              <w:t>Final Females</w:t>
            </w:r>
          </w:p>
        </w:tc>
        <w:tc>
          <w:tcPr>
            <w:tcW w:w="653" w:type="pct"/>
            <w:tcBorders>
              <w:top w:val="single" w:sz="4" w:space="0" w:color="auto"/>
              <w:left w:val="nil"/>
              <w:bottom w:val="single" w:sz="4" w:space="0" w:color="auto"/>
              <w:right w:val="nil"/>
            </w:tcBorders>
            <w:vAlign w:val="center"/>
          </w:tcPr>
          <w:p w14:paraId="0577F10E" w14:textId="77777777" w:rsidR="00847FDE" w:rsidRDefault="00847FDE" w:rsidP="00847FDE">
            <w:pPr>
              <w:spacing w:after="115" w:line="259" w:lineRule="auto"/>
              <w:jc w:val="center"/>
            </w:pPr>
            <w:r>
              <w:t>Final Males</w:t>
            </w:r>
          </w:p>
        </w:tc>
      </w:tr>
      <w:tr w:rsidR="00847FDE" w14:paraId="782821D5" w14:textId="77777777" w:rsidTr="00847FDE">
        <w:tc>
          <w:tcPr>
            <w:tcW w:w="1052" w:type="pct"/>
            <w:tcBorders>
              <w:top w:val="single" w:sz="4" w:space="0" w:color="auto"/>
              <w:left w:val="nil"/>
              <w:bottom w:val="nil"/>
              <w:right w:val="nil"/>
            </w:tcBorders>
            <w:shd w:val="clear" w:color="auto" w:fill="auto"/>
            <w:vAlign w:val="center"/>
          </w:tcPr>
          <w:p w14:paraId="46B76D04" w14:textId="0237E77A" w:rsidR="00847FDE" w:rsidRDefault="00847FDE" w:rsidP="00847FDE">
            <w:pPr>
              <w:spacing w:after="115" w:line="259" w:lineRule="auto"/>
              <w:jc w:val="center"/>
            </w:pPr>
            <w:r>
              <w:t>2011</w:t>
            </w:r>
            <w:r w:rsidR="000D3939">
              <w:t>*</w:t>
            </w:r>
          </w:p>
        </w:tc>
        <w:tc>
          <w:tcPr>
            <w:tcW w:w="956" w:type="pct"/>
            <w:tcBorders>
              <w:top w:val="single" w:sz="4" w:space="0" w:color="auto"/>
              <w:left w:val="nil"/>
              <w:bottom w:val="nil"/>
              <w:right w:val="nil"/>
            </w:tcBorders>
            <w:shd w:val="clear" w:color="auto" w:fill="auto"/>
            <w:vAlign w:val="center"/>
          </w:tcPr>
          <w:p w14:paraId="05DE08C6" w14:textId="2D3C6D3F" w:rsidR="00847FDE" w:rsidRDefault="000D3939" w:rsidP="00847FDE">
            <w:pPr>
              <w:spacing w:after="115" w:line="259" w:lineRule="auto"/>
              <w:jc w:val="center"/>
            </w:pPr>
            <w:r>
              <w:t>151</w:t>
            </w:r>
          </w:p>
        </w:tc>
        <w:tc>
          <w:tcPr>
            <w:tcW w:w="824" w:type="pct"/>
            <w:tcBorders>
              <w:top w:val="single" w:sz="4" w:space="0" w:color="auto"/>
              <w:left w:val="nil"/>
              <w:bottom w:val="nil"/>
              <w:right w:val="nil"/>
            </w:tcBorders>
            <w:shd w:val="clear" w:color="auto" w:fill="auto"/>
            <w:vAlign w:val="center"/>
          </w:tcPr>
          <w:p w14:paraId="320350FF" w14:textId="325C523E" w:rsidR="00847FDE" w:rsidRDefault="00AA3FAE" w:rsidP="00847FDE">
            <w:pPr>
              <w:spacing w:after="115" w:line="259" w:lineRule="auto"/>
              <w:jc w:val="center"/>
            </w:pPr>
            <w:r>
              <w:t>1</w:t>
            </w:r>
          </w:p>
        </w:tc>
        <w:tc>
          <w:tcPr>
            <w:tcW w:w="802" w:type="pct"/>
            <w:tcBorders>
              <w:top w:val="single" w:sz="4" w:space="0" w:color="auto"/>
              <w:left w:val="nil"/>
              <w:bottom w:val="nil"/>
              <w:right w:val="nil"/>
            </w:tcBorders>
            <w:shd w:val="clear" w:color="auto" w:fill="auto"/>
            <w:vAlign w:val="center"/>
          </w:tcPr>
          <w:p w14:paraId="444721E6" w14:textId="4096F57C" w:rsidR="00847FDE" w:rsidRDefault="00AA3FAE" w:rsidP="00847FDE">
            <w:pPr>
              <w:spacing w:after="115" w:line="259" w:lineRule="auto"/>
              <w:jc w:val="center"/>
            </w:pPr>
            <w:r>
              <w:t>1</w:t>
            </w:r>
          </w:p>
        </w:tc>
        <w:tc>
          <w:tcPr>
            <w:tcW w:w="713" w:type="pct"/>
            <w:tcBorders>
              <w:top w:val="single" w:sz="4" w:space="0" w:color="auto"/>
              <w:left w:val="nil"/>
              <w:bottom w:val="nil"/>
              <w:right w:val="nil"/>
            </w:tcBorders>
            <w:shd w:val="clear" w:color="auto" w:fill="auto"/>
            <w:vAlign w:val="center"/>
          </w:tcPr>
          <w:p w14:paraId="77EC5788" w14:textId="7B346026" w:rsidR="00847FDE" w:rsidRDefault="00AA3FAE" w:rsidP="00847FDE">
            <w:pPr>
              <w:spacing w:after="115" w:line="259" w:lineRule="auto"/>
              <w:jc w:val="center"/>
            </w:pPr>
            <w:r>
              <w:t>72</w:t>
            </w:r>
          </w:p>
        </w:tc>
        <w:tc>
          <w:tcPr>
            <w:tcW w:w="653" w:type="pct"/>
            <w:tcBorders>
              <w:top w:val="single" w:sz="4" w:space="0" w:color="auto"/>
              <w:left w:val="nil"/>
              <w:bottom w:val="nil"/>
              <w:right w:val="nil"/>
            </w:tcBorders>
            <w:shd w:val="clear" w:color="auto" w:fill="auto"/>
            <w:vAlign w:val="center"/>
          </w:tcPr>
          <w:p w14:paraId="40E6FA96" w14:textId="606D4C27" w:rsidR="00847FDE" w:rsidRDefault="00AA3FAE" w:rsidP="00847FDE">
            <w:pPr>
              <w:spacing w:after="115" w:line="259" w:lineRule="auto"/>
              <w:jc w:val="center"/>
            </w:pPr>
            <w:r>
              <w:t>77</w:t>
            </w:r>
          </w:p>
        </w:tc>
      </w:tr>
      <w:tr w:rsidR="00847FDE" w14:paraId="7D5791B7" w14:textId="77777777" w:rsidTr="00847FDE">
        <w:tc>
          <w:tcPr>
            <w:tcW w:w="1052" w:type="pct"/>
            <w:tcBorders>
              <w:top w:val="nil"/>
              <w:left w:val="nil"/>
              <w:bottom w:val="nil"/>
              <w:right w:val="nil"/>
            </w:tcBorders>
            <w:shd w:val="clear" w:color="auto" w:fill="auto"/>
            <w:vAlign w:val="center"/>
          </w:tcPr>
          <w:p w14:paraId="3E933C52" w14:textId="35B7E1C7" w:rsidR="00847FDE" w:rsidRDefault="00847FDE" w:rsidP="00847FDE">
            <w:pPr>
              <w:spacing w:after="115" w:line="259" w:lineRule="auto"/>
              <w:jc w:val="center"/>
            </w:pPr>
            <w:r>
              <w:t>2012</w:t>
            </w:r>
            <w:r w:rsidR="000D3939">
              <w:t>*</w:t>
            </w:r>
          </w:p>
        </w:tc>
        <w:tc>
          <w:tcPr>
            <w:tcW w:w="956" w:type="pct"/>
            <w:tcBorders>
              <w:top w:val="nil"/>
              <w:left w:val="nil"/>
              <w:bottom w:val="nil"/>
              <w:right w:val="nil"/>
            </w:tcBorders>
            <w:shd w:val="clear" w:color="auto" w:fill="auto"/>
            <w:vAlign w:val="center"/>
          </w:tcPr>
          <w:p w14:paraId="317DF181" w14:textId="00670016" w:rsidR="00847FDE" w:rsidRDefault="00AA3FAE" w:rsidP="00847FDE">
            <w:pPr>
              <w:spacing w:after="115" w:line="259" w:lineRule="auto"/>
              <w:jc w:val="center"/>
            </w:pPr>
            <w:r>
              <w:t>258</w:t>
            </w:r>
          </w:p>
        </w:tc>
        <w:tc>
          <w:tcPr>
            <w:tcW w:w="824" w:type="pct"/>
            <w:tcBorders>
              <w:top w:val="nil"/>
              <w:left w:val="nil"/>
              <w:bottom w:val="nil"/>
              <w:right w:val="nil"/>
            </w:tcBorders>
            <w:shd w:val="clear" w:color="auto" w:fill="auto"/>
            <w:vAlign w:val="center"/>
          </w:tcPr>
          <w:p w14:paraId="47A6A1ED" w14:textId="2AF2586B" w:rsidR="00847FDE" w:rsidRDefault="00AA3FAE" w:rsidP="00847FDE">
            <w:pPr>
              <w:spacing w:after="115" w:line="259" w:lineRule="auto"/>
              <w:jc w:val="center"/>
            </w:pPr>
            <w:r>
              <w:t>0</w:t>
            </w:r>
          </w:p>
        </w:tc>
        <w:tc>
          <w:tcPr>
            <w:tcW w:w="802" w:type="pct"/>
            <w:tcBorders>
              <w:top w:val="nil"/>
              <w:left w:val="nil"/>
              <w:bottom w:val="nil"/>
              <w:right w:val="nil"/>
            </w:tcBorders>
            <w:shd w:val="clear" w:color="auto" w:fill="auto"/>
            <w:vAlign w:val="center"/>
          </w:tcPr>
          <w:p w14:paraId="5E9EE68D" w14:textId="0471C75E" w:rsidR="00847FDE" w:rsidRDefault="00AA3FAE" w:rsidP="00847FDE">
            <w:pPr>
              <w:spacing w:after="115" w:line="259" w:lineRule="auto"/>
              <w:jc w:val="center"/>
            </w:pPr>
            <w:r>
              <w:t>0</w:t>
            </w:r>
          </w:p>
        </w:tc>
        <w:tc>
          <w:tcPr>
            <w:tcW w:w="713" w:type="pct"/>
            <w:tcBorders>
              <w:top w:val="nil"/>
              <w:left w:val="nil"/>
              <w:bottom w:val="nil"/>
              <w:right w:val="nil"/>
            </w:tcBorders>
            <w:shd w:val="clear" w:color="auto" w:fill="auto"/>
            <w:vAlign w:val="center"/>
          </w:tcPr>
          <w:p w14:paraId="10FF86D1" w14:textId="7C51C174" w:rsidR="00847FDE" w:rsidRDefault="00AA3FAE" w:rsidP="00847FDE">
            <w:pPr>
              <w:spacing w:after="115" w:line="259" w:lineRule="auto"/>
              <w:jc w:val="center"/>
            </w:pPr>
            <w:r>
              <w:t>146</w:t>
            </w:r>
          </w:p>
        </w:tc>
        <w:tc>
          <w:tcPr>
            <w:tcW w:w="653" w:type="pct"/>
            <w:tcBorders>
              <w:top w:val="nil"/>
              <w:left w:val="nil"/>
              <w:bottom w:val="nil"/>
              <w:right w:val="nil"/>
            </w:tcBorders>
            <w:shd w:val="clear" w:color="auto" w:fill="auto"/>
            <w:vAlign w:val="center"/>
          </w:tcPr>
          <w:p w14:paraId="35E3C05D" w14:textId="40514B77" w:rsidR="00847FDE" w:rsidRDefault="00AA3FAE" w:rsidP="00847FDE">
            <w:pPr>
              <w:spacing w:after="115" w:line="259" w:lineRule="auto"/>
              <w:jc w:val="center"/>
            </w:pPr>
            <w:r>
              <w:t>112</w:t>
            </w:r>
          </w:p>
        </w:tc>
      </w:tr>
      <w:tr w:rsidR="00847FDE" w14:paraId="30D56C6A" w14:textId="77777777" w:rsidTr="00847FDE">
        <w:tc>
          <w:tcPr>
            <w:tcW w:w="1052" w:type="pct"/>
            <w:tcBorders>
              <w:top w:val="nil"/>
              <w:left w:val="nil"/>
              <w:bottom w:val="nil"/>
              <w:right w:val="nil"/>
            </w:tcBorders>
            <w:shd w:val="clear" w:color="auto" w:fill="auto"/>
            <w:vAlign w:val="center"/>
          </w:tcPr>
          <w:p w14:paraId="177E14BB" w14:textId="63E370C2" w:rsidR="00847FDE" w:rsidRDefault="00847FDE" w:rsidP="00847FDE">
            <w:pPr>
              <w:spacing w:after="115" w:line="259" w:lineRule="auto"/>
              <w:jc w:val="center"/>
            </w:pPr>
            <w:r>
              <w:t>2013</w:t>
            </w:r>
          </w:p>
        </w:tc>
        <w:tc>
          <w:tcPr>
            <w:tcW w:w="956" w:type="pct"/>
            <w:tcBorders>
              <w:top w:val="nil"/>
              <w:left w:val="nil"/>
              <w:bottom w:val="nil"/>
              <w:right w:val="nil"/>
            </w:tcBorders>
            <w:shd w:val="clear" w:color="auto" w:fill="auto"/>
            <w:vAlign w:val="center"/>
          </w:tcPr>
          <w:p w14:paraId="5AEDFC5C" w14:textId="07880447" w:rsidR="00847FDE" w:rsidRDefault="000D3939" w:rsidP="000D3939">
            <w:pPr>
              <w:spacing w:after="115" w:line="259" w:lineRule="auto"/>
              <w:jc w:val="center"/>
            </w:pPr>
            <w:r>
              <w:t>1149</w:t>
            </w:r>
          </w:p>
        </w:tc>
        <w:tc>
          <w:tcPr>
            <w:tcW w:w="824" w:type="pct"/>
            <w:tcBorders>
              <w:top w:val="nil"/>
              <w:left w:val="nil"/>
              <w:bottom w:val="nil"/>
              <w:right w:val="nil"/>
            </w:tcBorders>
            <w:shd w:val="clear" w:color="auto" w:fill="auto"/>
            <w:vAlign w:val="center"/>
          </w:tcPr>
          <w:p w14:paraId="76F738A0" w14:textId="383E1EA1" w:rsidR="00847FDE" w:rsidRDefault="000D3939" w:rsidP="000D3939">
            <w:pPr>
              <w:spacing w:after="115" w:line="259" w:lineRule="auto"/>
              <w:jc w:val="center"/>
            </w:pPr>
            <w:r>
              <w:t>16</w:t>
            </w:r>
          </w:p>
        </w:tc>
        <w:tc>
          <w:tcPr>
            <w:tcW w:w="802" w:type="pct"/>
            <w:tcBorders>
              <w:top w:val="nil"/>
              <w:left w:val="nil"/>
              <w:bottom w:val="nil"/>
              <w:right w:val="nil"/>
            </w:tcBorders>
            <w:shd w:val="clear" w:color="auto" w:fill="auto"/>
            <w:vAlign w:val="center"/>
          </w:tcPr>
          <w:p w14:paraId="05443EDA" w14:textId="4229E067" w:rsidR="00847FDE" w:rsidRDefault="000D3939" w:rsidP="000D3939">
            <w:pPr>
              <w:spacing w:after="115" w:line="259" w:lineRule="auto"/>
              <w:jc w:val="center"/>
            </w:pPr>
            <w:r>
              <w:t>9</w:t>
            </w:r>
          </w:p>
        </w:tc>
        <w:tc>
          <w:tcPr>
            <w:tcW w:w="713" w:type="pct"/>
            <w:tcBorders>
              <w:top w:val="nil"/>
              <w:left w:val="nil"/>
              <w:bottom w:val="nil"/>
              <w:right w:val="nil"/>
            </w:tcBorders>
            <w:shd w:val="clear" w:color="auto" w:fill="auto"/>
            <w:vAlign w:val="center"/>
          </w:tcPr>
          <w:p w14:paraId="262BD3E4" w14:textId="30C88D72" w:rsidR="00847FDE" w:rsidRDefault="000D3939" w:rsidP="000D3939">
            <w:pPr>
              <w:spacing w:after="115" w:line="259" w:lineRule="auto"/>
              <w:jc w:val="center"/>
            </w:pPr>
            <w:r>
              <w:t>478</w:t>
            </w:r>
          </w:p>
        </w:tc>
        <w:tc>
          <w:tcPr>
            <w:tcW w:w="653" w:type="pct"/>
            <w:tcBorders>
              <w:top w:val="nil"/>
              <w:left w:val="nil"/>
              <w:bottom w:val="nil"/>
              <w:right w:val="nil"/>
            </w:tcBorders>
            <w:shd w:val="clear" w:color="auto" w:fill="auto"/>
            <w:vAlign w:val="center"/>
          </w:tcPr>
          <w:p w14:paraId="7A6C891F" w14:textId="1EE6F09B" w:rsidR="00847FDE" w:rsidRDefault="000D3939" w:rsidP="000D3939">
            <w:pPr>
              <w:spacing w:after="115" w:line="259" w:lineRule="auto"/>
              <w:jc w:val="center"/>
            </w:pPr>
            <w:r>
              <w:t>647</w:t>
            </w:r>
          </w:p>
        </w:tc>
      </w:tr>
      <w:tr w:rsidR="00847FDE" w14:paraId="56F8E497" w14:textId="77777777" w:rsidTr="00847FDE">
        <w:tc>
          <w:tcPr>
            <w:tcW w:w="1052" w:type="pct"/>
            <w:tcBorders>
              <w:top w:val="nil"/>
              <w:left w:val="nil"/>
              <w:bottom w:val="nil"/>
              <w:right w:val="nil"/>
            </w:tcBorders>
            <w:shd w:val="clear" w:color="auto" w:fill="auto"/>
            <w:vAlign w:val="center"/>
          </w:tcPr>
          <w:p w14:paraId="34CCED92" w14:textId="77777777" w:rsidR="00847FDE" w:rsidRDefault="00847FDE" w:rsidP="00847FDE">
            <w:pPr>
              <w:spacing w:after="115" w:line="259" w:lineRule="auto"/>
              <w:jc w:val="center"/>
            </w:pPr>
            <w:r>
              <w:t>2014</w:t>
            </w:r>
          </w:p>
        </w:tc>
        <w:tc>
          <w:tcPr>
            <w:tcW w:w="956" w:type="pct"/>
            <w:tcBorders>
              <w:top w:val="nil"/>
              <w:left w:val="nil"/>
              <w:bottom w:val="nil"/>
              <w:right w:val="nil"/>
            </w:tcBorders>
            <w:shd w:val="clear" w:color="auto" w:fill="auto"/>
            <w:vAlign w:val="center"/>
          </w:tcPr>
          <w:p w14:paraId="34C2C3B2" w14:textId="36352E00" w:rsidR="00847FDE" w:rsidRDefault="000D3939" w:rsidP="000D3939">
            <w:pPr>
              <w:spacing w:after="115" w:line="259" w:lineRule="auto"/>
              <w:jc w:val="center"/>
            </w:pPr>
            <w:r>
              <w:t>869</w:t>
            </w:r>
          </w:p>
        </w:tc>
        <w:tc>
          <w:tcPr>
            <w:tcW w:w="824" w:type="pct"/>
            <w:tcBorders>
              <w:top w:val="nil"/>
              <w:left w:val="nil"/>
              <w:bottom w:val="nil"/>
              <w:right w:val="nil"/>
            </w:tcBorders>
            <w:shd w:val="clear" w:color="auto" w:fill="auto"/>
            <w:vAlign w:val="center"/>
          </w:tcPr>
          <w:p w14:paraId="2EDA4C59" w14:textId="31329649" w:rsidR="00847FDE" w:rsidRDefault="000D3939" w:rsidP="000D3939">
            <w:pPr>
              <w:spacing w:after="115" w:line="259" w:lineRule="auto"/>
              <w:jc w:val="center"/>
            </w:pPr>
            <w:r>
              <w:t>7</w:t>
            </w:r>
          </w:p>
        </w:tc>
        <w:tc>
          <w:tcPr>
            <w:tcW w:w="802" w:type="pct"/>
            <w:tcBorders>
              <w:top w:val="nil"/>
              <w:left w:val="nil"/>
              <w:bottom w:val="nil"/>
              <w:right w:val="nil"/>
            </w:tcBorders>
            <w:shd w:val="clear" w:color="auto" w:fill="auto"/>
            <w:vAlign w:val="center"/>
          </w:tcPr>
          <w:p w14:paraId="07AFAD28" w14:textId="5AC9CA47" w:rsidR="00847FDE" w:rsidRDefault="000D3939" w:rsidP="000D3939">
            <w:pPr>
              <w:spacing w:after="115" w:line="259" w:lineRule="auto"/>
              <w:jc w:val="center"/>
            </w:pPr>
            <w:r>
              <w:t>24</w:t>
            </w:r>
          </w:p>
        </w:tc>
        <w:tc>
          <w:tcPr>
            <w:tcW w:w="713" w:type="pct"/>
            <w:tcBorders>
              <w:top w:val="nil"/>
              <w:left w:val="nil"/>
              <w:bottom w:val="nil"/>
              <w:right w:val="nil"/>
            </w:tcBorders>
            <w:shd w:val="clear" w:color="auto" w:fill="auto"/>
            <w:vAlign w:val="center"/>
          </w:tcPr>
          <w:p w14:paraId="79927B32" w14:textId="70C75DF2" w:rsidR="00847FDE" w:rsidRDefault="000D3939" w:rsidP="000D3939">
            <w:pPr>
              <w:spacing w:after="115" w:line="259" w:lineRule="auto"/>
              <w:jc w:val="center"/>
            </w:pPr>
            <w:r>
              <w:t>292</w:t>
            </w:r>
          </w:p>
        </w:tc>
        <w:tc>
          <w:tcPr>
            <w:tcW w:w="653" w:type="pct"/>
            <w:tcBorders>
              <w:top w:val="nil"/>
              <w:left w:val="nil"/>
              <w:bottom w:val="nil"/>
              <w:right w:val="nil"/>
            </w:tcBorders>
            <w:shd w:val="clear" w:color="auto" w:fill="auto"/>
            <w:vAlign w:val="center"/>
          </w:tcPr>
          <w:p w14:paraId="038D18B1" w14:textId="328080A1" w:rsidR="00847FDE" w:rsidRDefault="000D3939" w:rsidP="000D3939">
            <w:pPr>
              <w:spacing w:after="115" w:line="259" w:lineRule="auto"/>
              <w:jc w:val="center"/>
            </w:pPr>
            <w:r>
              <w:t>569</w:t>
            </w:r>
          </w:p>
        </w:tc>
      </w:tr>
      <w:tr w:rsidR="00847FDE" w14:paraId="31F8D974" w14:textId="77777777" w:rsidTr="00847FDE">
        <w:tc>
          <w:tcPr>
            <w:tcW w:w="1052" w:type="pct"/>
            <w:tcBorders>
              <w:top w:val="nil"/>
              <w:left w:val="nil"/>
              <w:bottom w:val="nil"/>
              <w:right w:val="nil"/>
            </w:tcBorders>
            <w:shd w:val="clear" w:color="auto" w:fill="auto"/>
            <w:vAlign w:val="center"/>
          </w:tcPr>
          <w:p w14:paraId="5DA05180" w14:textId="77777777" w:rsidR="00847FDE" w:rsidRPr="00132F26" w:rsidRDefault="00847FDE" w:rsidP="00847FDE">
            <w:pPr>
              <w:spacing w:after="115" w:line="259" w:lineRule="auto"/>
              <w:jc w:val="center"/>
            </w:pPr>
            <w:r>
              <w:t>2015</w:t>
            </w:r>
          </w:p>
        </w:tc>
        <w:tc>
          <w:tcPr>
            <w:tcW w:w="956" w:type="pct"/>
            <w:tcBorders>
              <w:top w:val="nil"/>
              <w:left w:val="nil"/>
              <w:bottom w:val="nil"/>
              <w:right w:val="nil"/>
            </w:tcBorders>
            <w:shd w:val="clear" w:color="auto" w:fill="auto"/>
            <w:vAlign w:val="center"/>
          </w:tcPr>
          <w:p w14:paraId="6A638CA4" w14:textId="7999A1CD" w:rsidR="00847FDE" w:rsidRDefault="000D3939" w:rsidP="000D3939">
            <w:pPr>
              <w:spacing w:after="115" w:line="259" w:lineRule="auto"/>
              <w:jc w:val="center"/>
            </w:pPr>
            <w:r>
              <w:t>1062</w:t>
            </w:r>
          </w:p>
        </w:tc>
        <w:tc>
          <w:tcPr>
            <w:tcW w:w="824" w:type="pct"/>
            <w:tcBorders>
              <w:top w:val="nil"/>
              <w:left w:val="nil"/>
              <w:bottom w:val="nil"/>
              <w:right w:val="nil"/>
            </w:tcBorders>
            <w:shd w:val="clear" w:color="auto" w:fill="auto"/>
            <w:vAlign w:val="center"/>
          </w:tcPr>
          <w:p w14:paraId="08175410" w14:textId="78D5820C" w:rsidR="00847FDE" w:rsidRDefault="000D3939" w:rsidP="000D3939">
            <w:pPr>
              <w:spacing w:after="115" w:line="259" w:lineRule="auto"/>
              <w:jc w:val="center"/>
            </w:pPr>
            <w:r>
              <w:t>11</w:t>
            </w:r>
          </w:p>
        </w:tc>
        <w:tc>
          <w:tcPr>
            <w:tcW w:w="802" w:type="pct"/>
            <w:tcBorders>
              <w:top w:val="nil"/>
              <w:left w:val="nil"/>
              <w:bottom w:val="nil"/>
              <w:right w:val="nil"/>
            </w:tcBorders>
            <w:shd w:val="clear" w:color="auto" w:fill="auto"/>
            <w:vAlign w:val="center"/>
          </w:tcPr>
          <w:p w14:paraId="02008D2F" w14:textId="31EAF9E6" w:rsidR="00847FDE" w:rsidRDefault="000D3939" w:rsidP="000D3939">
            <w:pPr>
              <w:spacing w:after="115" w:line="259" w:lineRule="auto"/>
              <w:jc w:val="center"/>
            </w:pPr>
            <w:r>
              <w:t>9</w:t>
            </w:r>
          </w:p>
        </w:tc>
        <w:tc>
          <w:tcPr>
            <w:tcW w:w="713" w:type="pct"/>
            <w:tcBorders>
              <w:top w:val="nil"/>
              <w:left w:val="nil"/>
              <w:bottom w:val="nil"/>
              <w:right w:val="nil"/>
            </w:tcBorders>
            <w:shd w:val="clear" w:color="auto" w:fill="auto"/>
            <w:vAlign w:val="center"/>
          </w:tcPr>
          <w:p w14:paraId="6A34ED5C" w14:textId="22E3CDC9" w:rsidR="00847FDE" w:rsidRDefault="000D3939" w:rsidP="000D3939">
            <w:pPr>
              <w:spacing w:after="115" w:line="259" w:lineRule="auto"/>
              <w:jc w:val="center"/>
            </w:pPr>
            <w:r>
              <w:t>519</w:t>
            </w:r>
          </w:p>
        </w:tc>
        <w:tc>
          <w:tcPr>
            <w:tcW w:w="653" w:type="pct"/>
            <w:tcBorders>
              <w:top w:val="nil"/>
              <w:left w:val="nil"/>
              <w:bottom w:val="nil"/>
              <w:right w:val="nil"/>
            </w:tcBorders>
            <w:shd w:val="clear" w:color="auto" w:fill="auto"/>
            <w:vAlign w:val="center"/>
          </w:tcPr>
          <w:p w14:paraId="0B82BF7D" w14:textId="79346E7D" w:rsidR="00847FDE" w:rsidRDefault="000D3939" w:rsidP="000D3939">
            <w:pPr>
              <w:spacing w:after="115" w:line="259" w:lineRule="auto"/>
              <w:jc w:val="center"/>
            </w:pPr>
            <w:r>
              <w:t>523</w:t>
            </w:r>
          </w:p>
        </w:tc>
      </w:tr>
      <w:tr w:rsidR="00847FDE" w14:paraId="7F9EBCEB" w14:textId="77777777" w:rsidTr="00847FDE">
        <w:tc>
          <w:tcPr>
            <w:tcW w:w="1052" w:type="pct"/>
            <w:tcBorders>
              <w:top w:val="nil"/>
              <w:left w:val="nil"/>
              <w:bottom w:val="nil"/>
              <w:right w:val="nil"/>
            </w:tcBorders>
            <w:shd w:val="clear" w:color="auto" w:fill="auto"/>
            <w:vAlign w:val="center"/>
          </w:tcPr>
          <w:p w14:paraId="00B01E46" w14:textId="77777777" w:rsidR="00847FDE" w:rsidRDefault="00847FDE" w:rsidP="00847FDE">
            <w:pPr>
              <w:spacing w:after="115" w:line="259" w:lineRule="auto"/>
              <w:jc w:val="center"/>
            </w:pPr>
            <w:r>
              <w:t>2016</w:t>
            </w:r>
          </w:p>
        </w:tc>
        <w:tc>
          <w:tcPr>
            <w:tcW w:w="956" w:type="pct"/>
            <w:tcBorders>
              <w:top w:val="nil"/>
              <w:left w:val="nil"/>
              <w:bottom w:val="nil"/>
              <w:right w:val="nil"/>
            </w:tcBorders>
            <w:shd w:val="clear" w:color="auto" w:fill="auto"/>
            <w:vAlign w:val="center"/>
          </w:tcPr>
          <w:p w14:paraId="7F8623CA" w14:textId="684BC1E8" w:rsidR="00847FDE" w:rsidRDefault="000D3939" w:rsidP="000D3939">
            <w:pPr>
              <w:spacing w:after="115" w:line="259" w:lineRule="auto"/>
              <w:jc w:val="center"/>
            </w:pPr>
            <w:r>
              <w:t>1378</w:t>
            </w:r>
          </w:p>
        </w:tc>
        <w:tc>
          <w:tcPr>
            <w:tcW w:w="824" w:type="pct"/>
            <w:tcBorders>
              <w:top w:val="nil"/>
              <w:left w:val="nil"/>
              <w:bottom w:val="nil"/>
              <w:right w:val="nil"/>
            </w:tcBorders>
            <w:shd w:val="clear" w:color="auto" w:fill="auto"/>
            <w:vAlign w:val="center"/>
          </w:tcPr>
          <w:p w14:paraId="5817FDB6" w14:textId="7F32A8E6" w:rsidR="00847FDE" w:rsidRDefault="000D3939" w:rsidP="000D3939">
            <w:pPr>
              <w:spacing w:after="115" w:line="259" w:lineRule="auto"/>
              <w:jc w:val="center"/>
            </w:pPr>
            <w:r>
              <w:t>2</w:t>
            </w:r>
          </w:p>
        </w:tc>
        <w:tc>
          <w:tcPr>
            <w:tcW w:w="802" w:type="pct"/>
            <w:tcBorders>
              <w:top w:val="nil"/>
              <w:left w:val="nil"/>
              <w:bottom w:val="nil"/>
              <w:right w:val="nil"/>
            </w:tcBorders>
            <w:shd w:val="clear" w:color="auto" w:fill="auto"/>
            <w:vAlign w:val="center"/>
          </w:tcPr>
          <w:p w14:paraId="2B6D01C4" w14:textId="681816E1" w:rsidR="00847FDE" w:rsidRDefault="000D3939" w:rsidP="000D3939">
            <w:pPr>
              <w:spacing w:after="115" w:line="259" w:lineRule="auto"/>
              <w:jc w:val="center"/>
            </w:pPr>
            <w:r>
              <w:t>66</w:t>
            </w:r>
          </w:p>
        </w:tc>
        <w:tc>
          <w:tcPr>
            <w:tcW w:w="713" w:type="pct"/>
            <w:tcBorders>
              <w:top w:val="nil"/>
              <w:left w:val="nil"/>
              <w:bottom w:val="nil"/>
              <w:right w:val="nil"/>
            </w:tcBorders>
            <w:shd w:val="clear" w:color="auto" w:fill="auto"/>
            <w:vAlign w:val="center"/>
          </w:tcPr>
          <w:p w14:paraId="0FE97D18" w14:textId="4D53F849" w:rsidR="00847FDE" w:rsidRDefault="000D3939" w:rsidP="000D3939">
            <w:pPr>
              <w:spacing w:after="115" w:line="259" w:lineRule="auto"/>
              <w:jc w:val="center"/>
            </w:pPr>
            <w:r>
              <w:t>858</w:t>
            </w:r>
          </w:p>
        </w:tc>
        <w:tc>
          <w:tcPr>
            <w:tcW w:w="653" w:type="pct"/>
            <w:tcBorders>
              <w:top w:val="nil"/>
              <w:left w:val="nil"/>
              <w:bottom w:val="nil"/>
              <w:right w:val="nil"/>
            </w:tcBorders>
            <w:shd w:val="clear" w:color="auto" w:fill="auto"/>
            <w:vAlign w:val="center"/>
          </w:tcPr>
          <w:p w14:paraId="0B70C0BD" w14:textId="78B865FF" w:rsidR="00847FDE" w:rsidRDefault="000D3939" w:rsidP="000D3939">
            <w:pPr>
              <w:spacing w:after="115" w:line="259" w:lineRule="auto"/>
              <w:jc w:val="center"/>
            </w:pPr>
            <w:r>
              <w:t>452</w:t>
            </w:r>
          </w:p>
        </w:tc>
      </w:tr>
      <w:tr w:rsidR="00922D10" w14:paraId="4D095434" w14:textId="77777777" w:rsidTr="00847FDE">
        <w:tc>
          <w:tcPr>
            <w:tcW w:w="1052" w:type="pct"/>
            <w:tcBorders>
              <w:top w:val="nil"/>
              <w:left w:val="nil"/>
              <w:bottom w:val="nil"/>
              <w:right w:val="nil"/>
            </w:tcBorders>
            <w:shd w:val="clear" w:color="auto" w:fill="auto"/>
            <w:vAlign w:val="center"/>
          </w:tcPr>
          <w:p w14:paraId="3265BC0E" w14:textId="629BE23C" w:rsidR="00922D10" w:rsidRDefault="00922D10" w:rsidP="00847FDE">
            <w:pPr>
              <w:spacing w:after="115" w:line="259" w:lineRule="auto"/>
              <w:jc w:val="center"/>
            </w:pPr>
            <w:r>
              <w:t>2017</w:t>
            </w:r>
          </w:p>
        </w:tc>
        <w:tc>
          <w:tcPr>
            <w:tcW w:w="956" w:type="pct"/>
            <w:tcBorders>
              <w:top w:val="nil"/>
              <w:left w:val="nil"/>
              <w:bottom w:val="nil"/>
              <w:right w:val="nil"/>
            </w:tcBorders>
            <w:shd w:val="clear" w:color="auto" w:fill="auto"/>
            <w:vAlign w:val="center"/>
          </w:tcPr>
          <w:p w14:paraId="03EC357D" w14:textId="13B66171" w:rsidR="00922D10" w:rsidRDefault="00922D10" w:rsidP="000D3939">
            <w:pPr>
              <w:spacing w:after="115" w:line="259" w:lineRule="auto"/>
              <w:jc w:val="center"/>
            </w:pPr>
            <w:r>
              <w:t>1674</w:t>
            </w:r>
          </w:p>
        </w:tc>
        <w:tc>
          <w:tcPr>
            <w:tcW w:w="824" w:type="pct"/>
            <w:tcBorders>
              <w:top w:val="nil"/>
              <w:left w:val="nil"/>
              <w:bottom w:val="nil"/>
              <w:right w:val="nil"/>
            </w:tcBorders>
            <w:shd w:val="clear" w:color="auto" w:fill="auto"/>
            <w:vAlign w:val="center"/>
          </w:tcPr>
          <w:p w14:paraId="17CCAC11" w14:textId="56C4DC3B" w:rsidR="00922D10" w:rsidRDefault="00922D10" w:rsidP="000D3939">
            <w:pPr>
              <w:spacing w:after="115" w:line="259" w:lineRule="auto"/>
              <w:jc w:val="center"/>
            </w:pPr>
            <w:r>
              <w:t>1</w:t>
            </w:r>
          </w:p>
        </w:tc>
        <w:tc>
          <w:tcPr>
            <w:tcW w:w="802" w:type="pct"/>
            <w:tcBorders>
              <w:top w:val="nil"/>
              <w:left w:val="nil"/>
              <w:bottom w:val="nil"/>
              <w:right w:val="nil"/>
            </w:tcBorders>
            <w:shd w:val="clear" w:color="auto" w:fill="auto"/>
            <w:vAlign w:val="center"/>
          </w:tcPr>
          <w:p w14:paraId="21F1CFBC" w14:textId="440D85AE" w:rsidR="00922D10" w:rsidRDefault="00922D10" w:rsidP="000D3939">
            <w:pPr>
              <w:spacing w:after="115" w:line="259" w:lineRule="auto"/>
              <w:jc w:val="center"/>
            </w:pPr>
            <w:r>
              <w:t>69</w:t>
            </w:r>
          </w:p>
        </w:tc>
        <w:tc>
          <w:tcPr>
            <w:tcW w:w="713" w:type="pct"/>
            <w:tcBorders>
              <w:top w:val="nil"/>
              <w:left w:val="nil"/>
              <w:bottom w:val="nil"/>
              <w:right w:val="nil"/>
            </w:tcBorders>
            <w:shd w:val="clear" w:color="auto" w:fill="auto"/>
            <w:vAlign w:val="center"/>
          </w:tcPr>
          <w:p w14:paraId="54BB24AE" w14:textId="08F4891B" w:rsidR="00922D10" w:rsidRDefault="00922D10" w:rsidP="000D3939">
            <w:pPr>
              <w:spacing w:after="115" w:line="259" w:lineRule="auto"/>
              <w:jc w:val="center"/>
            </w:pPr>
            <w:r>
              <w:t>913</w:t>
            </w:r>
          </w:p>
        </w:tc>
        <w:tc>
          <w:tcPr>
            <w:tcW w:w="653" w:type="pct"/>
            <w:tcBorders>
              <w:top w:val="nil"/>
              <w:left w:val="nil"/>
              <w:bottom w:val="nil"/>
              <w:right w:val="nil"/>
            </w:tcBorders>
            <w:shd w:val="clear" w:color="auto" w:fill="auto"/>
            <w:vAlign w:val="center"/>
          </w:tcPr>
          <w:p w14:paraId="2A7B08B2" w14:textId="7B6CC138" w:rsidR="00922D10" w:rsidRDefault="00922D10" w:rsidP="000D3939">
            <w:pPr>
              <w:spacing w:after="115" w:line="259" w:lineRule="auto"/>
              <w:jc w:val="center"/>
            </w:pPr>
            <w:r>
              <w:t>691</w:t>
            </w:r>
          </w:p>
        </w:tc>
      </w:tr>
    </w:tbl>
    <w:p w14:paraId="7E53FFBE" w14:textId="13D8B70B" w:rsidR="00847FDE" w:rsidRDefault="00847FDE" w:rsidP="00847FDE">
      <w:pPr>
        <w:ind w:left="-5" w:right="53"/>
        <w:rPr>
          <w:sz w:val="20"/>
          <w:szCs w:val="20"/>
        </w:rPr>
      </w:pPr>
      <w:r>
        <w:rPr>
          <w:sz w:val="20"/>
          <w:szCs w:val="20"/>
        </w:rPr>
        <w:t xml:space="preserve">* Indicates groups previously genotyped in prior reports (O’Malley </w:t>
      </w:r>
      <w:ins w:id="23" w:author="Kathleen O'Malley [6]" w:date="2022-06-13T12:06:00Z">
        <w:r w:rsidR="00E475FC">
          <w:rPr>
            <w:sz w:val="20"/>
            <w:szCs w:val="20"/>
          </w:rPr>
          <w:t xml:space="preserve">et al. </w:t>
        </w:r>
      </w:ins>
      <w:r>
        <w:rPr>
          <w:sz w:val="20"/>
          <w:szCs w:val="20"/>
        </w:rPr>
        <w:t xml:space="preserve">2015, O’Malley </w:t>
      </w:r>
      <w:ins w:id="24" w:author="Kathleen O'Malley [6]" w:date="2022-06-13T12:06:00Z">
        <w:r w:rsidR="00E475FC">
          <w:rPr>
            <w:sz w:val="20"/>
            <w:szCs w:val="20"/>
          </w:rPr>
          <w:t xml:space="preserve">et al. </w:t>
        </w:r>
      </w:ins>
      <w:r>
        <w:rPr>
          <w:sz w:val="20"/>
          <w:szCs w:val="20"/>
        </w:rPr>
        <w:t>2017)</w:t>
      </w:r>
    </w:p>
    <w:p w14:paraId="1777B632" w14:textId="77777777" w:rsidR="00847FDE" w:rsidRDefault="00847FDE" w:rsidP="00847FDE">
      <w:pPr>
        <w:ind w:left="-5" w:right="53"/>
      </w:pPr>
    </w:p>
    <w:p w14:paraId="0DF30A3A" w14:textId="77777777" w:rsidR="005854A3" w:rsidRDefault="005854A3">
      <w:pPr>
        <w:ind w:left="-5" w:right="53"/>
      </w:pPr>
    </w:p>
    <w:p w14:paraId="0C4195E4" w14:textId="279D58F9" w:rsidR="00A16012" w:rsidRDefault="00A16012" w:rsidP="000B783D">
      <w:pPr>
        <w:spacing w:line="360" w:lineRule="auto"/>
        <w:ind w:left="-5" w:right="53"/>
        <w:rPr>
          <w:i/>
          <w:iCs/>
        </w:rPr>
      </w:pPr>
      <w:r w:rsidRPr="00A16012">
        <w:rPr>
          <w:i/>
          <w:iCs/>
        </w:rPr>
        <w:t>Genetic parentage analysis</w:t>
      </w:r>
    </w:p>
    <w:p w14:paraId="5A6B1B54" w14:textId="77777777" w:rsidR="00A16012" w:rsidRPr="00A16012" w:rsidRDefault="00A16012" w:rsidP="000B783D">
      <w:pPr>
        <w:spacing w:line="360" w:lineRule="auto"/>
        <w:ind w:left="-5" w:right="53"/>
        <w:rPr>
          <w:i/>
          <w:iCs/>
        </w:rPr>
      </w:pPr>
    </w:p>
    <w:p w14:paraId="058F299C" w14:textId="2BA5C25A" w:rsidR="00D3533C" w:rsidRDefault="00656A5C" w:rsidP="000B783D">
      <w:pPr>
        <w:spacing w:line="360" w:lineRule="auto"/>
        <w:ind w:left="-5" w:right="53"/>
      </w:pPr>
      <w:r>
        <w:t>To estimate the number of NOR adult returns that were progeny of previously sampled salmon (live or carcass</w:t>
      </w:r>
      <w:r w:rsidR="00FB1F13">
        <w:t>)</w:t>
      </w:r>
      <w:r>
        <w:t>, the microsatellite genotypes of putative progeny were compared to the genotypes of adults, as indicated in Figure</w:t>
      </w:r>
      <w:r w:rsidR="00685D56">
        <w:t>s</w:t>
      </w:r>
      <w:r>
        <w:t xml:space="preserve"> 2</w:t>
      </w:r>
      <w:r w:rsidR="00685D56">
        <w:t xml:space="preserve"> and 3</w:t>
      </w:r>
      <w:r>
        <w:t>. The comparisons were first conducted within the maximum-likelihood framework of the parentage assignment program C</w:t>
      </w:r>
      <w:r>
        <w:rPr>
          <w:sz w:val="19"/>
        </w:rPr>
        <w:t>ERVUS</w:t>
      </w:r>
      <w:r>
        <w:t xml:space="preserve"> (Version 3.07; Kalinowski et al. 2007). Parent(s) - offspring assignments were made using a strict 95% confidence criterion, a minimum of seven loci and a maximum of one mismatch between parent - offspring pairs (maximum of two mismatches for</w:t>
      </w:r>
      <w:r w:rsidR="006C4EC0">
        <w:t xml:space="preserve"> parent - offspring</w:t>
      </w:r>
      <w:r>
        <w:t xml:space="preserve"> trios). Parentage assignments from C</w:t>
      </w:r>
      <w:r>
        <w:rPr>
          <w:sz w:val="19"/>
        </w:rPr>
        <w:t>ERVUS</w:t>
      </w:r>
      <w:r>
        <w:t xml:space="preserve"> were then verified using the combined PLS - FL algorithm implemented in C</w:t>
      </w:r>
      <w:r>
        <w:rPr>
          <w:sz w:val="19"/>
        </w:rPr>
        <w:t>OLONY</w:t>
      </w:r>
      <w:r>
        <w:t xml:space="preserve"> (Version 2.061; Jones and Wang 2010). </w:t>
      </w:r>
      <w:r w:rsidRPr="009977CA">
        <w:t>The second analysis was conducted as C</w:t>
      </w:r>
      <w:r w:rsidRPr="009977CA">
        <w:rPr>
          <w:sz w:val="19"/>
        </w:rPr>
        <w:t>ERVUS</w:t>
      </w:r>
      <w:r w:rsidRPr="009977CA">
        <w:t xml:space="preserve">’s likelihood-based parentage assignment method requires an accurate estimate of the number of parents contributing to a cohort (Harrison </w:t>
      </w:r>
      <w:r w:rsidRPr="00685D56">
        <w:rPr>
          <w:i/>
          <w:iCs/>
        </w:rPr>
        <w:t>et al.</w:t>
      </w:r>
      <w:r w:rsidRPr="009977CA">
        <w:t xml:space="preserve"> 2013). Moreover, simulation studies have suggested that C</w:t>
      </w:r>
      <w:r w:rsidRPr="009977CA">
        <w:rPr>
          <w:sz w:val="19"/>
        </w:rPr>
        <w:t>OLONY</w:t>
      </w:r>
      <w:r w:rsidRPr="009977CA">
        <w:t xml:space="preserve">’s assignment protocol is the most accurate of </w:t>
      </w:r>
      <w:r w:rsidR="009977CA" w:rsidRPr="009977CA">
        <w:t xml:space="preserve">three </w:t>
      </w:r>
      <w:r w:rsidR="00863EFE">
        <w:t>alternate</w:t>
      </w:r>
      <w:r w:rsidRPr="009977CA">
        <w:t xml:space="preserve"> pedigree reconstruction methods (Harrison </w:t>
      </w:r>
      <w:r w:rsidRPr="00685D56">
        <w:rPr>
          <w:i/>
          <w:iCs/>
        </w:rPr>
        <w:t>et al.</w:t>
      </w:r>
      <w:r w:rsidRPr="009977CA">
        <w:t xml:space="preserve"> 2013).</w:t>
      </w:r>
      <w:r>
        <w:rPr>
          <w:sz w:val="19"/>
        </w:rPr>
        <w:t xml:space="preserve"> </w:t>
      </w:r>
      <w:r>
        <w:t>C</w:t>
      </w:r>
      <w:r>
        <w:rPr>
          <w:sz w:val="19"/>
        </w:rPr>
        <w:t>OLONY</w:t>
      </w:r>
      <w:r>
        <w:t xml:space="preserve"> was run using the following parameters: medium run length, polygamous male and female setting, allele dropout, and an error rate of 1% per locus. </w:t>
      </w:r>
    </w:p>
    <w:p w14:paraId="575DED1C" w14:textId="77777777" w:rsidR="00D3533C" w:rsidRDefault="00D3533C" w:rsidP="000B783D">
      <w:pPr>
        <w:spacing w:line="360" w:lineRule="auto"/>
        <w:ind w:left="-5" w:right="53"/>
      </w:pPr>
    </w:p>
    <w:p w14:paraId="3CB31074" w14:textId="664B73EB" w:rsidR="008554FE" w:rsidRDefault="00D3533C" w:rsidP="000B783D">
      <w:pPr>
        <w:spacing w:line="360" w:lineRule="auto"/>
        <w:ind w:left="-5" w:right="53"/>
      </w:pPr>
      <w:commentRangeStart w:id="25"/>
      <w:commentRangeStart w:id="26"/>
      <w:r>
        <w:t xml:space="preserve">Given the longitudinal nature of genetic parentage analyses of spring Chinook salmon on the North Santiam River, we developed an automated, reproducible procedure for choosing the best consensus parentage from the outputs of </w:t>
      </w:r>
      <w:r w:rsidRPr="009977CA">
        <w:t>C</w:t>
      </w:r>
      <w:r w:rsidRPr="009977CA">
        <w:rPr>
          <w:sz w:val="19"/>
        </w:rPr>
        <w:t>ERVUS</w:t>
      </w:r>
      <w:r>
        <w:t xml:space="preserve"> and </w:t>
      </w:r>
      <w:r w:rsidRPr="009977CA">
        <w:t>C</w:t>
      </w:r>
      <w:r>
        <w:rPr>
          <w:sz w:val="19"/>
        </w:rPr>
        <w:t>OLONY</w:t>
      </w:r>
      <w:r>
        <w:t xml:space="preserve"> that does not allow for technician bias. Note that HOR outplants sampled in 2011 and 2012 and evaluated as potential parents in prior reports were reanalyzed in this report using th</w:t>
      </w:r>
      <w:r w:rsidR="005772C0">
        <w:t>e</w:t>
      </w:r>
      <w:r>
        <w:t xml:space="preserve"> updated procedure. </w:t>
      </w:r>
      <w:r w:rsidR="005772C0">
        <w:t xml:space="preserve">In addition to potential differences between technicians </w:t>
      </w:r>
      <w:r w:rsidR="000C1DDD">
        <w:t>assigning parentage</w:t>
      </w:r>
      <w:r w:rsidR="005772C0">
        <w:t>, p</w:t>
      </w:r>
      <w:r>
        <w:t>rior reports did not consider the full age structure of candidate offspring of 2011</w:t>
      </w:r>
      <w:r w:rsidR="002A525E">
        <w:t xml:space="preserve"> or 2012</w:t>
      </w:r>
      <w:r>
        <w:t xml:space="preserve"> parents (</w:t>
      </w:r>
      <w:proofErr w:type="gramStart"/>
      <w:r w:rsidR="002A525E">
        <w:t>e.g.</w:t>
      </w:r>
      <w:proofErr w:type="gramEnd"/>
      <w:r w:rsidR="002A525E">
        <w:t xml:space="preserve"> </w:t>
      </w:r>
      <w:r>
        <w:t>ages 3, 4, and 5 offspring sampled in 201</w:t>
      </w:r>
      <w:r w:rsidR="002A525E">
        <w:t>5</w:t>
      </w:r>
      <w:r>
        <w:t>, 201</w:t>
      </w:r>
      <w:r w:rsidR="002A525E">
        <w:t>6</w:t>
      </w:r>
      <w:r>
        <w:t xml:space="preserve"> and 201</w:t>
      </w:r>
      <w:r w:rsidR="002A525E">
        <w:t>7</w:t>
      </w:r>
      <w:r>
        <w:t xml:space="preserve"> respectively</w:t>
      </w:r>
      <w:r w:rsidR="002A525E">
        <w:t xml:space="preserve"> for the 2012 parents</w:t>
      </w:r>
      <w:r>
        <w:t>), because all candidate offspring were not yet sampled. A</w:t>
      </w:r>
      <w:r w:rsidR="006C4EC0">
        <w:t xml:space="preserve"> computational notebook</w:t>
      </w:r>
      <w:r>
        <w:t xml:space="preserve"> provided as a supplement to this report</w:t>
      </w:r>
      <w:r w:rsidR="006C4EC0">
        <w:t xml:space="preserve"> (assignment_notebook.html)</w:t>
      </w:r>
      <w:r>
        <w:t>, can be used to reproduce parentage assignments from genotypic data collected in future years</w:t>
      </w:r>
      <w:r w:rsidR="006C4EC0">
        <w:t xml:space="preserve">. </w:t>
      </w:r>
      <w:commentRangeEnd w:id="25"/>
      <w:r w:rsidR="005772C0">
        <w:rPr>
          <w:rStyle w:val="CommentReference"/>
          <w:color w:val="000000"/>
        </w:rPr>
        <w:commentReference w:id="25"/>
      </w:r>
      <w:commentRangeEnd w:id="26"/>
      <w:r w:rsidR="00CE7C5F">
        <w:rPr>
          <w:rStyle w:val="CommentReference"/>
          <w:color w:val="000000"/>
        </w:rPr>
        <w:commentReference w:id="26"/>
      </w:r>
    </w:p>
    <w:p w14:paraId="280DEC3D" w14:textId="392C9BCE" w:rsidR="000B783D" w:rsidRDefault="000B783D" w:rsidP="000B783D">
      <w:pPr>
        <w:spacing w:line="360" w:lineRule="auto"/>
        <w:ind w:left="-5" w:right="53"/>
      </w:pPr>
    </w:p>
    <w:p w14:paraId="6C6BE4EF" w14:textId="77777777" w:rsidR="000B783D" w:rsidRDefault="000B783D" w:rsidP="000B783D">
      <w:pPr>
        <w:pStyle w:val="Heading2"/>
        <w:spacing w:line="360" w:lineRule="auto"/>
        <w:ind w:left="-5"/>
      </w:pPr>
      <w:r>
        <w:t xml:space="preserve">Parentage assignments and inferred age at maturity </w:t>
      </w:r>
    </w:p>
    <w:p w14:paraId="023A9C0A" w14:textId="34FB7099" w:rsidR="000B783D" w:rsidRDefault="000B783D" w:rsidP="000B783D">
      <w:pPr>
        <w:spacing w:after="151" w:line="360" w:lineRule="auto"/>
        <w:ind w:left="-5" w:right="53"/>
      </w:pPr>
      <w:r>
        <w:t>The assignment rate was calculated using parentage analysis to determine the proportion of adult returns that were identified as progeny of previously sampled parents. For each assigned progeny, the return year (</w:t>
      </w:r>
      <w:proofErr w:type="gramStart"/>
      <w:r>
        <w:t>i.e.</w:t>
      </w:r>
      <w:proofErr w:type="gramEnd"/>
      <w:r>
        <w:t xml:space="preserve"> 2016) was subtracted by each parent(s) outplant year (e.g. 2013) to infer the age at maturity of progeny (e.g. age-3) and determine overall age structure among the adult returns in 2016, 2017, 2018, 2019 and 2020. </w:t>
      </w:r>
    </w:p>
    <w:p w14:paraId="2D1B7E81" w14:textId="77777777" w:rsidR="00116358" w:rsidRDefault="00116358" w:rsidP="000B783D">
      <w:pPr>
        <w:spacing w:after="151" w:line="360" w:lineRule="auto"/>
        <w:ind w:left="-5" w:right="53"/>
      </w:pPr>
    </w:p>
    <w:p w14:paraId="45BC5797" w14:textId="77777777" w:rsidR="000B783D" w:rsidRDefault="000B783D" w:rsidP="000B783D">
      <w:pPr>
        <w:pStyle w:val="Heading2"/>
        <w:spacing w:line="360" w:lineRule="auto"/>
        <w:ind w:left="-5"/>
      </w:pPr>
      <w:r>
        <w:t>Total lifetime fitness of salmon outplanted or reintroduced above Detroit Dam</w:t>
      </w:r>
    </w:p>
    <w:p w14:paraId="6579146B" w14:textId="77777777" w:rsidR="000B783D" w:rsidRDefault="000B783D" w:rsidP="000B783D">
      <w:pPr>
        <w:spacing w:line="360" w:lineRule="auto"/>
        <w:ind w:left="-5" w:right="53"/>
      </w:pPr>
      <w:r>
        <w:t>The</w:t>
      </w:r>
      <w:r>
        <w:rPr>
          <w:i/>
        </w:rPr>
        <w:t xml:space="preserve"> </w:t>
      </w:r>
      <w:r>
        <w:rPr>
          <w:iCs/>
        </w:rPr>
        <w:t xml:space="preserve">total lifetime </w:t>
      </w:r>
      <w:r>
        <w:t xml:space="preserve">fitness (TLF) of HOR salmon </w:t>
      </w:r>
      <w:r w:rsidRPr="001E2596">
        <w:t xml:space="preserve">outplanted above Detroit Dam </w:t>
      </w:r>
      <w:r>
        <w:t xml:space="preserve">in 2011, 2012, 2013, 2014 and 2015 </w:t>
      </w:r>
      <w:r w:rsidRPr="001E2596">
        <w:t>was</w:t>
      </w:r>
      <w:r>
        <w:t xml:space="preserve"> estimated from the number of NOR adult progeny (live or carcass) identified in subsequent return years. For instance, the TLF</w:t>
      </w:r>
      <w:r w:rsidRPr="00BC7087">
        <w:t xml:space="preserve"> of salmon from the 20</w:t>
      </w:r>
      <w:r>
        <w:t>11</w:t>
      </w:r>
      <w:r w:rsidRPr="00BC7087">
        <w:t xml:space="preserve"> outplant cohort was estimated from the number of </w:t>
      </w:r>
      <w:r>
        <w:t>age-3, age-4, and age-5 progeny</w:t>
      </w:r>
      <w:r w:rsidRPr="00BC7087">
        <w:t xml:space="preserve"> identified among NOR salmon sampled </w:t>
      </w:r>
      <w:r>
        <w:t>in</w:t>
      </w:r>
      <w:r w:rsidRPr="00BC7087">
        <w:t xml:space="preserve"> 201</w:t>
      </w:r>
      <w:r>
        <w:t>4, 2015 and 2016</w:t>
      </w:r>
      <w:r w:rsidRPr="00BC7087">
        <w:t xml:space="preserve"> (Figure 2).</w:t>
      </w:r>
      <w:r>
        <w:t xml:space="preserve"> TLF was similarly estimated for NOR salmon reintroduced above Detroit Dam in 2015.</w:t>
      </w:r>
    </w:p>
    <w:p w14:paraId="1D80DED0" w14:textId="77777777" w:rsidR="000B783D" w:rsidRDefault="000B783D" w:rsidP="000B783D">
      <w:pPr>
        <w:spacing w:after="151" w:line="360" w:lineRule="auto"/>
        <w:ind w:left="-5" w:right="53"/>
      </w:pPr>
    </w:p>
    <w:p w14:paraId="1DC0A018" w14:textId="0609B00A" w:rsidR="00A91DE2" w:rsidRDefault="00D91995" w:rsidP="005236B0">
      <w:pPr>
        <w:spacing w:after="115" w:line="259" w:lineRule="auto"/>
        <w:jc w:val="center"/>
      </w:pPr>
      <w:r>
        <w:rPr>
          <w:noProof/>
        </w:rPr>
        <w:lastRenderedPageBreak/>
        <w:drawing>
          <wp:inline distT="0" distB="0" distL="0" distR="0" wp14:anchorId="63ED9ECD" wp14:editId="628565F7">
            <wp:extent cx="3483544" cy="630936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690" t="3851" r="18419" b="9361"/>
                    <a:stretch/>
                  </pic:blipFill>
                  <pic:spPr bwMode="auto">
                    <a:xfrm>
                      <a:off x="0" y="0"/>
                      <a:ext cx="3483544" cy="6309360"/>
                    </a:xfrm>
                    <a:prstGeom prst="rect">
                      <a:avLst/>
                    </a:prstGeom>
                    <a:noFill/>
                    <a:ln>
                      <a:noFill/>
                    </a:ln>
                    <a:extLst>
                      <a:ext uri="{53640926-AAD7-44D8-BBD7-CCE9431645EC}">
                        <a14:shadowObscured xmlns:a14="http://schemas.microsoft.com/office/drawing/2010/main"/>
                      </a:ext>
                    </a:extLst>
                  </pic:spPr>
                </pic:pic>
              </a:graphicData>
            </a:graphic>
          </wp:inline>
        </w:drawing>
      </w:r>
    </w:p>
    <w:p w14:paraId="4EA84032" w14:textId="6FC42E94" w:rsidR="00A91DE2" w:rsidRDefault="00656A5C" w:rsidP="005236B0">
      <w:pPr>
        <w:ind w:left="-15" w:right="53"/>
      </w:pPr>
      <w:commentRangeStart w:id="27"/>
      <w:commentRangeStart w:id="28"/>
      <w:r>
        <w:rPr>
          <w:b/>
        </w:rPr>
        <w:t>Figure 2.</w:t>
      </w:r>
      <w:r>
        <w:t xml:space="preserve"> Framework used to reconstruct parent(s) - offspring relationships for spring Chinook salmon </w:t>
      </w:r>
      <w:r w:rsidR="00584B5B">
        <w:t>sampled in</w:t>
      </w:r>
      <w:r>
        <w:t xml:space="preserve"> the North Santiam River, Oregon</w:t>
      </w:r>
      <w:r w:rsidR="00584B5B">
        <w:t xml:space="preserve"> from 2011-2020</w:t>
      </w:r>
      <w:r>
        <w:t>.</w:t>
      </w:r>
      <w:r w:rsidR="00F64713">
        <w:t xml:space="preserve"> Five cohorts </w:t>
      </w:r>
      <w:r w:rsidR="00EE57B6">
        <w:t>(2011-2015) of primarily HOR salmon outplanted above Detroit Dam were identified through pedigree reconstruction. Note that in 2015, 498 NOR salmon were outpla</w:t>
      </w:r>
      <w:r w:rsidR="00941C31">
        <w:t>n</w:t>
      </w:r>
      <w:r w:rsidR="00EE57B6">
        <w:t>ted above Detroit Dam.</w:t>
      </w:r>
      <w:r w:rsidR="00941C31">
        <w:t xml:space="preserve"> These individuals are potential progeny of previously outplanted salmon in 2010-2012 and potential parents of adult recruits in 201</w:t>
      </w:r>
      <w:r w:rsidR="006C4EC0">
        <w:t>8</w:t>
      </w:r>
      <w:r w:rsidR="00941C31">
        <w:t>-2020.</w:t>
      </w:r>
      <w:commentRangeEnd w:id="27"/>
      <w:r w:rsidR="002C76C0">
        <w:rPr>
          <w:rStyle w:val="CommentReference"/>
          <w:color w:val="000000"/>
        </w:rPr>
        <w:commentReference w:id="27"/>
      </w:r>
      <w:commentRangeEnd w:id="28"/>
      <w:r w:rsidR="00E475FC">
        <w:rPr>
          <w:rStyle w:val="CommentReference"/>
          <w:color w:val="000000"/>
        </w:rPr>
        <w:commentReference w:id="28"/>
      </w:r>
    </w:p>
    <w:p w14:paraId="7E2B745B" w14:textId="77777777" w:rsidR="00CF4D47" w:rsidRDefault="00CF4D47" w:rsidP="005236B0">
      <w:pPr>
        <w:ind w:left="-15" w:right="53"/>
      </w:pPr>
    </w:p>
    <w:p w14:paraId="6DBD03EB" w14:textId="77777777" w:rsidR="00DB7F56" w:rsidRDefault="00DB7F56" w:rsidP="00DB7F56">
      <w:pPr>
        <w:pStyle w:val="Heading2"/>
        <w:ind w:left="-5"/>
        <w:jc w:val="center"/>
      </w:pPr>
      <w:r>
        <w:rPr>
          <w:noProof/>
        </w:rPr>
        <w:lastRenderedPageBreak/>
        <w:drawing>
          <wp:inline distT="0" distB="0" distL="0" distR="0" wp14:anchorId="05FCEE7B" wp14:editId="5355A7BE">
            <wp:extent cx="3483544" cy="6309360"/>
            <wp:effectExtent l="0" t="0" r="317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690" t="3851" r="18419" b="9361"/>
                    <a:stretch/>
                  </pic:blipFill>
                  <pic:spPr bwMode="auto">
                    <a:xfrm>
                      <a:off x="0" y="0"/>
                      <a:ext cx="3483544" cy="6309360"/>
                    </a:xfrm>
                    <a:prstGeom prst="rect">
                      <a:avLst/>
                    </a:prstGeom>
                    <a:noFill/>
                    <a:ln>
                      <a:noFill/>
                    </a:ln>
                    <a:extLst>
                      <a:ext uri="{53640926-AAD7-44D8-BBD7-CCE9431645EC}">
                        <a14:shadowObscured xmlns:a14="http://schemas.microsoft.com/office/drawing/2010/main"/>
                      </a:ext>
                    </a:extLst>
                  </pic:spPr>
                </pic:pic>
              </a:graphicData>
            </a:graphic>
          </wp:inline>
        </w:drawing>
      </w:r>
    </w:p>
    <w:p w14:paraId="14F95488" w14:textId="77777777" w:rsidR="00DB7F56" w:rsidRDefault="00DB7F56">
      <w:pPr>
        <w:pStyle w:val="Heading2"/>
        <w:ind w:left="-5"/>
      </w:pPr>
    </w:p>
    <w:p w14:paraId="636200A7" w14:textId="22C1C462" w:rsidR="00DB7F56" w:rsidRDefault="00DB7F56" w:rsidP="00DB7F56">
      <w:pPr>
        <w:ind w:left="-15" w:right="53"/>
      </w:pPr>
      <w:r>
        <w:rPr>
          <w:b/>
        </w:rPr>
        <w:t>Figure 3.</w:t>
      </w:r>
      <w:r>
        <w:t xml:space="preserve"> Framework used to reconstruct parent(s) - offspring relationships for NOR spring Chinook salmon sampled below Big Cliff Dam in the North Santiam River, Oregon from 2011-2020. Five cohorts (2011-2015) were identified through pedigree reconstruction. Note that in 2011 and 2012</w:t>
      </w:r>
      <w:r w:rsidR="00A64D2D">
        <w:t>,</w:t>
      </w:r>
      <w:r>
        <w:t xml:space="preserve"> only carcasses were sampled since the Minto Fish Collection Facility</w:t>
      </w:r>
      <w:r w:rsidR="00A64D2D">
        <w:t xml:space="preserve"> was not operational. From 2013-2019 samples were collected from both carcasses and live fish handled at the Minto Fish Collection Facility. In 2020, only samples from live fish </w:t>
      </w:r>
      <w:r w:rsidR="00B30258">
        <w:t xml:space="preserve">sampled at the Minto Fish Collection Facility </w:t>
      </w:r>
      <w:r w:rsidR="00A64D2D">
        <w:t>were included in the genetic p</w:t>
      </w:r>
      <w:r w:rsidR="00E00173">
        <w:t>arentage</w:t>
      </w:r>
      <w:r w:rsidR="00A64D2D">
        <w:t xml:space="preserve"> analysis.</w:t>
      </w:r>
      <w:r w:rsidR="00B9344A">
        <w:t xml:space="preserve"> </w:t>
      </w:r>
    </w:p>
    <w:p w14:paraId="7E97B62B" w14:textId="77777777" w:rsidR="001C2AE1" w:rsidRDefault="001C2AE1" w:rsidP="00DB7F56">
      <w:pPr>
        <w:ind w:left="-15" w:right="53"/>
      </w:pPr>
    </w:p>
    <w:p w14:paraId="28BD58A8" w14:textId="1BB044DF" w:rsidR="009D1A20" w:rsidRDefault="009D1A20" w:rsidP="000B783D">
      <w:pPr>
        <w:pStyle w:val="Heading2"/>
        <w:spacing w:line="360" w:lineRule="auto"/>
        <w:ind w:left="0" w:firstLine="0"/>
      </w:pPr>
      <w:r>
        <w:lastRenderedPageBreak/>
        <w:t xml:space="preserve">Predictors of total lifetime fitness </w:t>
      </w:r>
    </w:p>
    <w:p w14:paraId="7DB71BED" w14:textId="11FC9570" w:rsidR="00254083" w:rsidRDefault="00254083" w:rsidP="00254083">
      <w:pPr>
        <w:spacing w:line="360" w:lineRule="auto"/>
      </w:pPr>
      <w:r>
        <w:t xml:space="preserve">We applied generalized linear models (GLMs) and generalized linear mixed models (GLMMs) to identify predictors of TLF of salmon outplanted or reintroduced above Detroit Dam from 2011 to 2015. We fit </w:t>
      </w:r>
      <w:r w:rsidR="00E225C1">
        <w:t xml:space="preserve">five </w:t>
      </w:r>
      <w:r w:rsidR="00116358">
        <w:t xml:space="preserve">individual </w:t>
      </w:r>
      <w:r>
        <w:t xml:space="preserve">GLMs </w:t>
      </w:r>
      <w:r w:rsidR="009E25A9">
        <w:t>to the data from</w:t>
      </w:r>
      <w:r>
        <w:t xml:space="preserve"> each</w:t>
      </w:r>
      <w:r w:rsidR="009E25A9">
        <w:t xml:space="preserve"> release</w:t>
      </w:r>
      <w:r>
        <w:t xml:space="preserve"> year, </w:t>
      </w:r>
      <w:proofErr w:type="gramStart"/>
      <w:r>
        <w:t>and also</w:t>
      </w:r>
      <w:proofErr w:type="gramEnd"/>
      <w:r>
        <w:t xml:space="preserve"> fit a </w:t>
      </w:r>
      <w:r w:rsidR="009E25A9">
        <w:t xml:space="preserve">single </w:t>
      </w:r>
      <w:r>
        <w:t xml:space="preserve">GLMM </w:t>
      </w:r>
      <w:r w:rsidR="009E25A9">
        <w:t xml:space="preserve">using data </w:t>
      </w:r>
      <w:r>
        <w:t xml:space="preserve">across all </w:t>
      </w:r>
      <w:r w:rsidR="009E25A9">
        <w:t xml:space="preserve">release </w:t>
      </w:r>
      <w:r>
        <w:t>years. For the annual GLMs</w:t>
      </w:r>
      <w:r w:rsidR="00014865">
        <w:t>,</w:t>
      </w:r>
      <w:r>
        <w:t xml:space="preserve"> we considered the influence of </w:t>
      </w:r>
      <w:r>
        <w:rPr>
          <w:i/>
          <w:iCs/>
        </w:rPr>
        <w:t xml:space="preserve">sex, release day, release location, release group density, release group sex ratio, </w:t>
      </w:r>
      <w:r>
        <w:t>and three interaction</w:t>
      </w:r>
      <w:r w:rsidR="00014865">
        <w:t>s</w:t>
      </w:r>
      <w:r>
        <w:t xml:space="preserve"> we believed may be biologically meaningful, </w:t>
      </w:r>
      <w:r>
        <w:rPr>
          <w:i/>
          <w:iCs/>
        </w:rPr>
        <w:t>sex*</w:t>
      </w:r>
      <w:r w:rsidR="009E25A9">
        <w:rPr>
          <w:i/>
          <w:iCs/>
        </w:rPr>
        <w:t>release day</w:t>
      </w:r>
      <w:r>
        <w:rPr>
          <w:i/>
          <w:iCs/>
        </w:rPr>
        <w:t>, se</w:t>
      </w:r>
      <w:r w:rsidR="009E25A9">
        <w:rPr>
          <w:i/>
          <w:iCs/>
        </w:rPr>
        <w:t>x</w:t>
      </w:r>
      <w:r>
        <w:rPr>
          <w:i/>
          <w:iCs/>
        </w:rPr>
        <w:t xml:space="preserve">*release group density, </w:t>
      </w:r>
      <w:r>
        <w:t xml:space="preserve">and </w:t>
      </w:r>
      <w:r>
        <w:rPr>
          <w:i/>
          <w:iCs/>
        </w:rPr>
        <w:t xml:space="preserve">sex*release group sex ratio. Release day </w:t>
      </w:r>
      <w:r>
        <w:t>is the Julian day that individuals were released</w:t>
      </w:r>
      <w:r w:rsidR="00014865">
        <w:t xml:space="preserve"> and was modeled as a continuous fixed effect</w:t>
      </w:r>
      <w:r>
        <w:t xml:space="preserve">. </w:t>
      </w:r>
      <w:r w:rsidR="006C4EC0">
        <w:t xml:space="preserve">A </w:t>
      </w:r>
      <w:r w:rsidR="006C4EC0" w:rsidRPr="006C4EC0">
        <w:t>r</w:t>
      </w:r>
      <w:r w:rsidRPr="006C4EC0">
        <w:t xml:space="preserve">elease group </w:t>
      </w:r>
      <w:r>
        <w:t xml:space="preserve">is defined as </w:t>
      </w:r>
      <w:r w:rsidR="006C4EC0">
        <w:t xml:space="preserve">the </w:t>
      </w:r>
      <w:r>
        <w:t xml:space="preserve">individuals released at a </w:t>
      </w:r>
      <w:r w:rsidR="006C4EC0">
        <w:t xml:space="preserve">single </w:t>
      </w:r>
      <w:r>
        <w:t xml:space="preserve">location </w:t>
      </w:r>
      <w:r w:rsidR="006C4EC0">
        <w:t>during</w:t>
      </w:r>
      <w:r>
        <w:t xml:space="preserve"> a single day.</w:t>
      </w:r>
      <w:r w:rsidR="006C4EC0">
        <w:t xml:space="preserve"> </w:t>
      </w:r>
      <w:r w:rsidR="006C4EC0">
        <w:rPr>
          <w:i/>
          <w:iCs/>
        </w:rPr>
        <w:t xml:space="preserve">Release group density </w:t>
      </w:r>
      <w:r w:rsidR="006C4EC0">
        <w:t>is the number of individuals in a release group.</w:t>
      </w:r>
      <w:r w:rsidR="006C4EC0">
        <w:rPr>
          <w:i/>
          <w:iCs/>
        </w:rPr>
        <w:t xml:space="preserve"> </w:t>
      </w:r>
      <w:r>
        <w:rPr>
          <w:i/>
          <w:iCs/>
        </w:rPr>
        <w:t xml:space="preserve">Release group sex ratio </w:t>
      </w:r>
      <w:r>
        <w:t>is the ratio of males to females</w:t>
      </w:r>
      <w:r w:rsidR="006C4EC0">
        <w:t xml:space="preserve"> in a release group</w:t>
      </w:r>
      <w:r>
        <w:t xml:space="preserve">. </w:t>
      </w:r>
      <w:r w:rsidR="00116358">
        <w:t xml:space="preserve">Sex ratios were log-transformed before inclusion as predictors in a model. </w:t>
      </w:r>
      <w:r>
        <w:t xml:space="preserve">For the GLMM across all years, we considered four additional predictors of TLF: </w:t>
      </w:r>
      <w:r w:rsidRPr="00254083">
        <w:rPr>
          <w:i/>
          <w:iCs/>
        </w:rPr>
        <w:t>total number of fish released annually</w:t>
      </w:r>
      <w:r>
        <w:t xml:space="preserve">, </w:t>
      </w:r>
      <w:r>
        <w:rPr>
          <w:i/>
          <w:iCs/>
        </w:rPr>
        <w:t>annual sex ratio,</w:t>
      </w:r>
      <w:r>
        <w:t xml:space="preserve"> </w:t>
      </w:r>
      <w:r>
        <w:rPr>
          <w:i/>
          <w:iCs/>
        </w:rPr>
        <w:t xml:space="preserve">year </w:t>
      </w:r>
      <w:r w:rsidRPr="00254083">
        <w:t>(random effect)</w:t>
      </w:r>
      <w:r>
        <w:t xml:space="preserve">, and </w:t>
      </w:r>
      <w:r w:rsidRPr="00254083">
        <w:rPr>
          <w:i/>
          <w:iCs/>
        </w:rPr>
        <w:t>release group</w:t>
      </w:r>
      <w:r>
        <w:t xml:space="preserve"> (random effect). </w:t>
      </w:r>
    </w:p>
    <w:p w14:paraId="35462247" w14:textId="77777777" w:rsidR="00254083" w:rsidRDefault="00254083" w:rsidP="00254083">
      <w:pPr>
        <w:spacing w:line="360" w:lineRule="auto"/>
        <w:rPr>
          <w:i/>
          <w:iCs/>
        </w:rPr>
      </w:pPr>
    </w:p>
    <w:p w14:paraId="53F2988C" w14:textId="2B1E51B4" w:rsidR="00E225C1" w:rsidRPr="006C4EC0" w:rsidRDefault="00254083" w:rsidP="00157EC1">
      <w:pPr>
        <w:spacing w:line="360" w:lineRule="auto"/>
      </w:pPr>
      <w:r>
        <w:t xml:space="preserve">Our modeling approach </w:t>
      </w:r>
      <w:r w:rsidRPr="00254083">
        <w:t>primarily follow</w:t>
      </w:r>
      <w:r>
        <w:t>ed</w:t>
      </w:r>
      <w:r w:rsidRPr="00254083">
        <w:t xml:space="preserve"> the </w:t>
      </w:r>
      <w:r w:rsidR="00014865">
        <w:t>recommendations of</w:t>
      </w:r>
      <w:r w:rsidRPr="00254083">
        <w:t xml:space="preserve"> </w:t>
      </w:r>
      <w:proofErr w:type="spellStart"/>
      <w:r w:rsidRPr="00254083">
        <w:t>Zuur</w:t>
      </w:r>
      <w:proofErr w:type="spellEnd"/>
      <w:r w:rsidRPr="00254083">
        <w:t xml:space="preserve"> </w:t>
      </w:r>
      <w:r w:rsidRPr="00254083">
        <w:rPr>
          <w:i/>
          <w:iCs/>
        </w:rPr>
        <w:t>et al</w:t>
      </w:r>
      <w:r w:rsidR="00F60AC4">
        <w:rPr>
          <w:i/>
          <w:iCs/>
        </w:rPr>
        <w:t>.</w:t>
      </w:r>
      <w:r w:rsidRPr="00254083">
        <w:t xml:space="preserve"> </w:t>
      </w:r>
      <w:r>
        <w:t>(</w:t>
      </w:r>
      <w:r w:rsidRPr="00254083">
        <w:t>2009</w:t>
      </w:r>
      <w:r>
        <w:t>)</w:t>
      </w:r>
      <w:r w:rsidR="006C4EC0">
        <w:t xml:space="preserve"> and </w:t>
      </w:r>
      <w:proofErr w:type="spellStart"/>
      <w:r w:rsidR="006C4EC0">
        <w:t>Bolker</w:t>
      </w:r>
      <w:proofErr w:type="spellEnd"/>
      <w:r w:rsidR="006C4EC0">
        <w:t xml:space="preserve"> (2015)</w:t>
      </w:r>
      <w:r w:rsidRPr="00254083">
        <w:t xml:space="preserve">. </w:t>
      </w:r>
      <w:r>
        <w:t xml:space="preserve">For each year of the annual GLMs, we conducted an exploratory data analysis to identify the distribution and link function that provided the best fit to the data, calculated variance inflation factors </w:t>
      </w:r>
      <w:r w:rsidR="006C4EC0">
        <w:t xml:space="preserve">of main effects </w:t>
      </w:r>
      <w:r>
        <w:t xml:space="preserve">to examine the data for multicollinearity and determined if non-linear effects of </w:t>
      </w:r>
      <w:r>
        <w:rPr>
          <w:i/>
          <w:iCs/>
        </w:rPr>
        <w:t xml:space="preserve">release day </w:t>
      </w:r>
      <w:r>
        <w:t xml:space="preserve">or </w:t>
      </w:r>
      <w:r>
        <w:rPr>
          <w:i/>
          <w:iCs/>
        </w:rPr>
        <w:t xml:space="preserve">release group density </w:t>
      </w:r>
      <w:r>
        <w:t xml:space="preserve">improved the fit to the data. After exploratory data analysis, we fit a full model using the negative binomial distribution and a log link function using the </w:t>
      </w:r>
      <w:proofErr w:type="spellStart"/>
      <w:proofErr w:type="gramStart"/>
      <w:r w:rsidRPr="00254083">
        <w:rPr>
          <w:i/>
          <w:iCs/>
        </w:rPr>
        <w:t>glm.nb</w:t>
      </w:r>
      <w:proofErr w:type="spellEnd"/>
      <w:proofErr w:type="gramEnd"/>
      <w:r w:rsidRPr="00254083">
        <w:rPr>
          <w:i/>
          <w:iCs/>
        </w:rPr>
        <w:t xml:space="preserve"> </w:t>
      </w:r>
      <w:r w:rsidR="00116358">
        <w:t>function</w:t>
      </w:r>
      <w:r>
        <w:t xml:space="preserve"> from the </w:t>
      </w:r>
      <w:r w:rsidRPr="00254083">
        <w:rPr>
          <w:i/>
          <w:iCs/>
        </w:rPr>
        <w:t>MASS</w:t>
      </w:r>
      <w:r>
        <w:t xml:space="preserve"> package in </w:t>
      </w:r>
      <w:r w:rsidRPr="00254083">
        <w:rPr>
          <w:i/>
          <w:iCs/>
        </w:rPr>
        <w:t>R</w:t>
      </w:r>
      <w:r>
        <w:t xml:space="preserve">. We conducted model selection </w:t>
      </w:r>
      <w:proofErr w:type="gramStart"/>
      <w:r>
        <w:t>on the basis of</w:t>
      </w:r>
      <w:proofErr w:type="gramEnd"/>
      <w:r w:rsidR="00014865">
        <w:t xml:space="preserve"> both</w:t>
      </w:r>
      <w:r>
        <w:t xml:space="preserve"> likelihood ratio tests for each predictor and backward stepwise selection using Wald tests for significant effects of each predictor. After a final model was selected, we conducted model validation using rootograms and QQ-plots of randomized quantile residuals from the </w:t>
      </w:r>
      <w:r>
        <w:rPr>
          <w:i/>
          <w:iCs/>
        </w:rPr>
        <w:t xml:space="preserve">COUNTREG </w:t>
      </w:r>
      <w:r>
        <w:t xml:space="preserve">package in </w:t>
      </w:r>
      <w:r>
        <w:rPr>
          <w:i/>
          <w:iCs/>
        </w:rPr>
        <w:t>R</w:t>
      </w:r>
      <w:r w:rsidR="00E225C1">
        <w:t>. We also</w:t>
      </w:r>
      <w:r>
        <w:t xml:space="preserve"> examine</w:t>
      </w:r>
      <w:r w:rsidR="00E225C1">
        <w:t>d</w:t>
      </w:r>
      <w:r>
        <w:t xml:space="preserve"> model</w:t>
      </w:r>
      <w:r w:rsidR="009E25A9">
        <w:t xml:space="preserve">s </w:t>
      </w:r>
      <w:r>
        <w:t xml:space="preserve">for goodness of fit, overdispersion and </w:t>
      </w:r>
      <w:r w:rsidR="006C4EC0">
        <w:t xml:space="preserve">influence of </w:t>
      </w:r>
      <w:r>
        <w:t>outliers</w:t>
      </w:r>
      <w:r w:rsidR="00E225C1">
        <w:t xml:space="preserve"> using </w:t>
      </w:r>
      <w:r w:rsidR="006C4EC0">
        <w:t xml:space="preserve">residuals simulated by the </w:t>
      </w:r>
      <w:proofErr w:type="spellStart"/>
      <w:r w:rsidR="006C4EC0">
        <w:rPr>
          <w:i/>
          <w:iCs/>
        </w:rPr>
        <w:t>DHARMa</w:t>
      </w:r>
      <w:proofErr w:type="spellEnd"/>
      <w:r w:rsidR="006C4EC0">
        <w:rPr>
          <w:i/>
          <w:iCs/>
        </w:rPr>
        <w:t xml:space="preserve"> </w:t>
      </w:r>
      <w:r w:rsidR="006C4EC0">
        <w:t xml:space="preserve">package in </w:t>
      </w:r>
      <w:r w:rsidR="006C4EC0" w:rsidRPr="006C4EC0">
        <w:rPr>
          <w:i/>
          <w:iCs/>
        </w:rPr>
        <w:t>R</w:t>
      </w:r>
      <w:r w:rsidR="006C4EC0">
        <w:t xml:space="preserve">. Effect plots of significant predictors retained in the final model were generated using the </w:t>
      </w:r>
      <w:r w:rsidR="006C4EC0">
        <w:rPr>
          <w:i/>
          <w:iCs/>
        </w:rPr>
        <w:t xml:space="preserve">effects </w:t>
      </w:r>
      <w:r w:rsidR="006C4EC0">
        <w:t xml:space="preserve">package in </w:t>
      </w:r>
      <w:r w:rsidR="006C4EC0" w:rsidRPr="006C4EC0">
        <w:rPr>
          <w:i/>
          <w:iCs/>
        </w:rPr>
        <w:t>R</w:t>
      </w:r>
      <w:r w:rsidR="006C4EC0">
        <w:t xml:space="preserve"> and conditioned on the </w:t>
      </w:r>
      <w:r w:rsidR="006C4EC0" w:rsidRPr="00116358">
        <w:t xml:space="preserve">typical </w:t>
      </w:r>
      <w:r w:rsidR="006C4EC0">
        <w:t>values of all other significant predictors in the final model.</w:t>
      </w:r>
    </w:p>
    <w:p w14:paraId="0631730B" w14:textId="77777777" w:rsidR="006C4EC0" w:rsidRPr="006C4EC0" w:rsidRDefault="006C4EC0" w:rsidP="00157EC1">
      <w:pPr>
        <w:spacing w:line="360" w:lineRule="auto"/>
      </w:pPr>
    </w:p>
    <w:p w14:paraId="7FEFC021" w14:textId="76E13717" w:rsidR="00254083" w:rsidRPr="00537DE5" w:rsidRDefault="00157EC1" w:rsidP="00157EC1">
      <w:pPr>
        <w:spacing w:line="360" w:lineRule="auto"/>
      </w:pPr>
      <w:r>
        <w:lastRenderedPageBreak/>
        <w:t>For the GLMM using data across all years, we used a similar approach with the following changes</w:t>
      </w:r>
      <w:r w:rsidR="00537DE5">
        <w:t xml:space="preserve"> to model fitting, </w:t>
      </w:r>
      <w:proofErr w:type="gramStart"/>
      <w:r w:rsidR="00537DE5">
        <w:t>selection</w:t>
      </w:r>
      <w:proofErr w:type="gramEnd"/>
      <w:r w:rsidR="00537DE5">
        <w:t xml:space="preserve"> and validation</w:t>
      </w:r>
      <w:r w:rsidR="000929CE">
        <w:t xml:space="preserve">. </w:t>
      </w:r>
      <w:r w:rsidR="00537DE5">
        <w:t xml:space="preserve">All model fits were made using the </w:t>
      </w:r>
      <w:proofErr w:type="spellStart"/>
      <w:proofErr w:type="gramStart"/>
      <w:r w:rsidR="00537DE5">
        <w:rPr>
          <w:i/>
          <w:iCs/>
        </w:rPr>
        <w:t>glmmTMB</w:t>
      </w:r>
      <w:proofErr w:type="spellEnd"/>
      <w:r w:rsidR="00116358">
        <w:rPr>
          <w:i/>
          <w:iCs/>
        </w:rPr>
        <w:t xml:space="preserve"> </w:t>
      </w:r>
      <w:r>
        <w:t xml:space="preserve"> </w:t>
      </w:r>
      <w:r w:rsidR="00537DE5">
        <w:t>function</w:t>
      </w:r>
      <w:proofErr w:type="gramEnd"/>
      <w:r w:rsidR="00537DE5">
        <w:t xml:space="preserve"> from the </w:t>
      </w:r>
      <w:proofErr w:type="spellStart"/>
      <w:r w:rsidR="006C4EC0">
        <w:rPr>
          <w:i/>
          <w:iCs/>
        </w:rPr>
        <w:t>glmm</w:t>
      </w:r>
      <w:r w:rsidR="00537DE5" w:rsidRPr="00537DE5">
        <w:rPr>
          <w:i/>
          <w:iCs/>
        </w:rPr>
        <w:t>TMB</w:t>
      </w:r>
      <w:proofErr w:type="spellEnd"/>
      <w:r w:rsidR="00537DE5">
        <w:t xml:space="preserve"> package in </w:t>
      </w:r>
      <w:r w:rsidR="00537DE5">
        <w:rPr>
          <w:i/>
          <w:iCs/>
        </w:rPr>
        <w:t xml:space="preserve">R. </w:t>
      </w:r>
      <w:r w:rsidR="00537DE5">
        <w:t>For model selection, we first identified the best random effects structure by fitting a fully saturated fixed effect model using restricted maximum likelihood and varying the random effects. Model selection of random effects was by AIC</w:t>
      </w:r>
      <w:r w:rsidR="00D36931">
        <w:t xml:space="preserve">. </w:t>
      </w:r>
      <w:r w:rsidR="00CE0CE5">
        <w:t xml:space="preserve">After refitting the </w:t>
      </w:r>
      <w:r w:rsidR="006C4EC0">
        <w:t>fully saturated</w:t>
      </w:r>
      <w:r w:rsidR="00CE0CE5">
        <w:t xml:space="preserve"> fixed effects model with the final random effects structure using maximum likelihood, </w:t>
      </w:r>
      <w:r w:rsidR="006C4EC0">
        <w:t>model selection of fixed effects</w:t>
      </w:r>
      <w:r w:rsidR="00537DE5">
        <w:t xml:space="preserve"> was </w:t>
      </w:r>
      <w:r w:rsidR="006C4EC0">
        <w:t>conducted</w:t>
      </w:r>
      <w:r w:rsidR="00537DE5">
        <w:t xml:space="preserve"> using the same procedure as the annual GLMs. We validated the final model using only simulated residuals from the </w:t>
      </w:r>
      <w:proofErr w:type="spellStart"/>
      <w:r w:rsidR="00537DE5">
        <w:rPr>
          <w:i/>
          <w:iCs/>
        </w:rPr>
        <w:t>DHARMa</w:t>
      </w:r>
      <w:proofErr w:type="spellEnd"/>
      <w:r w:rsidR="00537DE5">
        <w:t xml:space="preserve"> package in </w:t>
      </w:r>
      <w:r w:rsidR="00537DE5" w:rsidRPr="00254083">
        <w:rPr>
          <w:i/>
          <w:iCs/>
        </w:rPr>
        <w:t>R</w:t>
      </w:r>
      <w:r w:rsidR="00537DE5">
        <w:rPr>
          <w:i/>
          <w:iCs/>
        </w:rPr>
        <w:t xml:space="preserve">. </w:t>
      </w:r>
    </w:p>
    <w:p w14:paraId="68538CDE" w14:textId="1EB84C09" w:rsidR="00A91DE2" w:rsidRDefault="00A91DE2" w:rsidP="00FD331F">
      <w:pPr>
        <w:spacing w:after="156" w:line="360" w:lineRule="auto"/>
      </w:pPr>
    </w:p>
    <w:p w14:paraId="685005F3" w14:textId="77777777" w:rsidR="00A91DE2" w:rsidRDefault="00656A5C" w:rsidP="00FD331F">
      <w:pPr>
        <w:pStyle w:val="Heading2"/>
        <w:spacing w:after="161" w:line="360" w:lineRule="auto"/>
        <w:ind w:left="-5"/>
      </w:pPr>
      <w:r>
        <w:t xml:space="preserve">Cohort replacement rate </w:t>
      </w:r>
    </w:p>
    <w:p w14:paraId="61012B4B" w14:textId="07F6FC07" w:rsidR="00A91DE2" w:rsidRDefault="00656A5C" w:rsidP="00FD331F">
      <w:pPr>
        <w:spacing w:after="115" w:line="360" w:lineRule="auto"/>
        <w:ind w:left="-5" w:right="53"/>
      </w:pPr>
      <w:r>
        <w:t xml:space="preserve">Cohort replacement rate (CRR), or “the number of future </w:t>
      </w:r>
      <w:r w:rsidR="00783DC5">
        <w:t xml:space="preserve">spawners produced by a spawner” </w:t>
      </w:r>
      <w:r>
        <w:t xml:space="preserve">(Botsford and </w:t>
      </w:r>
      <w:proofErr w:type="spellStart"/>
      <w:r>
        <w:t>Brittnacher</w:t>
      </w:r>
      <w:proofErr w:type="spellEnd"/>
      <w:r>
        <w:t xml:space="preserve"> 1998), was estimated for</w:t>
      </w:r>
      <w:r w:rsidR="00B9344A">
        <w:t xml:space="preserve"> HOR</w:t>
      </w:r>
      <w:r>
        <w:t xml:space="preserve"> salmon </w:t>
      </w:r>
      <w:r w:rsidRPr="00783DC5">
        <w:t>outplanted above Detroit Dam</w:t>
      </w:r>
      <w:r>
        <w:t xml:space="preserve"> in </w:t>
      </w:r>
      <w:r w:rsidR="004D306C">
        <w:t>2011</w:t>
      </w:r>
      <w:r w:rsidR="00392572">
        <w:t>, 2012, 2013, 2014 and 2015</w:t>
      </w:r>
      <w:r w:rsidR="00B9344A">
        <w:t xml:space="preserve">, </w:t>
      </w:r>
      <w:r w:rsidR="00324912">
        <w:t xml:space="preserve">NOR salmon reintroduced above Detroit Dam in 2015, and </w:t>
      </w:r>
      <w:r w:rsidR="00B9344A">
        <w:t xml:space="preserve">NOR salmon </w:t>
      </w:r>
      <w:r w:rsidR="00DE0FE7">
        <w:t>reintroduced below Big Cliff Dam in 2013, 2014, and 2015.</w:t>
      </w:r>
      <w:r>
        <w:t xml:space="preserve"> </w:t>
      </w:r>
      <w:r w:rsidR="00901241">
        <w:t>W</w:t>
      </w:r>
      <w:r>
        <w:t>e report both a female-only CRR (CRR</w:t>
      </w:r>
      <w:r>
        <w:rPr>
          <w:vertAlign w:val="subscript"/>
        </w:rPr>
        <w:t>F</w:t>
      </w:r>
      <w:r>
        <w:t>) and a male-only CRR (CRR</w:t>
      </w:r>
      <w:r>
        <w:rPr>
          <w:vertAlign w:val="subscript"/>
        </w:rPr>
        <w:t>M</w:t>
      </w:r>
      <w:r>
        <w:t>). CRR metrics were calculated by totaling the number of assigned</w:t>
      </w:r>
      <w:r w:rsidR="002D6059">
        <w:t xml:space="preserve"> same-sex</w:t>
      </w:r>
      <w:r>
        <w:t xml:space="preserve"> progeny and dividing it by the total number of outplanted </w:t>
      </w:r>
      <w:r w:rsidR="002D6059">
        <w:t>females or males</w:t>
      </w:r>
      <w:r w:rsidR="00060155">
        <w:t xml:space="preserve">. For example, a </w:t>
      </w:r>
      <w:r w:rsidR="00060155" w:rsidRPr="00060155">
        <w:t xml:space="preserve">female-only CRR = total number of </w:t>
      </w:r>
      <w:r w:rsidR="00770ACA">
        <w:t xml:space="preserve">age-3, age-4 and age-5 </w:t>
      </w:r>
      <w:r w:rsidR="00060155" w:rsidRPr="00060155">
        <w:t>female progeny produced by outplanted females / the total number of outplanted females</w:t>
      </w:r>
      <w:r>
        <w:t xml:space="preserve"> (see O’Malley </w:t>
      </w:r>
      <w:r w:rsidR="00770ACA" w:rsidRPr="00770ACA">
        <w:rPr>
          <w:i/>
          <w:iCs/>
        </w:rPr>
        <w:t>et al.</w:t>
      </w:r>
      <w:r w:rsidR="00770ACA">
        <w:t xml:space="preserve"> </w:t>
      </w:r>
      <w:r>
        <w:t xml:space="preserve">2015; page 12).  </w:t>
      </w:r>
    </w:p>
    <w:p w14:paraId="04E6CB4B" w14:textId="77777777" w:rsidR="00A91DE2" w:rsidRDefault="00656A5C" w:rsidP="00FD331F">
      <w:pPr>
        <w:spacing w:after="112" w:line="360" w:lineRule="auto"/>
      </w:pPr>
      <w:r>
        <w:t xml:space="preserve"> </w:t>
      </w:r>
    </w:p>
    <w:p w14:paraId="2511B711" w14:textId="77777777" w:rsidR="00A91DE2" w:rsidRDefault="00656A5C" w:rsidP="00FD331F">
      <w:pPr>
        <w:pStyle w:val="Heading2"/>
        <w:spacing w:line="360" w:lineRule="auto"/>
        <w:ind w:left="-5"/>
      </w:pPr>
      <w:r>
        <w:t xml:space="preserve">Effective number of breeders </w:t>
      </w:r>
    </w:p>
    <w:p w14:paraId="6E6EA369" w14:textId="0C4C1D0E" w:rsidR="00A91DE2" w:rsidRDefault="00656A5C" w:rsidP="00FD331F">
      <w:pPr>
        <w:spacing w:line="360" w:lineRule="auto"/>
        <w:ind w:left="-5" w:right="53"/>
      </w:pPr>
      <w:r>
        <w:t>The effective number of breeders (</w:t>
      </w:r>
      <w:r>
        <w:rPr>
          <w:i/>
        </w:rPr>
        <w:t>N</w:t>
      </w:r>
      <w:r>
        <w:rPr>
          <w:i/>
          <w:vertAlign w:val="subscript"/>
        </w:rPr>
        <w:t>b</w:t>
      </w:r>
      <w:r>
        <w:t xml:space="preserve">) among </w:t>
      </w:r>
      <w:r w:rsidR="007913DA">
        <w:t xml:space="preserve">HOR salmon </w:t>
      </w:r>
      <w:r>
        <w:t>outplanted</w:t>
      </w:r>
      <w:r w:rsidR="007913DA">
        <w:t xml:space="preserve"> above Detroit Dam</w:t>
      </w:r>
      <w:r w:rsidR="00014865">
        <w:t xml:space="preserve"> </w:t>
      </w:r>
      <w:r>
        <w:t xml:space="preserve">in </w:t>
      </w:r>
      <w:r w:rsidR="002D6059">
        <w:t>2011</w:t>
      </w:r>
      <w:r w:rsidR="00392572">
        <w:t xml:space="preserve">, 2012, 2013, 2014 and </w:t>
      </w:r>
      <w:r w:rsidR="002D6059">
        <w:t>201</w:t>
      </w:r>
      <w:r w:rsidR="00306B91">
        <w:t>5</w:t>
      </w:r>
      <w:r w:rsidR="00106022">
        <w:t>,</w:t>
      </w:r>
      <w:r>
        <w:t xml:space="preserve"> </w:t>
      </w:r>
      <w:r w:rsidR="007913DA">
        <w:t>among NOR salmon reintroduced above Detroit Dam in 2015</w:t>
      </w:r>
      <w:r w:rsidR="007913DA">
        <w:rPr>
          <w:rStyle w:val="CommentReference"/>
        </w:rPr>
        <w:t xml:space="preserve">, </w:t>
      </w:r>
      <w:r w:rsidR="007913DA">
        <w:t>and a</w:t>
      </w:r>
      <w:r w:rsidR="00DE0FE7">
        <w:t xml:space="preserve">mong </w:t>
      </w:r>
      <w:r w:rsidR="007913DA">
        <w:t xml:space="preserve">NOR </w:t>
      </w:r>
      <w:r w:rsidR="00DE0FE7">
        <w:t>salmon reintroduced below Big Cliff Dam in 2013, 2014, and 2015</w:t>
      </w:r>
      <w:r w:rsidR="00106022">
        <w:t xml:space="preserve"> </w:t>
      </w:r>
      <w:r>
        <w:t>was estimated using the linkage disequilibrium (LD) method, as implemented in the program N</w:t>
      </w:r>
      <w:r>
        <w:rPr>
          <w:sz w:val="19"/>
        </w:rPr>
        <w:t>E</w:t>
      </w:r>
      <w:r>
        <w:t>E</w:t>
      </w:r>
      <w:r>
        <w:rPr>
          <w:sz w:val="19"/>
        </w:rPr>
        <w:t>STIMATOR</w:t>
      </w:r>
      <w:r>
        <w:t xml:space="preserve"> (Version 2; Waples and Do 2008, Do </w:t>
      </w:r>
      <w:r w:rsidRPr="009C538E">
        <w:rPr>
          <w:i/>
          <w:iCs/>
        </w:rPr>
        <w:t>et al.</w:t>
      </w:r>
      <w:r>
        <w:t xml:space="preserve"> 2014). This method examines patterns of LD (nonrandom allelic associations, which are suggestive of common ancestry) among offspring of a cohort. </w:t>
      </w:r>
      <w:r>
        <w:rPr>
          <w:i/>
        </w:rPr>
        <w:t>N</w:t>
      </w:r>
      <w:r>
        <w:rPr>
          <w:i/>
          <w:vertAlign w:val="subscript"/>
        </w:rPr>
        <w:t>b</w:t>
      </w:r>
      <w:r>
        <w:t xml:space="preserve"> was calculated </w:t>
      </w:r>
      <w:r w:rsidRPr="0074200C">
        <w:t xml:space="preserve">using a minimum </w:t>
      </w:r>
      <w:commentRangeStart w:id="29"/>
      <w:commentRangeStart w:id="30"/>
      <w:commentRangeStart w:id="31"/>
      <w:r w:rsidRPr="0074200C">
        <w:t xml:space="preserve">allele frequency cutoff of 0.02 </w:t>
      </w:r>
      <w:commentRangeEnd w:id="29"/>
      <w:r w:rsidR="007C4277">
        <w:rPr>
          <w:rStyle w:val="CommentReference"/>
          <w:color w:val="000000"/>
        </w:rPr>
        <w:commentReference w:id="29"/>
      </w:r>
      <w:commentRangeEnd w:id="30"/>
      <w:r w:rsidR="004315C8">
        <w:rPr>
          <w:rStyle w:val="CommentReference"/>
          <w:color w:val="000000"/>
        </w:rPr>
        <w:commentReference w:id="30"/>
      </w:r>
      <w:commentRangeEnd w:id="31"/>
      <w:r w:rsidR="006303D7">
        <w:rPr>
          <w:rStyle w:val="CommentReference"/>
          <w:color w:val="000000"/>
        </w:rPr>
        <w:commentReference w:id="31"/>
      </w:r>
      <w:r w:rsidRPr="0074200C">
        <w:t>and 95% confidence intervals were generated using a jackknife re-sampling method (Waples and Do</w:t>
      </w:r>
      <w:r>
        <w:t xml:space="preserve"> </w:t>
      </w:r>
      <w:r>
        <w:lastRenderedPageBreak/>
        <w:t>2008).</w:t>
      </w:r>
      <w:r w:rsidR="00DF4927">
        <w:t xml:space="preserve"> In each year, we compare the effective number of breeders (</w:t>
      </w:r>
      <w:r w:rsidR="00DF4927">
        <w:rPr>
          <w:i/>
        </w:rPr>
        <w:t>N</w:t>
      </w:r>
      <w:r w:rsidR="00DF4927">
        <w:rPr>
          <w:i/>
          <w:vertAlign w:val="subscript"/>
        </w:rPr>
        <w:t>b</w:t>
      </w:r>
      <w:r w:rsidR="00DF4927">
        <w:t>) to the number of candidate parents outplanted or reintroduced above Detroit Dam (</w:t>
      </w:r>
      <w:proofErr w:type="spellStart"/>
      <w:r w:rsidR="00DF4927" w:rsidRPr="00DF4927">
        <w:rPr>
          <w:i/>
          <w:iCs/>
        </w:rPr>
        <w:t>N</w:t>
      </w:r>
      <w:r w:rsidR="00DF4927" w:rsidRPr="00DF4927">
        <w:rPr>
          <w:i/>
          <w:iCs/>
          <w:vertAlign w:val="subscript"/>
        </w:rPr>
        <w:t>cand</w:t>
      </w:r>
      <w:proofErr w:type="spellEnd"/>
      <w:r w:rsidR="00DF4927">
        <w:t>)</w:t>
      </w:r>
      <w:r>
        <w:t xml:space="preserve">  </w:t>
      </w:r>
      <w:r>
        <w:rPr>
          <w:i/>
        </w:rPr>
        <w:t xml:space="preserve"> </w:t>
      </w:r>
    </w:p>
    <w:p w14:paraId="099106B3" w14:textId="330C9298" w:rsidR="00A91DE2" w:rsidRDefault="00A91DE2" w:rsidP="00FD331F">
      <w:pPr>
        <w:spacing w:after="115" w:line="360" w:lineRule="auto"/>
      </w:pPr>
    </w:p>
    <w:p w14:paraId="5DF51D9B" w14:textId="7410837C" w:rsidR="004408E4" w:rsidRDefault="004408E4" w:rsidP="00FD331F">
      <w:pPr>
        <w:pStyle w:val="Heading2"/>
        <w:spacing w:line="360" w:lineRule="auto"/>
        <w:ind w:left="-5"/>
      </w:pPr>
      <w:r>
        <w:t xml:space="preserve">Total lifetime fitness of </w:t>
      </w:r>
      <w:r w:rsidR="00687604">
        <w:t xml:space="preserve">salmon </w:t>
      </w:r>
      <w:r>
        <w:t xml:space="preserve">reintroduced </w:t>
      </w:r>
      <w:r w:rsidR="00687604">
        <w:t>below Big Cliff Dam</w:t>
      </w:r>
    </w:p>
    <w:p w14:paraId="1F7DA072" w14:textId="6B695367" w:rsidR="004408E4" w:rsidRDefault="004408E4" w:rsidP="00FD331F">
      <w:pPr>
        <w:spacing w:line="360" w:lineRule="auto"/>
        <w:ind w:left="-5" w:right="53"/>
      </w:pPr>
      <w:r>
        <w:t>The</w:t>
      </w:r>
      <w:r>
        <w:rPr>
          <w:i/>
        </w:rPr>
        <w:t xml:space="preserve"> </w:t>
      </w:r>
      <w:r>
        <w:rPr>
          <w:iCs/>
        </w:rPr>
        <w:t xml:space="preserve">total lifetime </w:t>
      </w:r>
      <w:r>
        <w:t>fitness (TLF) of salmon reintroduced below Big Cliff Dam</w:t>
      </w:r>
      <w:r w:rsidRPr="001E2596">
        <w:t xml:space="preserve"> </w:t>
      </w:r>
      <w:r w:rsidR="00EB7920">
        <w:t xml:space="preserve">in 2013, 2014 and 2015 </w:t>
      </w:r>
      <w:r w:rsidRPr="001E2596">
        <w:t>was</w:t>
      </w:r>
      <w:r>
        <w:t xml:space="preserve"> estimated from the number of NOR adult progeny </w:t>
      </w:r>
      <w:r w:rsidR="00B4394C">
        <w:t xml:space="preserve">(live or carcass) </w:t>
      </w:r>
      <w:r>
        <w:t>identified in subsequent return years. For instance, the TLF</w:t>
      </w:r>
      <w:r w:rsidRPr="00BC7087">
        <w:t xml:space="preserve"> of salmon from the 20</w:t>
      </w:r>
      <w:r>
        <w:t>1</w:t>
      </w:r>
      <w:r w:rsidR="00EB7920">
        <w:t>3</w:t>
      </w:r>
      <w:r w:rsidRPr="00BC7087">
        <w:t xml:space="preserve"> </w:t>
      </w:r>
      <w:r w:rsidR="00EB7920">
        <w:t>reintroduced</w:t>
      </w:r>
      <w:r w:rsidRPr="00BC7087">
        <w:t xml:space="preserve"> cohort was estimated from the number of </w:t>
      </w:r>
      <w:r>
        <w:t>age-3, age-4, and age-5 progeny</w:t>
      </w:r>
      <w:r w:rsidRPr="00BC7087">
        <w:t xml:space="preserve"> identified among NOR salmon sampled </w:t>
      </w:r>
      <w:r>
        <w:t>in</w:t>
      </w:r>
      <w:r w:rsidRPr="00BC7087">
        <w:t xml:space="preserve"> 201</w:t>
      </w:r>
      <w:r w:rsidR="00EB7920">
        <w:t>6</w:t>
      </w:r>
      <w:r>
        <w:t>, 201</w:t>
      </w:r>
      <w:r w:rsidR="00EB7920">
        <w:t>7</w:t>
      </w:r>
      <w:r>
        <w:t xml:space="preserve"> and 201</w:t>
      </w:r>
      <w:r w:rsidR="00EB7920">
        <w:t>8</w:t>
      </w:r>
      <w:r w:rsidRPr="00BC7087">
        <w:t xml:space="preserve"> (Figure </w:t>
      </w:r>
      <w:r w:rsidR="009C538E">
        <w:t>3</w:t>
      </w:r>
      <w:r w:rsidRPr="00BC7087">
        <w:t>).</w:t>
      </w:r>
      <w:r>
        <w:t xml:space="preserve"> </w:t>
      </w:r>
    </w:p>
    <w:p w14:paraId="675A8BA0" w14:textId="1816D670" w:rsidR="00A91DE2" w:rsidRDefault="00A91DE2" w:rsidP="00FD331F">
      <w:pPr>
        <w:spacing w:after="158" w:line="360" w:lineRule="auto"/>
      </w:pPr>
    </w:p>
    <w:p w14:paraId="17AB5F08" w14:textId="2382D313" w:rsidR="00A91DE2" w:rsidRDefault="00D41928" w:rsidP="00FD331F">
      <w:pPr>
        <w:pStyle w:val="Heading2"/>
        <w:spacing w:after="158" w:line="360" w:lineRule="auto"/>
        <w:ind w:left="-5"/>
      </w:pPr>
      <w:r>
        <w:t>Total lifetime f</w:t>
      </w:r>
      <w:r w:rsidR="00656A5C">
        <w:t xml:space="preserve">itness of NOR carcass samples </w:t>
      </w:r>
      <w:r w:rsidR="00687604">
        <w:t>collected below Big Cliff Dam</w:t>
      </w:r>
      <w:r w:rsidR="00B61EF9">
        <w:t xml:space="preserve"> </w:t>
      </w:r>
    </w:p>
    <w:p w14:paraId="24AA12B5" w14:textId="3CC5F8CB" w:rsidR="00B4394C" w:rsidRDefault="00656A5C" w:rsidP="00FD331F">
      <w:pPr>
        <w:spacing w:line="360" w:lineRule="auto"/>
        <w:ind w:left="-5" w:right="53"/>
      </w:pPr>
      <w:r>
        <w:t>The</w:t>
      </w:r>
      <w:r>
        <w:rPr>
          <w:i/>
        </w:rPr>
        <w:t xml:space="preserve"> </w:t>
      </w:r>
      <w:r w:rsidR="00D41928">
        <w:rPr>
          <w:iCs/>
        </w:rPr>
        <w:t xml:space="preserve">total lifetime </w:t>
      </w:r>
      <w:r>
        <w:t xml:space="preserve">fitness of salmon sampled as carcasses below Big Cliff Dam </w:t>
      </w:r>
      <w:r w:rsidR="00D41928">
        <w:t>in 2013</w:t>
      </w:r>
      <w:r w:rsidR="00B4394C">
        <w:t xml:space="preserve">, </w:t>
      </w:r>
      <w:r w:rsidR="00D41928">
        <w:t xml:space="preserve">2014 </w:t>
      </w:r>
      <w:r w:rsidR="00B4394C">
        <w:t xml:space="preserve">and 2015 </w:t>
      </w:r>
      <w:r>
        <w:t>w</w:t>
      </w:r>
      <w:r w:rsidR="00D41928">
        <w:t xml:space="preserve">as estimated from the </w:t>
      </w:r>
      <w:r>
        <w:t xml:space="preserve">NOR adult progeny </w:t>
      </w:r>
      <w:r w:rsidR="00B4394C">
        <w:t xml:space="preserve">(live or carcass) </w:t>
      </w:r>
      <w:r>
        <w:t xml:space="preserve">identified in </w:t>
      </w:r>
      <w:r w:rsidR="00B4394C">
        <w:t>subsequent return years</w:t>
      </w:r>
      <w:r w:rsidR="001279C2">
        <w:t xml:space="preserve"> (Figure 3)</w:t>
      </w:r>
      <w:r w:rsidR="00B4394C">
        <w:t xml:space="preserve">. Note, TLF estimates of salmon </w:t>
      </w:r>
      <w:r w:rsidR="001279C2">
        <w:t xml:space="preserve">in 2015 </w:t>
      </w:r>
      <w:r w:rsidR="00B4394C">
        <w:t xml:space="preserve">were based </w:t>
      </w:r>
      <w:r w:rsidR="007C4277">
        <w:t xml:space="preserve">on </w:t>
      </w:r>
      <w:r w:rsidR="003A3E47">
        <w:t xml:space="preserve">samples collected from live fish and carcasses </w:t>
      </w:r>
      <w:r w:rsidR="001279C2">
        <w:t xml:space="preserve">in </w:t>
      </w:r>
      <w:r w:rsidR="003A3E47">
        <w:t xml:space="preserve">all years except 2020 when only </w:t>
      </w:r>
      <w:r w:rsidR="00B4394C">
        <w:t>samples from live fish</w:t>
      </w:r>
      <w:r w:rsidR="003A3E47">
        <w:t xml:space="preserve"> were included in the genetic parentage analysis.</w:t>
      </w:r>
    </w:p>
    <w:p w14:paraId="320C6C19" w14:textId="401A01BB" w:rsidR="0074200C" w:rsidRDefault="0074200C">
      <w:pPr>
        <w:spacing w:after="160" w:line="259" w:lineRule="auto"/>
        <w:rPr>
          <w:b/>
        </w:rPr>
      </w:pPr>
    </w:p>
    <w:p w14:paraId="78B6B6BB" w14:textId="3CB92B4A" w:rsidR="00A91DE2" w:rsidRDefault="00656A5C" w:rsidP="00646B40">
      <w:pPr>
        <w:spacing w:after="159" w:line="258" w:lineRule="auto"/>
        <w:ind w:left="-5" w:right="53"/>
      </w:pPr>
      <w:r w:rsidRPr="00FD331F">
        <w:rPr>
          <w:b/>
        </w:rPr>
        <w:t xml:space="preserve">Table </w:t>
      </w:r>
      <w:r w:rsidR="00641E50">
        <w:rPr>
          <w:b/>
        </w:rPr>
        <w:t>3</w:t>
      </w:r>
      <w:r w:rsidRPr="00FD331F">
        <w:rPr>
          <w:b/>
        </w:rPr>
        <w:t>.</w:t>
      </w:r>
      <w:r>
        <w:rPr>
          <w:b/>
        </w:rPr>
        <w:t xml:space="preserve"> </w:t>
      </w:r>
      <w:r w:rsidR="0096779D" w:rsidRPr="0096779D">
        <w:rPr>
          <w:bCs/>
        </w:rPr>
        <w:t xml:space="preserve">Summary of release dates, release locations and number of </w:t>
      </w:r>
      <w:r w:rsidR="00547387">
        <w:rPr>
          <w:bCs/>
        </w:rPr>
        <w:t xml:space="preserve">HOR </w:t>
      </w:r>
      <w:r w:rsidR="0096779D" w:rsidRPr="0096779D">
        <w:rPr>
          <w:bCs/>
        </w:rPr>
        <w:t>female and male spring Chinook salmon outplanted above Detroit Dam on the North Santiam River in 2011</w:t>
      </w:r>
      <w:r w:rsidR="0096779D">
        <w:rPr>
          <w:bCs/>
        </w:rPr>
        <w:t>-</w:t>
      </w:r>
      <w:r w:rsidR="0096779D" w:rsidRPr="0096779D">
        <w:rPr>
          <w:bCs/>
        </w:rPr>
        <w:t>2017</w:t>
      </w:r>
      <w:r w:rsidR="00D04D11">
        <w:rPr>
          <w:bCs/>
        </w:rPr>
        <w:t xml:space="preserve"> and included as candidate parents in our parentage analysis after filtering for missingness (genotyped at </w:t>
      </w:r>
      <w:r w:rsidR="00305B72">
        <w:rPr>
          <w:bCs/>
        </w:rPr>
        <w:t>&lt; 7</w:t>
      </w:r>
      <w:r w:rsidR="00D04D11">
        <w:rPr>
          <w:bCs/>
        </w:rPr>
        <w:t xml:space="preserve"> microsatellite loci</w:t>
      </w:r>
      <w:r w:rsidR="00014865">
        <w:rPr>
          <w:bCs/>
        </w:rPr>
        <w:t xml:space="preserve"> </w:t>
      </w:r>
      <w:r w:rsidR="000B783D">
        <w:rPr>
          <w:bCs/>
        </w:rPr>
        <w:t>or no sex information</w:t>
      </w:r>
      <w:r w:rsidR="00D04D11">
        <w:rPr>
          <w:bCs/>
        </w:rPr>
        <w:t>) and removing duplicates</w:t>
      </w:r>
      <w:r w:rsidR="0096779D" w:rsidRPr="0096779D">
        <w:rPr>
          <w:bCs/>
        </w:rPr>
        <w:t>. Note</w:t>
      </w:r>
      <w:r w:rsidR="000B783D">
        <w:rPr>
          <w:bCs/>
        </w:rPr>
        <w:t xml:space="preserve"> that</w:t>
      </w:r>
      <w:r w:rsidR="0096779D" w:rsidRPr="0096779D">
        <w:rPr>
          <w:bCs/>
        </w:rPr>
        <w:t xml:space="preserve"> the number of </w:t>
      </w:r>
      <w:r w:rsidR="00D04D11">
        <w:rPr>
          <w:bCs/>
        </w:rPr>
        <w:t xml:space="preserve">candidate parents is </w:t>
      </w:r>
      <w:r w:rsidR="0096779D" w:rsidRPr="0096779D">
        <w:rPr>
          <w:bCs/>
        </w:rPr>
        <w:t xml:space="preserve">always </w:t>
      </w:r>
      <w:r w:rsidR="00D04D11">
        <w:rPr>
          <w:bCs/>
        </w:rPr>
        <w:t>fewer than</w:t>
      </w:r>
      <w:r w:rsidR="0096779D" w:rsidRPr="0096779D">
        <w:rPr>
          <w:bCs/>
        </w:rPr>
        <w:t xml:space="preserve"> the number of fish outplanted. </w:t>
      </w:r>
    </w:p>
    <w:tbl>
      <w:tblPr>
        <w:tblStyle w:val="TableGrid0"/>
        <w:tblW w:w="478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1"/>
        <w:gridCol w:w="1199"/>
        <w:gridCol w:w="3031"/>
        <w:gridCol w:w="1228"/>
        <w:gridCol w:w="1338"/>
        <w:gridCol w:w="1398"/>
      </w:tblGrid>
      <w:tr w:rsidR="00C22824" w:rsidRPr="00242814" w14:paraId="41D9853E" w14:textId="77777777" w:rsidTr="00723219">
        <w:trPr>
          <w:tblHeader/>
        </w:trPr>
        <w:tc>
          <w:tcPr>
            <w:tcW w:w="450" w:type="pct"/>
            <w:tcBorders>
              <w:top w:val="single" w:sz="4" w:space="0" w:color="auto"/>
              <w:bottom w:val="double" w:sz="4" w:space="0" w:color="auto"/>
            </w:tcBorders>
          </w:tcPr>
          <w:p w14:paraId="148D1A8C" w14:textId="77777777" w:rsidR="00C22824" w:rsidRPr="00242814" w:rsidRDefault="00C22824" w:rsidP="00DA005D">
            <w:pPr>
              <w:spacing w:line="259" w:lineRule="auto"/>
              <w:rPr>
                <w:rFonts w:eastAsia="Calibri"/>
              </w:rPr>
            </w:pPr>
            <w:r w:rsidRPr="00242814">
              <w:rPr>
                <w:rFonts w:eastAsia="Calibri"/>
              </w:rPr>
              <w:t>Year</w:t>
            </w:r>
          </w:p>
        </w:tc>
        <w:tc>
          <w:tcPr>
            <w:tcW w:w="666" w:type="pct"/>
            <w:tcBorders>
              <w:top w:val="single" w:sz="4" w:space="0" w:color="auto"/>
              <w:bottom w:val="double" w:sz="4" w:space="0" w:color="auto"/>
            </w:tcBorders>
          </w:tcPr>
          <w:p w14:paraId="04403505" w14:textId="77777777" w:rsidR="00C22824" w:rsidRPr="00242814" w:rsidRDefault="00C22824" w:rsidP="00DA005D">
            <w:pPr>
              <w:spacing w:line="259" w:lineRule="auto"/>
              <w:rPr>
                <w:rFonts w:eastAsia="Calibri"/>
              </w:rPr>
            </w:pPr>
            <w:r w:rsidRPr="00242814">
              <w:rPr>
                <w:rFonts w:eastAsia="Calibri"/>
              </w:rPr>
              <w:t>Release date</w:t>
            </w:r>
          </w:p>
        </w:tc>
        <w:tc>
          <w:tcPr>
            <w:tcW w:w="1683" w:type="pct"/>
            <w:tcBorders>
              <w:top w:val="single" w:sz="4" w:space="0" w:color="auto"/>
              <w:bottom w:val="double" w:sz="4" w:space="0" w:color="auto"/>
            </w:tcBorders>
          </w:tcPr>
          <w:p w14:paraId="2E3EB139" w14:textId="77777777" w:rsidR="00C22824" w:rsidRPr="00242814" w:rsidRDefault="00C22824" w:rsidP="00DA005D">
            <w:pPr>
              <w:spacing w:line="259" w:lineRule="auto"/>
              <w:rPr>
                <w:rFonts w:eastAsia="Calibri"/>
              </w:rPr>
            </w:pPr>
            <w:r w:rsidRPr="00242814">
              <w:rPr>
                <w:rFonts w:eastAsia="Calibri"/>
              </w:rPr>
              <w:t>Release location</w:t>
            </w:r>
          </w:p>
        </w:tc>
        <w:tc>
          <w:tcPr>
            <w:tcW w:w="682" w:type="pct"/>
            <w:tcBorders>
              <w:top w:val="single" w:sz="4" w:space="0" w:color="auto"/>
              <w:bottom w:val="double" w:sz="4" w:space="0" w:color="auto"/>
            </w:tcBorders>
          </w:tcPr>
          <w:p w14:paraId="7B3E0837" w14:textId="1B13943C" w:rsidR="00C22824" w:rsidRPr="00242814" w:rsidRDefault="00D04D11" w:rsidP="00D04D11">
            <w:pPr>
              <w:spacing w:line="259" w:lineRule="auto"/>
              <w:jc w:val="center"/>
              <w:rPr>
                <w:rFonts w:eastAsia="Calibri"/>
              </w:rPr>
            </w:pPr>
            <w:r>
              <w:rPr>
                <w:rFonts w:eastAsia="Calibri"/>
              </w:rPr>
              <w:t xml:space="preserve">Candidate </w:t>
            </w:r>
            <w:r w:rsidR="004315C8">
              <w:rPr>
                <w:rFonts w:eastAsia="Calibri"/>
              </w:rPr>
              <w:t>Females</w:t>
            </w:r>
          </w:p>
        </w:tc>
        <w:tc>
          <w:tcPr>
            <w:tcW w:w="743" w:type="pct"/>
            <w:tcBorders>
              <w:top w:val="single" w:sz="4" w:space="0" w:color="auto"/>
              <w:bottom w:val="double" w:sz="4" w:space="0" w:color="auto"/>
            </w:tcBorders>
          </w:tcPr>
          <w:p w14:paraId="59020324" w14:textId="770878EA" w:rsidR="00C22824" w:rsidRPr="00242814" w:rsidRDefault="00D04D11" w:rsidP="00D04D11">
            <w:pPr>
              <w:spacing w:line="259" w:lineRule="auto"/>
              <w:jc w:val="center"/>
              <w:rPr>
                <w:rFonts w:eastAsia="Calibri"/>
              </w:rPr>
            </w:pPr>
            <w:r>
              <w:rPr>
                <w:rFonts w:eastAsia="Calibri"/>
              </w:rPr>
              <w:t>Candidate</w:t>
            </w:r>
            <w:r w:rsidR="00C22824">
              <w:rPr>
                <w:rFonts w:eastAsia="Calibri"/>
              </w:rPr>
              <w:t xml:space="preserve"> </w:t>
            </w:r>
            <w:r w:rsidR="00014865">
              <w:rPr>
                <w:rFonts w:eastAsia="Calibri"/>
              </w:rPr>
              <w:t>Males</w:t>
            </w:r>
          </w:p>
        </w:tc>
        <w:tc>
          <w:tcPr>
            <w:tcW w:w="776" w:type="pct"/>
            <w:tcBorders>
              <w:top w:val="single" w:sz="4" w:space="0" w:color="auto"/>
              <w:bottom w:val="double" w:sz="4" w:space="0" w:color="auto"/>
            </w:tcBorders>
          </w:tcPr>
          <w:p w14:paraId="36219839" w14:textId="2B3141F5" w:rsidR="00C22824" w:rsidRPr="00242814" w:rsidRDefault="00C22824" w:rsidP="00D04D11">
            <w:pPr>
              <w:spacing w:line="259" w:lineRule="auto"/>
              <w:jc w:val="center"/>
              <w:rPr>
                <w:rFonts w:eastAsia="Calibri"/>
              </w:rPr>
            </w:pPr>
            <w:r>
              <w:rPr>
                <w:rFonts w:eastAsia="Calibri"/>
              </w:rPr>
              <w:t>Total</w:t>
            </w:r>
            <w:r w:rsidRPr="00242814">
              <w:rPr>
                <w:rFonts w:eastAsia="Calibri"/>
              </w:rPr>
              <w:t xml:space="preserve"> </w:t>
            </w:r>
            <w:r w:rsidR="00D04D11">
              <w:rPr>
                <w:rFonts w:eastAsia="Calibri"/>
              </w:rPr>
              <w:t>Candidate Parents</w:t>
            </w:r>
          </w:p>
        </w:tc>
      </w:tr>
      <w:tr w:rsidR="00C22824" w:rsidRPr="00242814" w14:paraId="21B56AB7" w14:textId="77777777" w:rsidTr="00723219">
        <w:tc>
          <w:tcPr>
            <w:tcW w:w="450" w:type="pct"/>
            <w:tcBorders>
              <w:top w:val="double" w:sz="4" w:space="0" w:color="auto"/>
            </w:tcBorders>
          </w:tcPr>
          <w:p w14:paraId="50D980C0" w14:textId="77777777" w:rsidR="00C22824" w:rsidRPr="00242814" w:rsidRDefault="00C22824" w:rsidP="00DA005D">
            <w:pPr>
              <w:spacing w:line="259" w:lineRule="auto"/>
              <w:rPr>
                <w:rFonts w:eastAsia="Calibri"/>
              </w:rPr>
            </w:pPr>
            <w:r w:rsidRPr="00242814">
              <w:rPr>
                <w:rFonts w:eastAsia="Calibri"/>
              </w:rPr>
              <w:t>2011</w:t>
            </w:r>
          </w:p>
        </w:tc>
        <w:tc>
          <w:tcPr>
            <w:tcW w:w="666" w:type="pct"/>
            <w:tcBorders>
              <w:top w:val="double" w:sz="4" w:space="0" w:color="auto"/>
            </w:tcBorders>
          </w:tcPr>
          <w:p w14:paraId="432D2ECD" w14:textId="77777777" w:rsidR="00C22824" w:rsidRPr="00242814" w:rsidRDefault="00C22824" w:rsidP="00DA005D">
            <w:pPr>
              <w:spacing w:line="259" w:lineRule="auto"/>
              <w:rPr>
                <w:rFonts w:eastAsia="Calibri"/>
              </w:rPr>
            </w:pPr>
            <w:r w:rsidRPr="00242814">
              <w:t>Jul. 21</w:t>
            </w:r>
          </w:p>
        </w:tc>
        <w:tc>
          <w:tcPr>
            <w:tcW w:w="1683" w:type="pct"/>
            <w:tcBorders>
              <w:top w:val="double" w:sz="4" w:space="0" w:color="auto"/>
            </w:tcBorders>
          </w:tcPr>
          <w:p w14:paraId="37693B46" w14:textId="77777777" w:rsidR="00C22824" w:rsidRPr="00242814" w:rsidRDefault="00C22824" w:rsidP="00DA005D">
            <w:pPr>
              <w:spacing w:line="259" w:lineRule="auto"/>
              <w:rPr>
                <w:rFonts w:eastAsia="Calibri"/>
              </w:rPr>
            </w:pPr>
            <w:r w:rsidRPr="00242814">
              <w:t>Reservoir (</w:t>
            </w:r>
            <w:proofErr w:type="spellStart"/>
            <w:r w:rsidRPr="00242814">
              <w:t>Mongold</w:t>
            </w:r>
            <w:proofErr w:type="spellEnd"/>
            <w:r w:rsidRPr="00242814">
              <w:t>)</w:t>
            </w:r>
          </w:p>
        </w:tc>
        <w:tc>
          <w:tcPr>
            <w:tcW w:w="682" w:type="pct"/>
            <w:tcBorders>
              <w:top w:val="double" w:sz="4" w:space="0" w:color="auto"/>
            </w:tcBorders>
          </w:tcPr>
          <w:p w14:paraId="1DE9C9DD" w14:textId="34E1E7F7" w:rsidR="00C22824" w:rsidRPr="00242814" w:rsidRDefault="00494507" w:rsidP="00D04D11">
            <w:pPr>
              <w:spacing w:line="259" w:lineRule="auto"/>
              <w:ind w:left="150" w:right="210"/>
              <w:jc w:val="center"/>
            </w:pPr>
            <w:r>
              <w:t>7</w:t>
            </w:r>
          </w:p>
        </w:tc>
        <w:tc>
          <w:tcPr>
            <w:tcW w:w="743" w:type="pct"/>
            <w:tcBorders>
              <w:top w:val="double" w:sz="4" w:space="0" w:color="auto"/>
            </w:tcBorders>
          </w:tcPr>
          <w:p w14:paraId="45CF3C01" w14:textId="05BCAFF3" w:rsidR="00C22824" w:rsidRPr="00242814" w:rsidRDefault="00494507" w:rsidP="00D04D11">
            <w:pPr>
              <w:spacing w:line="259" w:lineRule="auto"/>
              <w:ind w:left="150" w:right="120"/>
              <w:jc w:val="center"/>
            </w:pPr>
            <w:r>
              <w:t>16</w:t>
            </w:r>
          </w:p>
        </w:tc>
        <w:tc>
          <w:tcPr>
            <w:tcW w:w="776" w:type="pct"/>
            <w:tcBorders>
              <w:top w:val="double" w:sz="4" w:space="0" w:color="auto"/>
            </w:tcBorders>
          </w:tcPr>
          <w:p w14:paraId="5B13CD3C" w14:textId="1BBC1545" w:rsidR="00C22824" w:rsidRPr="00242814" w:rsidRDefault="00C22824" w:rsidP="00D04D11">
            <w:pPr>
              <w:spacing w:line="259" w:lineRule="auto"/>
              <w:ind w:left="150" w:right="255"/>
              <w:jc w:val="center"/>
            </w:pPr>
            <w:r w:rsidRPr="00242814">
              <w:t>23</w:t>
            </w:r>
          </w:p>
        </w:tc>
      </w:tr>
      <w:tr w:rsidR="00C22824" w:rsidRPr="00242814" w14:paraId="563C4359" w14:textId="77777777" w:rsidTr="00723219">
        <w:tc>
          <w:tcPr>
            <w:tcW w:w="450" w:type="pct"/>
          </w:tcPr>
          <w:p w14:paraId="47CBA1E2" w14:textId="77777777" w:rsidR="00C22824" w:rsidRPr="00242814" w:rsidRDefault="00C22824" w:rsidP="00DA005D">
            <w:pPr>
              <w:spacing w:line="259" w:lineRule="auto"/>
              <w:rPr>
                <w:rFonts w:eastAsia="Calibri"/>
              </w:rPr>
            </w:pPr>
          </w:p>
        </w:tc>
        <w:tc>
          <w:tcPr>
            <w:tcW w:w="666" w:type="pct"/>
          </w:tcPr>
          <w:p w14:paraId="6A0E25CE" w14:textId="77777777" w:rsidR="00C22824" w:rsidRPr="00242814" w:rsidRDefault="00C22824" w:rsidP="00DA005D">
            <w:pPr>
              <w:spacing w:line="259" w:lineRule="auto"/>
              <w:rPr>
                <w:rFonts w:eastAsia="Calibri"/>
              </w:rPr>
            </w:pPr>
            <w:r w:rsidRPr="00242814">
              <w:t>Jul. 28</w:t>
            </w:r>
          </w:p>
        </w:tc>
        <w:tc>
          <w:tcPr>
            <w:tcW w:w="1683" w:type="pct"/>
          </w:tcPr>
          <w:p w14:paraId="3BCD2D59" w14:textId="77777777" w:rsidR="00C22824" w:rsidRPr="00242814" w:rsidRDefault="00C22824" w:rsidP="00DA005D">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5480EBBE" w14:textId="48F0E44F" w:rsidR="00C22824" w:rsidRPr="00242814" w:rsidRDefault="00494507" w:rsidP="00D04D11">
            <w:pPr>
              <w:spacing w:line="259" w:lineRule="auto"/>
              <w:ind w:left="150" w:right="210"/>
              <w:jc w:val="center"/>
            </w:pPr>
            <w:r>
              <w:t>46</w:t>
            </w:r>
          </w:p>
        </w:tc>
        <w:tc>
          <w:tcPr>
            <w:tcW w:w="743" w:type="pct"/>
          </w:tcPr>
          <w:p w14:paraId="6E5A095F" w14:textId="69D50135" w:rsidR="00C22824" w:rsidRPr="00242814" w:rsidRDefault="00494507" w:rsidP="00D04D11">
            <w:pPr>
              <w:spacing w:line="259" w:lineRule="auto"/>
              <w:ind w:left="150" w:right="120"/>
              <w:jc w:val="center"/>
            </w:pPr>
            <w:r>
              <w:t>43</w:t>
            </w:r>
          </w:p>
        </w:tc>
        <w:tc>
          <w:tcPr>
            <w:tcW w:w="776" w:type="pct"/>
          </w:tcPr>
          <w:p w14:paraId="49517D2F" w14:textId="1988B390" w:rsidR="00C22824" w:rsidRPr="00242814" w:rsidRDefault="00C22824" w:rsidP="00D04D11">
            <w:pPr>
              <w:spacing w:line="259" w:lineRule="auto"/>
              <w:ind w:left="150" w:right="255"/>
              <w:jc w:val="center"/>
            </w:pPr>
            <w:r w:rsidRPr="00242814">
              <w:t>89</w:t>
            </w:r>
          </w:p>
        </w:tc>
      </w:tr>
      <w:tr w:rsidR="00C22824" w:rsidRPr="00242814" w14:paraId="7B2114D4" w14:textId="77777777" w:rsidTr="00723219">
        <w:tc>
          <w:tcPr>
            <w:tcW w:w="450" w:type="pct"/>
          </w:tcPr>
          <w:p w14:paraId="60F08DEA" w14:textId="77777777" w:rsidR="00C22824" w:rsidRPr="00242814" w:rsidRDefault="00C22824" w:rsidP="00DA005D">
            <w:pPr>
              <w:spacing w:line="259" w:lineRule="auto"/>
              <w:rPr>
                <w:rFonts w:eastAsia="Calibri"/>
              </w:rPr>
            </w:pPr>
          </w:p>
        </w:tc>
        <w:tc>
          <w:tcPr>
            <w:tcW w:w="666" w:type="pct"/>
          </w:tcPr>
          <w:p w14:paraId="07812905" w14:textId="77777777" w:rsidR="00C22824" w:rsidRPr="00242814" w:rsidRDefault="00C22824" w:rsidP="00DA005D">
            <w:pPr>
              <w:spacing w:line="259" w:lineRule="auto"/>
              <w:rPr>
                <w:rFonts w:eastAsia="Calibri"/>
              </w:rPr>
            </w:pPr>
            <w:r w:rsidRPr="00242814">
              <w:t>Aug. 10</w:t>
            </w:r>
          </w:p>
        </w:tc>
        <w:tc>
          <w:tcPr>
            <w:tcW w:w="1683" w:type="pct"/>
          </w:tcPr>
          <w:p w14:paraId="010F6496" w14:textId="77777777" w:rsidR="00C22824" w:rsidRPr="00242814" w:rsidRDefault="00C22824" w:rsidP="00DA005D">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7AF3F056" w14:textId="3EA3A4E4" w:rsidR="00C22824" w:rsidRPr="00242814" w:rsidRDefault="00494507" w:rsidP="00D04D11">
            <w:pPr>
              <w:spacing w:line="259" w:lineRule="auto"/>
              <w:ind w:left="150" w:right="210"/>
              <w:jc w:val="center"/>
            </w:pPr>
            <w:r>
              <w:t>19</w:t>
            </w:r>
          </w:p>
        </w:tc>
        <w:tc>
          <w:tcPr>
            <w:tcW w:w="743" w:type="pct"/>
          </w:tcPr>
          <w:p w14:paraId="53061E55" w14:textId="70D8D9DD" w:rsidR="00C22824" w:rsidRPr="00242814" w:rsidRDefault="00494507" w:rsidP="00D04D11">
            <w:pPr>
              <w:spacing w:line="259" w:lineRule="auto"/>
              <w:ind w:left="150" w:right="120"/>
              <w:jc w:val="center"/>
            </w:pPr>
            <w:r>
              <w:t>17</w:t>
            </w:r>
          </w:p>
        </w:tc>
        <w:tc>
          <w:tcPr>
            <w:tcW w:w="776" w:type="pct"/>
          </w:tcPr>
          <w:p w14:paraId="469271B5" w14:textId="2C5D5755" w:rsidR="00C22824" w:rsidRPr="00242814" w:rsidRDefault="00C22824" w:rsidP="00D04D11">
            <w:pPr>
              <w:spacing w:line="259" w:lineRule="auto"/>
              <w:ind w:left="150" w:right="255"/>
              <w:jc w:val="center"/>
            </w:pPr>
            <w:r w:rsidRPr="00242814">
              <w:t>36</w:t>
            </w:r>
          </w:p>
        </w:tc>
      </w:tr>
      <w:tr w:rsidR="00494507" w:rsidRPr="00242814" w14:paraId="20602E2E" w14:textId="77777777" w:rsidTr="00723219">
        <w:tc>
          <w:tcPr>
            <w:tcW w:w="450" w:type="pct"/>
            <w:tcBorders>
              <w:bottom w:val="single" w:sz="4" w:space="0" w:color="auto"/>
            </w:tcBorders>
          </w:tcPr>
          <w:p w14:paraId="4E383516" w14:textId="77777777" w:rsidR="00494507" w:rsidRPr="00242814" w:rsidRDefault="00494507" w:rsidP="00DA005D">
            <w:pPr>
              <w:spacing w:line="259" w:lineRule="auto"/>
              <w:rPr>
                <w:rFonts w:eastAsia="Calibri"/>
              </w:rPr>
            </w:pPr>
          </w:p>
        </w:tc>
        <w:tc>
          <w:tcPr>
            <w:tcW w:w="666" w:type="pct"/>
            <w:tcBorders>
              <w:bottom w:val="single" w:sz="4" w:space="0" w:color="auto"/>
            </w:tcBorders>
          </w:tcPr>
          <w:p w14:paraId="5D596C73" w14:textId="2ABE34E9" w:rsidR="00494507" w:rsidRPr="00242814" w:rsidRDefault="00494507" w:rsidP="00DA005D">
            <w:pPr>
              <w:spacing w:line="259" w:lineRule="auto"/>
            </w:pPr>
            <w:r>
              <w:t>Unknown</w:t>
            </w:r>
          </w:p>
        </w:tc>
        <w:tc>
          <w:tcPr>
            <w:tcW w:w="1683" w:type="pct"/>
            <w:tcBorders>
              <w:bottom w:val="single" w:sz="4" w:space="0" w:color="auto"/>
            </w:tcBorders>
          </w:tcPr>
          <w:p w14:paraId="4AA2615A" w14:textId="77777777" w:rsidR="00494507" w:rsidRPr="00242814" w:rsidRDefault="00494507" w:rsidP="00DA005D">
            <w:pPr>
              <w:spacing w:line="259" w:lineRule="auto"/>
            </w:pPr>
          </w:p>
        </w:tc>
        <w:tc>
          <w:tcPr>
            <w:tcW w:w="682" w:type="pct"/>
            <w:tcBorders>
              <w:bottom w:val="single" w:sz="4" w:space="0" w:color="auto"/>
            </w:tcBorders>
          </w:tcPr>
          <w:p w14:paraId="527D90E9" w14:textId="77777777" w:rsidR="00494507" w:rsidRDefault="00494507" w:rsidP="00D04D11">
            <w:pPr>
              <w:spacing w:line="259" w:lineRule="auto"/>
              <w:ind w:left="150" w:right="210"/>
              <w:jc w:val="center"/>
            </w:pPr>
          </w:p>
        </w:tc>
        <w:tc>
          <w:tcPr>
            <w:tcW w:w="743" w:type="pct"/>
            <w:tcBorders>
              <w:bottom w:val="single" w:sz="4" w:space="0" w:color="auto"/>
            </w:tcBorders>
          </w:tcPr>
          <w:p w14:paraId="362D24F8" w14:textId="67687D25" w:rsidR="00494507" w:rsidRDefault="00494507" w:rsidP="00D04D11">
            <w:pPr>
              <w:spacing w:line="259" w:lineRule="auto"/>
              <w:ind w:left="150" w:right="120"/>
              <w:jc w:val="center"/>
            </w:pPr>
            <w:r>
              <w:t>1</w:t>
            </w:r>
          </w:p>
        </w:tc>
        <w:tc>
          <w:tcPr>
            <w:tcW w:w="776" w:type="pct"/>
            <w:tcBorders>
              <w:bottom w:val="single" w:sz="4" w:space="0" w:color="auto"/>
            </w:tcBorders>
          </w:tcPr>
          <w:p w14:paraId="7CF00E43" w14:textId="269C256C" w:rsidR="00494507" w:rsidRPr="00242814" w:rsidRDefault="00494507" w:rsidP="00D04D11">
            <w:pPr>
              <w:spacing w:line="259" w:lineRule="auto"/>
              <w:ind w:left="150" w:right="255"/>
              <w:jc w:val="center"/>
            </w:pPr>
            <w:r>
              <w:t>1</w:t>
            </w:r>
          </w:p>
        </w:tc>
      </w:tr>
      <w:tr w:rsidR="00C22824" w:rsidRPr="00242814" w14:paraId="26F572C8" w14:textId="77777777" w:rsidTr="00723219">
        <w:tc>
          <w:tcPr>
            <w:tcW w:w="450" w:type="pct"/>
            <w:tcBorders>
              <w:bottom w:val="single" w:sz="4" w:space="0" w:color="auto"/>
            </w:tcBorders>
          </w:tcPr>
          <w:p w14:paraId="11624D1E" w14:textId="77777777" w:rsidR="00C22824" w:rsidRPr="00242814" w:rsidRDefault="00C22824" w:rsidP="00DA005D">
            <w:pPr>
              <w:spacing w:line="259" w:lineRule="auto"/>
              <w:rPr>
                <w:rFonts w:eastAsia="Calibri"/>
              </w:rPr>
            </w:pPr>
          </w:p>
        </w:tc>
        <w:tc>
          <w:tcPr>
            <w:tcW w:w="666" w:type="pct"/>
            <w:tcBorders>
              <w:bottom w:val="single" w:sz="4" w:space="0" w:color="auto"/>
            </w:tcBorders>
          </w:tcPr>
          <w:p w14:paraId="03352E13" w14:textId="77777777" w:rsidR="00C22824" w:rsidRPr="00242814" w:rsidRDefault="00C22824" w:rsidP="00DA005D">
            <w:pPr>
              <w:spacing w:line="259" w:lineRule="auto"/>
            </w:pPr>
          </w:p>
        </w:tc>
        <w:tc>
          <w:tcPr>
            <w:tcW w:w="1683" w:type="pct"/>
            <w:tcBorders>
              <w:bottom w:val="single" w:sz="4" w:space="0" w:color="auto"/>
            </w:tcBorders>
          </w:tcPr>
          <w:p w14:paraId="2A354EE5" w14:textId="432698E0" w:rsidR="00C22824" w:rsidRPr="00242814" w:rsidRDefault="00C22824" w:rsidP="00DA005D">
            <w:pPr>
              <w:spacing w:line="259" w:lineRule="auto"/>
            </w:pPr>
            <w:r>
              <w:t>Total</w:t>
            </w:r>
          </w:p>
        </w:tc>
        <w:tc>
          <w:tcPr>
            <w:tcW w:w="682" w:type="pct"/>
            <w:tcBorders>
              <w:bottom w:val="single" w:sz="4" w:space="0" w:color="auto"/>
            </w:tcBorders>
          </w:tcPr>
          <w:p w14:paraId="7C8752D0" w14:textId="67CAB4C1" w:rsidR="00C22824" w:rsidRPr="00242814" w:rsidRDefault="00494507" w:rsidP="00D04D11">
            <w:pPr>
              <w:spacing w:line="259" w:lineRule="auto"/>
              <w:ind w:left="150" w:right="210"/>
              <w:jc w:val="center"/>
            </w:pPr>
            <w:r>
              <w:t>72</w:t>
            </w:r>
          </w:p>
        </w:tc>
        <w:tc>
          <w:tcPr>
            <w:tcW w:w="743" w:type="pct"/>
            <w:tcBorders>
              <w:bottom w:val="single" w:sz="4" w:space="0" w:color="auto"/>
            </w:tcBorders>
          </w:tcPr>
          <w:p w14:paraId="5438A133" w14:textId="0A233E61" w:rsidR="00C22824" w:rsidRPr="00242814" w:rsidRDefault="00494507" w:rsidP="00D04D11">
            <w:pPr>
              <w:spacing w:line="259" w:lineRule="auto"/>
              <w:ind w:left="150" w:right="120"/>
              <w:jc w:val="center"/>
            </w:pPr>
            <w:r>
              <w:t>7</w:t>
            </w:r>
            <w:r w:rsidR="007A7F65">
              <w:t>7</w:t>
            </w:r>
          </w:p>
        </w:tc>
        <w:tc>
          <w:tcPr>
            <w:tcW w:w="776" w:type="pct"/>
            <w:tcBorders>
              <w:bottom w:val="single" w:sz="4" w:space="0" w:color="auto"/>
            </w:tcBorders>
          </w:tcPr>
          <w:p w14:paraId="5A205F50" w14:textId="63665FB0" w:rsidR="00C22824" w:rsidRPr="00242814" w:rsidRDefault="00494507" w:rsidP="00D04D11">
            <w:pPr>
              <w:spacing w:line="259" w:lineRule="auto"/>
              <w:ind w:left="150" w:right="255"/>
              <w:jc w:val="center"/>
            </w:pPr>
            <w:r>
              <w:t>149</w:t>
            </w:r>
          </w:p>
        </w:tc>
      </w:tr>
      <w:tr w:rsidR="00C22824" w:rsidRPr="00242814" w14:paraId="64695FAE" w14:textId="77777777" w:rsidTr="00723219">
        <w:tc>
          <w:tcPr>
            <w:tcW w:w="450" w:type="pct"/>
            <w:tcBorders>
              <w:top w:val="single" w:sz="4" w:space="0" w:color="auto"/>
            </w:tcBorders>
          </w:tcPr>
          <w:p w14:paraId="3F28F9C8" w14:textId="77777777" w:rsidR="00C22824" w:rsidRPr="00242814" w:rsidRDefault="00C22824" w:rsidP="00DA005D">
            <w:pPr>
              <w:spacing w:line="259" w:lineRule="auto"/>
              <w:rPr>
                <w:rFonts w:eastAsia="Calibri"/>
              </w:rPr>
            </w:pPr>
            <w:r w:rsidRPr="00242814">
              <w:rPr>
                <w:rFonts w:eastAsia="Calibri"/>
              </w:rPr>
              <w:t>2012</w:t>
            </w:r>
          </w:p>
        </w:tc>
        <w:tc>
          <w:tcPr>
            <w:tcW w:w="666" w:type="pct"/>
            <w:tcBorders>
              <w:top w:val="single" w:sz="4" w:space="0" w:color="auto"/>
            </w:tcBorders>
          </w:tcPr>
          <w:p w14:paraId="220355BC" w14:textId="77777777" w:rsidR="00C22824" w:rsidRPr="00242814" w:rsidRDefault="00C22824" w:rsidP="00DA005D">
            <w:pPr>
              <w:spacing w:line="259" w:lineRule="auto"/>
              <w:rPr>
                <w:rFonts w:eastAsia="Calibri"/>
              </w:rPr>
            </w:pPr>
            <w:r w:rsidRPr="00242814">
              <w:t>Jun. 1</w:t>
            </w:r>
          </w:p>
        </w:tc>
        <w:tc>
          <w:tcPr>
            <w:tcW w:w="1683" w:type="pct"/>
            <w:tcBorders>
              <w:top w:val="single" w:sz="4" w:space="0" w:color="auto"/>
            </w:tcBorders>
          </w:tcPr>
          <w:p w14:paraId="74FCCC3C" w14:textId="77777777" w:rsidR="00C22824" w:rsidRPr="00242814" w:rsidRDefault="00C22824" w:rsidP="00DA005D">
            <w:pPr>
              <w:spacing w:line="259" w:lineRule="auto"/>
              <w:rPr>
                <w:rFonts w:eastAsia="Calibri"/>
              </w:rPr>
            </w:pPr>
            <w:r w:rsidRPr="00242814">
              <w:t>Mainstem (Hoover)</w:t>
            </w:r>
          </w:p>
        </w:tc>
        <w:tc>
          <w:tcPr>
            <w:tcW w:w="682" w:type="pct"/>
            <w:tcBorders>
              <w:top w:val="single" w:sz="4" w:space="0" w:color="auto"/>
            </w:tcBorders>
          </w:tcPr>
          <w:p w14:paraId="649AAF5D" w14:textId="055212D0" w:rsidR="00C22824" w:rsidRPr="00242814" w:rsidRDefault="00494507" w:rsidP="00D04D11">
            <w:pPr>
              <w:spacing w:line="259" w:lineRule="auto"/>
              <w:ind w:left="150" w:right="210"/>
              <w:jc w:val="center"/>
            </w:pPr>
            <w:r>
              <w:t>16</w:t>
            </w:r>
          </w:p>
        </w:tc>
        <w:tc>
          <w:tcPr>
            <w:tcW w:w="743" w:type="pct"/>
            <w:tcBorders>
              <w:top w:val="single" w:sz="4" w:space="0" w:color="auto"/>
            </w:tcBorders>
          </w:tcPr>
          <w:p w14:paraId="09B1010A" w14:textId="5CE0DF12" w:rsidR="00C22824" w:rsidRPr="00242814" w:rsidRDefault="00494507" w:rsidP="00D04D11">
            <w:pPr>
              <w:spacing w:line="259" w:lineRule="auto"/>
              <w:ind w:left="150" w:right="120"/>
              <w:jc w:val="center"/>
            </w:pPr>
            <w:r>
              <w:t>9</w:t>
            </w:r>
          </w:p>
        </w:tc>
        <w:tc>
          <w:tcPr>
            <w:tcW w:w="776" w:type="pct"/>
            <w:tcBorders>
              <w:top w:val="single" w:sz="4" w:space="0" w:color="auto"/>
            </w:tcBorders>
          </w:tcPr>
          <w:p w14:paraId="213409D1" w14:textId="13EC1E51" w:rsidR="00C22824" w:rsidRPr="00242814" w:rsidRDefault="00C22824" w:rsidP="00D04D11">
            <w:pPr>
              <w:spacing w:line="259" w:lineRule="auto"/>
              <w:ind w:left="150" w:right="255"/>
              <w:jc w:val="center"/>
            </w:pPr>
            <w:r w:rsidRPr="00242814">
              <w:t>25</w:t>
            </w:r>
          </w:p>
        </w:tc>
      </w:tr>
      <w:tr w:rsidR="00C22824" w:rsidRPr="00242814" w14:paraId="2FEDB3CA" w14:textId="77777777" w:rsidTr="00723219">
        <w:tc>
          <w:tcPr>
            <w:tcW w:w="450" w:type="pct"/>
          </w:tcPr>
          <w:p w14:paraId="39887E5D" w14:textId="77777777" w:rsidR="00C22824" w:rsidRPr="00242814" w:rsidRDefault="00C22824" w:rsidP="00DA005D">
            <w:pPr>
              <w:spacing w:line="259" w:lineRule="auto"/>
              <w:rPr>
                <w:rFonts w:eastAsia="Calibri"/>
              </w:rPr>
            </w:pPr>
          </w:p>
        </w:tc>
        <w:tc>
          <w:tcPr>
            <w:tcW w:w="666" w:type="pct"/>
          </w:tcPr>
          <w:p w14:paraId="44647BB1" w14:textId="6AB5C150" w:rsidR="00C22824" w:rsidRPr="00242814" w:rsidRDefault="00C22824" w:rsidP="00DA005D">
            <w:pPr>
              <w:spacing w:line="259" w:lineRule="auto"/>
              <w:rPr>
                <w:rFonts w:eastAsia="Calibri"/>
              </w:rPr>
            </w:pPr>
            <w:r w:rsidRPr="00242814">
              <w:t>Jun. 1</w:t>
            </w:r>
            <w:r w:rsidR="00494507">
              <w:t>4</w:t>
            </w:r>
          </w:p>
        </w:tc>
        <w:tc>
          <w:tcPr>
            <w:tcW w:w="1683" w:type="pct"/>
          </w:tcPr>
          <w:p w14:paraId="5DEA2132" w14:textId="77777777" w:rsidR="00C22824" w:rsidRPr="00242814" w:rsidRDefault="00C22824" w:rsidP="00DA005D">
            <w:pPr>
              <w:spacing w:line="259" w:lineRule="auto"/>
              <w:rPr>
                <w:rFonts w:eastAsia="Calibri"/>
              </w:rPr>
            </w:pPr>
            <w:proofErr w:type="spellStart"/>
            <w:r w:rsidRPr="00242814">
              <w:t>Breitenbush</w:t>
            </w:r>
            <w:proofErr w:type="spellEnd"/>
            <w:r w:rsidRPr="00242814">
              <w:t xml:space="preserve"> (Undefined)</w:t>
            </w:r>
          </w:p>
        </w:tc>
        <w:tc>
          <w:tcPr>
            <w:tcW w:w="682" w:type="pct"/>
          </w:tcPr>
          <w:p w14:paraId="2F7EB63F" w14:textId="266C9A02" w:rsidR="00C22824" w:rsidRPr="00242814" w:rsidRDefault="00494507" w:rsidP="00D04D11">
            <w:pPr>
              <w:spacing w:line="259" w:lineRule="auto"/>
              <w:ind w:left="150" w:right="210"/>
              <w:jc w:val="center"/>
            </w:pPr>
            <w:r>
              <w:t>26</w:t>
            </w:r>
          </w:p>
        </w:tc>
        <w:tc>
          <w:tcPr>
            <w:tcW w:w="743" w:type="pct"/>
          </w:tcPr>
          <w:p w14:paraId="163CD46C" w14:textId="152EB38C" w:rsidR="00C22824" w:rsidRPr="00242814" w:rsidRDefault="00494507" w:rsidP="00D04D11">
            <w:pPr>
              <w:spacing w:line="259" w:lineRule="auto"/>
              <w:ind w:left="150" w:right="120"/>
              <w:jc w:val="center"/>
            </w:pPr>
            <w:r>
              <w:t>20</w:t>
            </w:r>
          </w:p>
        </w:tc>
        <w:tc>
          <w:tcPr>
            <w:tcW w:w="776" w:type="pct"/>
          </w:tcPr>
          <w:p w14:paraId="7A086A94" w14:textId="6453B302" w:rsidR="00C22824" w:rsidRPr="00242814" w:rsidRDefault="00C22824" w:rsidP="00D04D11">
            <w:pPr>
              <w:spacing w:line="259" w:lineRule="auto"/>
              <w:ind w:left="150" w:right="255"/>
              <w:jc w:val="center"/>
            </w:pPr>
            <w:r w:rsidRPr="00242814">
              <w:t>46</w:t>
            </w:r>
          </w:p>
        </w:tc>
      </w:tr>
      <w:tr w:rsidR="00C22824" w:rsidRPr="00242814" w14:paraId="55D30090" w14:textId="77777777" w:rsidTr="00723219">
        <w:tc>
          <w:tcPr>
            <w:tcW w:w="450" w:type="pct"/>
          </w:tcPr>
          <w:p w14:paraId="4D172852" w14:textId="77777777" w:rsidR="00C22824" w:rsidRPr="00242814" w:rsidRDefault="00C22824" w:rsidP="00DA005D">
            <w:pPr>
              <w:spacing w:line="259" w:lineRule="auto"/>
              <w:rPr>
                <w:rFonts w:eastAsia="Calibri"/>
              </w:rPr>
            </w:pPr>
          </w:p>
        </w:tc>
        <w:tc>
          <w:tcPr>
            <w:tcW w:w="666" w:type="pct"/>
          </w:tcPr>
          <w:p w14:paraId="0C72A6C3" w14:textId="77777777" w:rsidR="00C22824" w:rsidRPr="00242814" w:rsidRDefault="00C22824" w:rsidP="00DA005D">
            <w:pPr>
              <w:spacing w:line="259" w:lineRule="auto"/>
              <w:rPr>
                <w:rFonts w:eastAsia="Calibri"/>
              </w:rPr>
            </w:pPr>
            <w:r w:rsidRPr="00242814">
              <w:t>Jul. 8</w:t>
            </w:r>
          </w:p>
        </w:tc>
        <w:tc>
          <w:tcPr>
            <w:tcW w:w="1683" w:type="pct"/>
          </w:tcPr>
          <w:p w14:paraId="25743991" w14:textId="77777777" w:rsidR="00C22824" w:rsidRPr="00242814" w:rsidRDefault="00C22824" w:rsidP="00DA005D">
            <w:pPr>
              <w:spacing w:line="259" w:lineRule="auto"/>
              <w:rPr>
                <w:rFonts w:eastAsia="Calibri"/>
              </w:rPr>
            </w:pPr>
            <w:r w:rsidRPr="00242814">
              <w:t>Mainstem (Hoover)</w:t>
            </w:r>
          </w:p>
        </w:tc>
        <w:tc>
          <w:tcPr>
            <w:tcW w:w="682" w:type="pct"/>
          </w:tcPr>
          <w:p w14:paraId="605DCD28" w14:textId="4DB1A437" w:rsidR="00C22824" w:rsidRPr="00242814" w:rsidRDefault="00494507" w:rsidP="00D04D11">
            <w:pPr>
              <w:spacing w:line="259" w:lineRule="auto"/>
              <w:ind w:left="150" w:right="210"/>
              <w:jc w:val="center"/>
            </w:pPr>
            <w:r>
              <w:t>11</w:t>
            </w:r>
          </w:p>
        </w:tc>
        <w:tc>
          <w:tcPr>
            <w:tcW w:w="743" w:type="pct"/>
          </w:tcPr>
          <w:p w14:paraId="47CF0D6B" w14:textId="758CEAFE" w:rsidR="00C22824" w:rsidRPr="00242814" w:rsidRDefault="00494507" w:rsidP="00D04D11">
            <w:pPr>
              <w:spacing w:line="259" w:lineRule="auto"/>
              <w:ind w:left="150" w:right="120"/>
              <w:jc w:val="center"/>
            </w:pPr>
            <w:r>
              <w:t>11</w:t>
            </w:r>
          </w:p>
        </w:tc>
        <w:tc>
          <w:tcPr>
            <w:tcW w:w="776" w:type="pct"/>
          </w:tcPr>
          <w:p w14:paraId="76D14863" w14:textId="7A074CA8" w:rsidR="00C22824" w:rsidRPr="00242814" w:rsidRDefault="00C22824" w:rsidP="00D04D11">
            <w:pPr>
              <w:spacing w:line="259" w:lineRule="auto"/>
              <w:ind w:left="150" w:right="255"/>
              <w:jc w:val="center"/>
            </w:pPr>
            <w:r w:rsidRPr="00242814">
              <w:t>22</w:t>
            </w:r>
          </w:p>
        </w:tc>
      </w:tr>
      <w:tr w:rsidR="00C22824" w:rsidRPr="00242814" w14:paraId="03FC0B31" w14:textId="77777777" w:rsidTr="00723219">
        <w:tc>
          <w:tcPr>
            <w:tcW w:w="450" w:type="pct"/>
          </w:tcPr>
          <w:p w14:paraId="1AC9853B" w14:textId="77777777" w:rsidR="00C22824" w:rsidRPr="00242814" w:rsidRDefault="00C22824" w:rsidP="00DA005D">
            <w:pPr>
              <w:spacing w:line="259" w:lineRule="auto"/>
              <w:rPr>
                <w:rFonts w:eastAsia="Calibri"/>
              </w:rPr>
            </w:pPr>
          </w:p>
        </w:tc>
        <w:tc>
          <w:tcPr>
            <w:tcW w:w="666" w:type="pct"/>
          </w:tcPr>
          <w:p w14:paraId="4008F802" w14:textId="77777777" w:rsidR="00C22824" w:rsidRPr="00242814" w:rsidRDefault="00C22824" w:rsidP="00DA005D">
            <w:pPr>
              <w:spacing w:line="259" w:lineRule="auto"/>
              <w:rPr>
                <w:rFonts w:eastAsia="Calibri"/>
              </w:rPr>
            </w:pPr>
            <w:r w:rsidRPr="00242814">
              <w:t>Jul. 10</w:t>
            </w:r>
          </w:p>
        </w:tc>
        <w:tc>
          <w:tcPr>
            <w:tcW w:w="1683" w:type="pct"/>
          </w:tcPr>
          <w:p w14:paraId="331F3AD2" w14:textId="77777777" w:rsidR="00C22824" w:rsidRPr="00242814" w:rsidRDefault="00C22824" w:rsidP="00DA005D">
            <w:pPr>
              <w:spacing w:line="259" w:lineRule="auto"/>
              <w:rPr>
                <w:rFonts w:eastAsia="Calibri"/>
              </w:rPr>
            </w:pPr>
            <w:r w:rsidRPr="00242814">
              <w:t>Mainstem (Hoover)</w:t>
            </w:r>
          </w:p>
        </w:tc>
        <w:tc>
          <w:tcPr>
            <w:tcW w:w="682" w:type="pct"/>
          </w:tcPr>
          <w:p w14:paraId="1D105802" w14:textId="51D8BDA9" w:rsidR="00C22824" w:rsidRPr="00242814" w:rsidRDefault="00494507" w:rsidP="00D04D11">
            <w:pPr>
              <w:spacing w:line="259" w:lineRule="auto"/>
              <w:ind w:left="150" w:right="210"/>
              <w:jc w:val="center"/>
            </w:pPr>
            <w:r>
              <w:t>31</w:t>
            </w:r>
          </w:p>
        </w:tc>
        <w:tc>
          <w:tcPr>
            <w:tcW w:w="743" w:type="pct"/>
          </w:tcPr>
          <w:p w14:paraId="313C7131" w14:textId="2F91D849" w:rsidR="00C22824" w:rsidRPr="00242814" w:rsidRDefault="00494507" w:rsidP="00D04D11">
            <w:pPr>
              <w:spacing w:line="259" w:lineRule="auto"/>
              <w:ind w:left="150" w:right="120"/>
              <w:jc w:val="center"/>
            </w:pPr>
            <w:r>
              <w:t>27</w:t>
            </w:r>
          </w:p>
        </w:tc>
        <w:tc>
          <w:tcPr>
            <w:tcW w:w="776" w:type="pct"/>
          </w:tcPr>
          <w:p w14:paraId="502058D0" w14:textId="0514CFAE" w:rsidR="00C22824" w:rsidRPr="00242814" w:rsidRDefault="00C22824" w:rsidP="00D04D11">
            <w:pPr>
              <w:spacing w:line="259" w:lineRule="auto"/>
              <w:ind w:left="150" w:right="255"/>
              <w:jc w:val="center"/>
            </w:pPr>
            <w:r w:rsidRPr="00242814">
              <w:t>58</w:t>
            </w:r>
          </w:p>
        </w:tc>
      </w:tr>
      <w:tr w:rsidR="00C22824" w:rsidRPr="00242814" w14:paraId="7685B208" w14:textId="77777777" w:rsidTr="00723219">
        <w:tc>
          <w:tcPr>
            <w:tcW w:w="450" w:type="pct"/>
          </w:tcPr>
          <w:p w14:paraId="7746124A" w14:textId="77777777" w:rsidR="00C22824" w:rsidRPr="00242814" w:rsidRDefault="00C22824" w:rsidP="00DA005D">
            <w:pPr>
              <w:spacing w:line="259" w:lineRule="auto"/>
              <w:rPr>
                <w:rFonts w:eastAsia="Calibri"/>
              </w:rPr>
            </w:pPr>
          </w:p>
        </w:tc>
        <w:tc>
          <w:tcPr>
            <w:tcW w:w="666" w:type="pct"/>
          </w:tcPr>
          <w:p w14:paraId="5638A9A0" w14:textId="77777777" w:rsidR="00C22824" w:rsidRPr="00242814" w:rsidRDefault="00C22824" w:rsidP="00DA005D">
            <w:pPr>
              <w:spacing w:line="259" w:lineRule="auto"/>
              <w:rPr>
                <w:rFonts w:eastAsia="Calibri"/>
              </w:rPr>
            </w:pPr>
            <w:r w:rsidRPr="00242814">
              <w:t>Jul. 12</w:t>
            </w:r>
          </w:p>
        </w:tc>
        <w:tc>
          <w:tcPr>
            <w:tcW w:w="1683" w:type="pct"/>
          </w:tcPr>
          <w:p w14:paraId="56D04BFF" w14:textId="77777777" w:rsidR="00C22824" w:rsidRPr="00242814" w:rsidRDefault="00C22824" w:rsidP="00DA005D">
            <w:pPr>
              <w:spacing w:line="259" w:lineRule="auto"/>
              <w:rPr>
                <w:rFonts w:eastAsia="Calibri"/>
              </w:rPr>
            </w:pPr>
            <w:r w:rsidRPr="00242814">
              <w:t>Mainstem (Hoover)</w:t>
            </w:r>
          </w:p>
        </w:tc>
        <w:tc>
          <w:tcPr>
            <w:tcW w:w="682" w:type="pct"/>
          </w:tcPr>
          <w:p w14:paraId="6C07419B" w14:textId="0A00862A" w:rsidR="00C22824" w:rsidRPr="00242814" w:rsidRDefault="00494507" w:rsidP="00D04D11">
            <w:pPr>
              <w:spacing w:line="259" w:lineRule="auto"/>
              <w:ind w:left="150" w:right="210"/>
              <w:jc w:val="center"/>
            </w:pPr>
            <w:r>
              <w:t>10</w:t>
            </w:r>
          </w:p>
        </w:tc>
        <w:tc>
          <w:tcPr>
            <w:tcW w:w="743" w:type="pct"/>
          </w:tcPr>
          <w:p w14:paraId="07EDA7E4" w14:textId="77ABDAFC" w:rsidR="00C22824" w:rsidRPr="00242814" w:rsidRDefault="00494507" w:rsidP="00D04D11">
            <w:pPr>
              <w:spacing w:line="259" w:lineRule="auto"/>
              <w:ind w:left="150" w:right="120"/>
              <w:jc w:val="center"/>
            </w:pPr>
            <w:r>
              <w:t>4</w:t>
            </w:r>
          </w:p>
        </w:tc>
        <w:tc>
          <w:tcPr>
            <w:tcW w:w="776" w:type="pct"/>
          </w:tcPr>
          <w:p w14:paraId="10004C8F" w14:textId="0A70096D" w:rsidR="00C22824" w:rsidRPr="00242814" w:rsidRDefault="00C22824" w:rsidP="00D04D11">
            <w:pPr>
              <w:spacing w:line="259" w:lineRule="auto"/>
              <w:ind w:left="150" w:right="255"/>
              <w:jc w:val="center"/>
            </w:pPr>
            <w:r w:rsidRPr="00242814">
              <w:t>14</w:t>
            </w:r>
          </w:p>
        </w:tc>
      </w:tr>
      <w:tr w:rsidR="00C22824" w:rsidRPr="00242814" w14:paraId="48B1BDD7" w14:textId="77777777" w:rsidTr="00723219">
        <w:tc>
          <w:tcPr>
            <w:tcW w:w="450" w:type="pct"/>
          </w:tcPr>
          <w:p w14:paraId="020BE3EE" w14:textId="77777777" w:rsidR="00C22824" w:rsidRPr="00242814" w:rsidRDefault="00C22824" w:rsidP="00DA005D">
            <w:pPr>
              <w:spacing w:line="259" w:lineRule="auto"/>
              <w:rPr>
                <w:rFonts w:eastAsia="Calibri"/>
              </w:rPr>
            </w:pPr>
          </w:p>
        </w:tc>
        <w:tc>
          <w:tcPr>
            <w:tcW w:w="666" w:type="pct"/>
          </w:tcPr>
          <w:p w14:paraId="1D33E13A" w14:textId="77777777" w:rsidR="00C22824" w:rsidRPr="00242814" w:rsidRDefault="00C22824" w:rsidP="00DA005D">
            <w:pPr>
              <w:spacing w:line="259" w:lineRule="auto"/>
              <w:rPr>
                <w:rFonts w:eastAsia="Calibri"/>
              </w:rPr>
            </w:pPr>
            <w:r w:rsidRPr="00242814">
              <w:t>Jul. 18</w:t>
            </w:r>
          </w:p>
        </w:tc>
        <w:tc>
          <w:tcPr>
            <w:tcW w:w="1683" w:type="pct"/>
          </w:tcPr>
          <w:p w14:paraId="6A5437A6" w14:textId="77777777" w:rsidR="00C22824" w:rsidRPr="00242814" w:rsidRDefault="00C22824" w:rsidP="00DA005D">
            <w:pPr>
              <w:spacing w:line="259" w:lineRule="auto"/>
              <w:rPr>
                <w:rFonts w:eastAsia="Calibri"/>
              </w:rPr>
            </w:pPr>
            <w:r w:rsidRPr="00242814">
              <w:t>Mainstem (Hoover)</w:t>
            </w:r>
          </w:p>
        </w:tc>
        <w:tc>
          <w:tcPr>
            <w:tcW w:w="682" w:type="pct"/>
          </w:tcPr>
          <w:p w14:paraId="01A62496" w14:textId="0D184CE4" w:rsidR="00C22824" w:rsidRPr="00242814" w:rsidRDefault="00494507" w:rsidP="00D04D11">
            <w:pPr>
              <w:spacing w:line="259" w:lineRule="auto"/>
              <w:ind w:left="150" w:right="210"/>
              <w:jc w:val="center"/>
            </w:pPr>
            <w:r>
              <w:t>5</w:t>
            </w:r>
          </w:p>
        </w:tc>
        <w:tc>
          <w:tcPr>
            <w:tcW w:w="743" w:type="pct"/>
          </w:tcPr>
          <w:p w14:paraId="3815BA13" w14:textId="11F2D39D" w:rsidR="00C22824" w:rsidRPr="00242814" w:rsidRDefault="00494507" w:rsidP="00D04D11">
            <w:pPr>
              <w:spacing w:line="259" w:lineRule="auto"/>
              <w:ind w:left="150" w:right="120"/>
              <w:jc w:val="center"/>
            </w:pPr>
            <w:r>
              <w:t>2</w:t>
            </w:r>
          </w:p>
        </w:tc>
        <w:tc>
          <w:tcPr>
            <w:tcW w:w="776" w:type="pct"/>
          </w:tcPr>
          <w:p w14:paraId="3BE7DA62" w14:textId="07264B74" w:rsidR="00C22824" w:rsidRPr="00242814" w:rsidRDefault="00C22824" w:rsidP="00D04D11">
            <w:pPr>
              <w:spacing w:line="259" w:lineRule="auto"/>
              <w:ind w:left="150" w:right="255"/>
              <w:jc w:val="center"/>
            </w:pPr>
            <w:r w:rsidRPr="00242814">
              <w:t>7</w:t>
            </w:r>
          </w:p>
        </w:tc>
      </w:tr>
      <w:tr w:rsidR="00C22824" w:rsidRPr="00242814" w14:paraId="5423D5A0" w14:textId="77777777" w:rsidTr="00723219">
        <w:tc>
          <w:tcPr>
            <w:tcW w:w="450" w:type="pct"/>
          </w:tcPr>
          <w:p w14:paraId="65CCAB95" w14:textId="77777777" w:rsidR="00C22824" w:rsidRPr="00242814" w:rsidRDefault="00C22824" w:rsidP="00DA005D">
            <w:pPr>
              <w:spacing w:line="259" w:lineRule="auto"/>
              <w:rPr>
                <w:rFonts w:eastAsia="Calibri"/>
              </w:rPr>
            </w:pPr>
          </w:p>
        </w:tc>
        <w:tc>
          <w:tcPr>
            <w:tcW w:w="666" w:type="pct"/>
          </w:tcPr>
          <w:p w14:paraId="77DF6218" w14:textId="77777777" w:rsidR="00C22824" w:rsidRPr="00242814" w:rsidRDefault="00C22824" w:rsidP="00DA005D">
            <w:pPr>
              <w:spacing w:line="259" w:lineRule="auto"/>
              <w:rPr>
                <w:rFonts w:eastAsia="Calibri"/>
              </w:rPr>
            </w:pPr>
            <w:r w:rsidRPr="00242814">
              <w:t>Jul. 27</w:t>
            </w:r>
          </w:p>
        </w:tc>
        <w:tc>
          <w:tcPr>
            <w:tcW w:w="1683" w:type="pct"/>
          </w:tcPr>
          <w:p w14:paraId="4FC3334C" w14:textId="77777777" w:rsidR="00C22824" w:rsidRPr="00242814" w:rsidRDefault="00C22824" w:rsidP="00DA005D">
            <w:pPr>
              <w:spacing w:line="259" w:lineRule="auto"/>
              <w:rPr>
                <w:rFonts w:eastAsia="Calibri"/>
              </w:rPr>
            </w:pPr>
            <w:r w:rsidRPr="00242814">
              <w:t>Mainstem (Hoover)</w:t>
            </w:r>
          </w:p>
        </w:tc>
        <w:tc>
          <w:tcPr>
            <w:tcW w:w="682" w:type="pct"/>
          </w:tcPr>
          <w:p w14:paraId="7DA8300B" w14:textId="5CE2C0E2" w:rsidR="00C22824" w:rsidRPr="00242814" w:rsidRDefault="00494507" w:rsidP="00D04D11">
            <w:pPr>
              <w:spacing w:line="259" w:lineRule="auto"/>
              <w:ind w:left="150" w:right="210"/>
              <w:jc w:val="center"/>
            </w:pPr>
            <w:r>
              <w:t>14</w:t>
            </w:r>
          </w:p>
        </w:tc>
        <w:tc>
          <w:tcPr>
            <w:tcW w:w="743" w:type="pct"/>
          </w:tcPr>
          <w:p w14:paraId="1F142E67" w14:textId="457A8E65" w:rsidR="00C22824" w:rsidRPr="00242814" w:rsidRDefault="00494507" w:rsidP="00D04D11">
            <w:pPr>
              <w:spacing w:line="259" w:lineRule="auto"/>
              <w:ind w:left="150" w:right="120"/>
              <w:jc w:val="center"/>
            </w:pPr>
            <w:r>
              <w:t>16</w:t>
            </w:r>
          </w:p>
        </w:tc>
        <w:tc>
          <w:tcPr>
            <w:tcW w:w="776" w:type="pct"/>
          </w:tcPr>
          <w:p w14:paraId="0E93B8C3" w14:textId="63296519" w:rsidR="00C22824" w:rsidRPr="00242814" w:rsidRDefault="00C22824" w:rsidP="00D04D11">
            <w:pPr>
              <w:spacing w:line="259" w:lineRule="auto"/>
              <w:ind w:left="150" w:right="255"/>
              <w:jc w:val="center"/>
            </w:pPr>
            <w:r w:rsidRPr="00242814">
              <w:t>30</w:t>
            </w:r>
          </w:p>
        </w:tc>
      </w:tr>
      <w:tr w:rsidR="00C22824" w:rsidRPr="00242814" w14:paraId="5AF88F61" w14:textId="77777777" w:rsidTr="00723219">
        <w:tc>
          <w:tcPr>
            <w:tcW w:w="450" w:type="pct"/>
          </w:tcPr>
          <w:p w14:paraId="7DC72B38" w14:textId="77777777" w:rsidR="00C22824" w:rsidRPr="00242814" w:rsidRDefault="00C22824" w:rsidP="00DA005D">
            <w:pPr>
              <w:spacing w:line="259" w:lineRule="auto"/>
              <w:rPr>
                <w:rFonts w:eastAsia="Calibri"/>
              </w:rPr>
            </w:pPr>
          </w:p>
        </w:tc>
        <w:tc>
          <w:tcPr>
            <w:tcW w:w="666" w:type="pct"/>
          </w:tcPr>
          <w:p w14:paraId="5CD20A37" w14:textId="77777777" w:rsidR="00C22824" w:rsidRPr="00242814" w:rsidRDefault="00C22824" w:rsidP="00DA005D">
            <w:pPr>
              <w:spacing w:line="259" w:lineRule="auto"/>
              <w:rPr>
                <w:rFonts w:eastAsia="Calibri"/>
              </w:rPr>
            </w:pPr>
            <w:r w:rsidRPr="00242814">
              <w:t>Aug. 1</w:t>
            </w:r>
          </w:p>
        </w:tc>
        <w:tc>
          <w:tcPr>
            <w:tcW w:w="1683" w:type="pct"/>
          </w:tcPr>
          <w:p w14:paraId="00DEB807" w14:textId="77777777" w:rsidR="00C22824" w:rsidRPr="00242814" w:rsidRDefault="00C22824" w:rsidP="00DA005D">
            <w:pPr>
              <w:spacing w:line="259" w:lineRule="auto"/>
              <w:rPr>
                <w:rFonts w:eastAsia="Calibri"/>
              </w:rPr>
            </w:pPr>
            <w:r w:rsidRPr="00242814">
              <w:t>Mainstem (Hoover)</w:t>
            </w:r>
          </w:p>
        </w:tc>
        <w:tc>
          <w:tcPr>
            <w:tcW w:w="682" w:type="pct"/>
          </w:tcPr>
          <w:p w14:paraId="3E5DAD4F" w14:textId="4875B9C3" w:rsidR="00C22824" w:rsidRPr="00242814" w:rsidRDefault="00494507" w:rsidP="00D04D11">
            <w:pPr>
              <w:spacing w:line="259" w:lineRule="auto"/>
              <w:ind w:left="150" w:right="210"/>
              <w:jc w:val="center"/>
            </w:pPr>
            <w:r>
              <w:t>14</w:t>
            </w:r>
          </w:p>
        </w:tc>
        <w:tc>
          <w:tcPr>
            <w:tcW w:w="743" w:type="pct"/>
          </w:tcPr>
          <w:p w14:paraId="42DC7CDC" w14:textId="72B61624" w:rsidR="00C22824" w:rsidRPr="00242814" w:rsidRDefault="00494507" w:rsidP="00D04D11">
            <w:pPr>
              <w:spacing w:line="259" w:lineRule="auto"/>
              <w:ind w:left="150" w:right="120"/>
              <w:jc w:val="center"/>
            </w:pPr>
            <w:r>
              <w:t>8</w:t>
            </w:r>
          </w:p>
        </w:tc>
        <w:tc>
          <w:tcPr>
            <w:tcW w:w="776" w:type="pct"/>
          </w:tcPr>
          <w:p w14:paraId="7B468210" w14:textId="4618669E" w:rsidR="00C22824" w:rsidRPr="00242814" w:rsidRDefault="00C22824" w:rsidP="00D04D11">
            <w:pPr>
              <w:spacing w:line="259" w:lineRule="auto"/>
              <w:ind w:left="150" w:right="255"/>
              <w:jc w:val="center"/>
            </w:pPr>
            <w:r w:rsidRPr="00242814">
              <w:t>22</w:t>
            </w:r>
          </w:p>
        </w:tc>
      </w:tr>
      <w:tr w:rsidR="00C22824" w:rsidRPr="00242814" w14:paraId="2C7769AC" w14:textId="77777777" w:rsidTr="00723219">
        <w:tc>
          <w:tcPr>
            <w:tcW w:w="450" w:type="pct"/>
          </w:tcPr>
          <w:p w14:paraId="0CA17374" w14:textId="77777777" w:rsidR="00C22824" w:rsidRPr="00242814" w:rsidRDefault="00C22824" w:rsidP="00DA005D">
            <w:pPr>
              <w:spacing w:line="259" w:lineRule="auto"/>
              <w:rPr>
                <w:rFonts w:eastAsia="Calibri"/>
              </w:rPr>
            </w:pPr>
          </w:p>
        </w:tc>
        <w:tc>
          <w:tcPr>
            <w:tcW w:w="666" w:type="pct"/>
          </w:tcPr>
          <w:p w14:paraId="28D6DC3E" w14:textId="77777777" w:rsidR="00C22824" w:rsidRPr="00242814" w:rsidRDefault="00C22824" w:rsidP="00DA005D">
            <w:pPr>
              <w:spacing w:line="259" w:lineRule="auto"/>
              <w:rPr>
                <w:rFonts w:eastAsia="Calibri"/>
              </w:rPr>
            </w:pPr>
            <w:r w:rsidRPr="00242814">
              <w:t>Aug. 3</w:t>
            </w:r>
          </w:p>
        </w:tc>
        <w:tc>
          <w:tcPr>
            <w:tcW w:w="1683" w:type="pct"/>
          </w:tcPr>
          <w:p w14:paraId="55CC0BB7" w14:textId="77777777" w:rsidR="00C22824" w:rsidRPr="00242814" w:rsidRDefault="00C22824" w:rsidP="00DA005D">
            <w:pPr>
              <w:spacing w:line="259" w:lineRule="auto"/>
              <w:rPr>
                <w:rFonts w:eastAsia="Calibri"/>
              </w:rPr>
            </w:pPr>
            <w:r w:rsidRPr="00242814">
              <w:t>Mainstem (Hoover)</w:t>
            </w:r>
          </w:p>
        </w:tc>
        <w:tc>
          <w:tcPr>
            <w:tcW w:w="682" w:type="pct"/>
          </w:tcPr>
          <w:p w14:paraId="50FADF3E" w14:textId="34C70A75" w:rsidR="00C22824" w:rsidRPr="00242814" w:rsidRDefault="00494507" w:rsidP="00D04D11">
            <w:pPr>
              <w:spacing w:line="259" w:lineRule="auto"/>
              <w:ind w:left="150" w:right="210"/>
              <w:jc w:val="center"/>
            </w:pPr>
            <w:r>
              <w:t>7</w:t>
            </w:r>
          </w:p>
        </w:tc>
        <w:tc>
          <w:tcPr>
            <w:tcW w:w="743" w:type="pct"/>
          </w:tcPr>
          <w:p w14:paraId="12E00F1E" w14:textId="1AE8602D" w:rsidR="00C22824" w:rsidRPr="00242814" w:rsidRDefault="00494507" w:rsidP="00D04D11">
            <w:pPr>
              <w:spacing w:line="259" w:lineRule="auto"/>
              <w:ind w:left="150" w:right="120"/>
              <w:jc w:val="center"/>
            </w:pPr>
            <w:r>
              <w:t>4</w:t>
            </w:r>
          </w:p>
        </w:tc>
        <w:tc>
          <w:tcPr>
            <w:tcW w:w="776" w:type="pct"/>
          </w:tcPr>
          <w:p w14:paraId="0FEA597A" w14:textId="3125A2E0" w:rsidR="00C22824" w:rsidRPr="00242814" w:rsidRDefault="00C22824" w:rsidP="00D04D11">
            <w:pPr>
              <w:spacing w:line="259" w:lineRule="auto"/>
              <w:ind w:left="150" w:right="255"/>
              <w:jc w:val="center"/>
            </w:pPr>
            <w:r w:rsidRPr="00242814">
              <w:t>11</w:t>
            </w:r>
          </w:p>
        </w:tc>
      </w:tr>
      <w:tr w:rsidR="00C22824" w:rsidRPr="00242814" w14:paraId="30B4C0B2" w14:textId="77777777" w:rsidTr="00723219">
        <w:tc>
          <w:tcPr>
            <w:tcW w:w="450" w:type="pct"/>
            <w:tcBorders>
              <w:bottom w:val="single" w:sz="4" w:space="0" w:color="auto"/>
            </w:tcBorders>
          </w:tcPr>
          <w:p w14:paraId="7C1DC8D7" w14:textId="77777777" w:rsidR="00C22824" w:rsidRPr="00242814" w:rsidRDefault="00C22824" w:rsidP="00DA005D">
            <w:pPr>
              <w:spacing w:line="259" w:lineRule="auto"/>
              <w:rPr>
                <w:rFonts w:eastAsia="Calibri"/>
              </w:rPr>
            </w:pPr>
          </w:p>
        </w:tc>
        <w:tc>
          <w:tcPr>
            <w:tcW w:w="666" w:type="pct"/>
            <w:tcBorders>
              <w:bottom w:val="single" w:sz="4" w:space="0" w:color="auto"/>
            </w:tcBorders>
          </w:tcPr>
          <w:p w14:paraId="1DAEECC0" w14:textId="77777777" w:rsidR="00C22824" w:rsidRPr="00242814" w:rsidRDefault="00C22824" w:rsidP="00DA005D">
            <w:pPr>
              <w:spacing w:line="259" w:lineRule="auto"/>
              <w:rPr>
                <w:rFonts w:eastAsia="Calibri"/>
              </w:rPr>
            </w:pPr>
            <w:r w:rsidRPr="00242814">
              <w:t>Aug. 6</w:t>
            </w:r>
          </w:p>
        </w:tc>
        <w:tc>
          <w:tcPr>
            <w:tcW w:w="1683" w:type="pct"/>
            <w:tcBorders>
              <w:bottom w:val="single" w:sz="4" w:space="0" w:color="auto"/>
            </w:tcBorders>
          </w:tcPr>
          <w:p w14:paraId="5ABD32FA" w14:textId="77777777" w:rsidR="00C22824" w:rsidRPr="00242814" w:rsidRDefault="00C22824" w:rsidP="00DA005D">
            <w:pPr>
              <w:spacing w:line="259" w:lineRule="auto"/>
              <w:rPr>
                <w:rFonts w:eastAsia="Calibri"/>
              </w:rPr>
            </w:pPr>
            <w:r w:rsidRPr="00242814">
              <w:t>Mainstem (Hoover)</w:t>
            </w:r>
          </w:p>
        </w:tc>
        <w:tc>
          <w:tcPr>
            <w:tcW w:w="682" w:type="pct"/>
            <w:tcBorders>
              <w:bottom w:val="single" w:sz="4" w:space="0" w:color="auto"/>
            </w:tcBorders>
          </w:tcPr>
          <w:p w14:paraId="6A393403" w14:textId="090FA05F" w:rsidR="00C22824" w:rsidRPr="00242814" w:rsidRDefault="00494507" w:rsidP="00D04D11">
            <w:pPr>
              <w:spacing w:line="259" w:lineRule="auto"/>
              <w:ind w:left="150" w:right="210"/>
              <w:jc w:val="center"/>
            </w:pPr>
            <w:r>
              <w:t>12</w:t>
            </w:r>
          </w:p>
        </w:tc>
        <w:tc>
          <w:tcPr>
            <w:tcW w:w="743" w:type="pct"/>
            <w:tcBorders>
              <w:bottom w:val="single" w:sz="4" w:space="0" w:color="auto"/>
            </w:tcBorders>
          </w:tcPr>
          <w:p w14:paraId="6DB38F4D" w14:textId="57EA3DF1" w:rsidR="00C22824" w:rsidRPr="00242814" w:rsidRDefault="00494507" w:rsidP="00D04D11">
            <w:pPr>
              <w:spacing w:line="259" w:lineRule="auto"/>
              <w:ind w:left="150" w:right="120"/>
              <w:jc w:val="center"/>
            </w:pPr>
            <w:r>
              <w:t>11</w:t>
            </w:r>
          </w:p>
        </w:tc>
        <w:tc>
          <w:tcPr>
            <w:tcW w:w="776" w:type="pct"/>
            <w:tcBorders>
              <w:bottom w:val="single" w:sz="4" w:space="0" w:color="auto"/>
            </w:tcBorders>
          </w:tcPr>
          <w:p w14:paraId="275987A0" w14:textId="0BE63F4C" w:rsidR="00C22824" w:rsidRPr="00242814" w:rsidRDefault="00C22824" w:rsidP="00D04D11">
            <w:pPr>
              <w:spacing w:line="259" w:lineRule="auto"/>
              <w:ind w:left="150" w:right="255"/>
              <w:jc w:val="center"/>
            </w:pPr>
            <w:r w:rsidRPr="00242814">
              <w:t>23</w:t>
            </w:r>
          </w:p>
        </w:tc>
      </w:tr>
      <w:tr w:rsidR="00494507" w:rsidRPr="00242814" w14:paraId="1626A2C7" w14:textId="77777777" w:rsidTr="00723219">
        <w:tc>
          <w:tcPr>
            <w:tcW w:w="450" w:type="pct"/>
            <w:tcBorders>
              <w:bottom w:val="single" w:sz="4" w:space="0" w:color="auto"/>
            </w:tcBorders>
          </w:tcPr>
          <w:p w14:paraId="318E2524" w14:textId="77777777" w:rsidR="00494507" w:rsidRPr="00242814" w:rsidRDefault="00494507" w:rsidP="00DA005D">
            <w:pPr>
              <w:spacing w:line="259" w:lineRule="auto"/>
              <w:rPr>
                <w:rFonts w:eastAsia="Calibri"/>
              </w:rPr>
            </w:pPr>
          </w:p>
        </w:tc>
        <w:tc>
          <w:tcPr>
            <w:tcW w:w="666" w:type="pct"/>
            <w:tcBorders>
              <w:bottom w:val="single" w:sz="4" w:space="0" w:color="auto"/>
            </w:tcBorders>
          </w:tcPr>
          <w:p w14:paraId="3533AC8C" w14:textId="77777777" w:rsidR="00494507" w:rsidRPr="00242814" w:rsidRDefault="00494507" w:rsidP="00DA005D">
            <w:pPr>
              <w:spacing w:line="259" w:lineRule="auto"/>
            </w:pPr>
          </w:p>
        </w:tc>
        <w:tc>
          <w:tcPr>
            <w:tcW w:w="1683" w:type="pct"/>
            <w:tcBorders>
              <w:bottom w:val="single" w:sz="4" w:space="0" w:color="auto"/>
            </w:tcBorders>
          </w:tcPr>
          <w:p w14:paraId="1A6F41DD" w14:textId="277F2875" w:rsidR="00494507" w:rsidRPr="00242814" w:rsidRDefault="00494507" w:rsidP="00DA005D">
            <w:pPr>
              <w:spacing w:line="259" w:lineRule="auto"/>
            </w:pPr>
            <w:r>
              <w:t>Total</w:t>
            </w:r>
          </w:p>
        </w:tc>
        <w:tc>
          <w:tcPr>
            <w:tcW w:w="682" w:type="pct"/>
            <w:tcBorders>
              <w:bottom w:val="single" w:sz="4" w:space="0" w:color="auto"/>
            </w:tcBorders>
          </w:tcPr>
          <w:p w14:paraId="393E8E4E" w14:textId="47FFC8DB" w:rsidR="00494507" w:rsidRPr="00242814" w:rsidRDefault="00494507" w:rsidP="00D04D11">
            <w:pPr>
              <w:spacing w:line="259" w:lineRule="auto"/>
              <w:ind w:left="150" w:right="210"/>
              <w:jc w:val="center"/>
            </w:pPr>
            <w:r>
              <w:t>146</w:t>
            </w:r>
          </w:p>
        </w:tc>
        <w:tc>
          <w:tcPr>
            <w:tcW w:w="743" w:type="pct"/>
            <w:tcBorders>
              <w:bottom w:val="single" w:sz="4" w:space="0" w:color="auto"/>
            </w:tcBorders>
          </w:tcPr>
          <w:p w14:paraId="2FE62A11" w14:textId="25E1B428" w:rsidR="00494507" w:rsidRPr="00242814" w:rsidRDefault="00494507" w:rsidP="00D04D11">
            <w:pPr>
              <w:spacing w:line="259" w:lineRule="auto"/>
              <w:ind w:left="150" w:right="120"/>
              <w:jc w:val="center"/>
            </w:pPr>
            <w:r>
              <w:t>112</w:t>
            </w:r>
          </w:p>
        </w:tc>
        <w:tc>
          <w:tcPr>
            <w:tcW w:w="776" w:type="pct"/>
            <w:tcBorders>
              <w:bottom w:val="single" w:sz="4" w:space="0" w:color="auto"/>
            </w:tcBorders>
          </w:tcPr>
          <w:p w14:paraId="2BE89EF3" w14:textId="1FAF8DB7" w:rsidR="00494507" w:rsidRPr="00242814" w:rsidRDefault="00494507" w:rsidP="00D04D11">
            <w:pPr>
              <w:spacing w:line="259" w:lineRule="auto"/>
              <w:ind w:left="150" w:right="255"/>
              <w:jc w:val="center"/>
            </w:pPr>
            <w:r>
              <w:t>258</w:t>
            </w:r>
          </w:p>
        </w:tc>
      </w:tr>
      <w:tr w:rsidR="00494507" w:rsidRPr="00242814" w14:paraId="4A0C2D78" w14:textId="77777777" w:rsidTr="00723219">
        <w:tc>
          <w:tcPr>
            <w:tcW w:w="450" w:type="pct"/>
            <w:tcBorders>
              <w:top w:val="single" w:sz="4" w:space="0" w:color="auto"/>
            </w:tcBorders>
          </w:tcPr>
          <w:p w14:paraId="21512FA7" w14:textId="77777777" w:rsidR="00494507" w:rsidRPr="00242814" w:rsidRDefault="00494507" w:rsidP="00494507">
            <w:pPr>
              <w:spacing w:line="259" w:lineRule="auto"/>
              <w:rPr>
                <w:rFonts w:eastAsia="Calibri"/>
              </w:rPr>
            </w:pPr>
            <w:r w:rsidRPr="00242814">
              <w:rPr>
                <w:rFonts w:eastAsia="Calibri"/>
              </w:rPr>
              <w:t>2013</w:t>
            </w:r>
          </w:p>
        </w:tc>
        <w:tc>
          <w:tcPr>
            <w:tcW w:w="666" w:type="pct"/>
            <w:tcBorders>
              <w:top w:val="single" w:sz="4" w:space="0" w:color="auto"/>
            </w:tcBorders>
          </w:tcPr>
          <w:p w14:paraId="429DDBFB" w14:textId="77777777" w:rsidR="00494507" w:rsidRPr="00242814" w:rsidRDefault="00494507" w:rsidP="00494507">
            <w:pPr>
              <w:spacing w:line="259" w:lineRule="auto"/>
              <w:rPr>
                <w:rFonts w:eastAsia="Calibri"/>
              </w:rPr>
            </w:pPr>
            <w:r w:rsidRPr="00242814">
              <w:t>Jun. 10</w:t>
            </w:r>
          </w:p>
        </w:tc>
        <w:tc>
          <w:tcPr>
            <w:tcW w:w="1683" w:type="pct"/>
            <w:tcBorders>
              <w:top w:val="single" w:sz="4" w:space="0" w:color="auto"/>
            </w:tcBorders>
          </w:tcPr>
          <w:p w14:paraId="3D0CFC82" w14:textId="77777777" w:rsidR="00494507" w:rsidRPr="00242814" w:rsidRDefault="00494507" w:rsidP="00494507">
            <w:pPr>
              <w:spacing w:line="259" w:lineRule="auto"/>
              <w:rPr>
                <w:rFonts w:eastAsia="Calibri"/>
              </w:rPr>
            </w:pPr>
            <w:r w:rsidRPr="00242814">
              <w:t>Mainstem (Hoover)</w:t>
            </w:r>
          </w:p>
        </w:tc>
        <w:tc>
          <w:tcPr>
            <w:tcW w:w="682" w:type="pct"/>
            <w:tcBorders>
              <w:top w:val="single" w:sz="4" w:space="0" w:color="auto"/>
            </w:tcBorders>
          </w:tcPr>
          <w:p w14:paraId="5A8BDEBD" w14:textId="28675A95" w:rsidR="00494507" w:rsidRDefault="00FD331F" w:rsidP="00FD331F">
            <w:pPr>
              <w:spacing w:line="259" w:lineRule="auto"/>
              <w:ind w:left="-107" w:right="210"/>
              <w:jc w:val="center"/>
              <w:rPr>
                <w:rFonts w:eastAsia="Calibri"/>
              </w:rPr>
            </w:pPr>
            <w:r>
              <w:t xml:space="preserve">     </w:t>
            </w:r>
            <w:r w:rsidR="00494507" w:rsidRPr="00F06A03">
              <w:t>23</w:t>
            </w:r>
          </w:p>
        </w:tc>
        <w:tc>
          <w:tcPr>
            <w:tcW w:w="743" w:type="pct"/>
            <w:tcBorders>
              <w:top w:val="single" w:sz="4" w:space="0" w:color="auto"/>
            </w:tcBorders>
          </w:tcPr>
          <w:p w14:paraId="7839596C" w14:textId="4F204590" w:rsidR="00494507" w:rsidRDefault="00FD331F" w:rsidP="00FD331F">
            <w:pPr>
              <w:spacing w:line="259" w:lineRule="auto"/>
              <w:ind w:left="-107" w:right="120"/>
              <w:jc w:val="center"/>
              <w:rPr>
                <w:rFonts w:eastAsia="Calibri"/>
              </w:rPr>
            </w:pPr>
            <w:r>
              <w:t xml:space="preserve">    </w:t>
            </w:r>
            <w:r w:rsidR="00494507" w:rsidRPr="00F06A03">
              <w:t>25</w:t>
            </w:r>
          </w:p>
        </w:tc>
        <w:tc>
          <w:tcPr>
            <w:tcW w:w="776" w:type="pct"/>
            <w:tcBorders>
              <w:top w:val="single" w:sz="4" w:space="0" w:color="auto"/>
            </w:tcBorders>
          </w:tcPr>
          <w:p w14:paraId="363FD647" w14:textId="0C77CE30" w:rsidR="00494507" w:rsidRPr="00242814" w:rsidRDefault="00FD331F" w:rsidP="00FD331F">
            <w:pPr>
              <w:spacing w:line="259" w:lineRule="auto"/>
              <w:ind w:left="-107" w:right="255"/>
              <w:jc w:val="center"/>
              <w:rPr>
                <w:rFonts w:eastAsia="Calibri"/>
              </w:rPr>
            </w:pPr>
            <w:r>
              <w:rPr>
                <w:rFonts w:eastAsia="Calibri"/>
              </w:rPr>
              <w:t xml:space="preserve">    </w:t>
            </w:r>
            <w:r w:rsidR="00494507" w:rsidRPr="00242814">
              <w:rPr>
                <w:rFonts w:eastAsia="Calibri"/>
              </w:rPr>
              <w:t>48</w:t>
            </w:r>
          </w:p>
        </w:tc>
      </w:tr>
      <w:tr w:rsidR="00494507" w:rsidRPr="00242814" w14:paraId="1D16BCAB" w14:textId="77777777" w:rsidTr="00723219">
        <w:tc>
          <w:tcPr>
            <w:tcW w:w="450" w:type="pct"/>
          </w:tcPr>
          <w:p w14:paraId="50393FF7" w14:textId="77777777" w:rsidR="00494507" w:rsidRPr="00242814" w:rsidRDefault="00494507" w:rsidP="00494507">
            <w:pPr>
              <w:spacing w:line="259" w:lineRule="auto"/>
              <w:rPr>
                <w:rFonts w:eastAsia="Calibri"/>
              </w:rPr>
            </w:pPr>
          </w:p>
        </w:tc>
        <w:tc>
          <w:tcPr>
            <w:tcW w:w="666" w:type="pct"/>
          </w:tcPr>
          <w:p w14:paraId="3F57CBBC" w14:textId="77777777" w:rsidR="00494507" w:rsidRPr="00242814" w:rsidRDefault="00494507" w:rsidP="00494507">
            <w:pPr>
              <w:spacing w:line="259" w:lineRule="auto"/>
              <w:rPr>
                <w:rFonts w:eastAsia="Calibri"/>
              </w:rPr>
            </w:pPr>
            <w:r>
              <w:rPr>
                <w:rFonts w:eastAsia="Calibri"/>
              </w:rPr>
              <w:t>Jun. 13</w:t>
            </w:r>
          </w:p>
        </w:tc>
        <w:tc>
          <w:tcPr>
            <w:tcW w:w="1683" w:type="pct"/>
          </w:tcPr>
          <w:p w14:paraId="262FBF71"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13F5176C" w14:textId="3754CF50" w:rsidR="00494507" w:rsidRDefault="00494507" w:rsidP="00FD331F">
            <w:pPr>
              <w:spacing w:line="259" w:lineRule="auto"/>
              <w:ind w:left="150" w:right="210"/>
              <w:jc w:val="center"/>
              <w:rPr>
                <w:rFonts w:eastAsia="Calibri"/>
              </w:rPr>
            </w:pPr>
            <w:r w:rsidRPr="00F06A03">
              <w:t>15</w:t>
            </w:r>
          </w:p>
        </w:tc>
        <w:tc>
          <w:tcPr>
            <w:tcW w:w="743" w:type="pct"/>
          </w:tcPr>
          <w:p w14:paraId="6C92ECAD" w14:textId="4BA1F838" w:rsidR="00494507" w:rsidRDefault="00494507" w:rsidP="00FD331F">
            <w:pPr>
              <w:spacing w:line="259" w:lineRule="auto"/>
              <w:ind w:left="150" w:right="120"/>
              <w:jc w:val="center"/>
              <w:rPr>
                <w:rFonts w:eastAsia="Calibri"/>
              </w:rPr>
            </w:pPr>
            <w:r w:rsidRPr="00F06A03">
              <w:t>22</w:t>
            </w:r>
          </w:p>
        </w:tc>
        <w:tc>
          <w:tcPr>
            <w:tcW w:w="776" w:type="pct"/>
          </w:tcPr>
          <w:p w14:paraId="10D02B38" w14:textId="4B288569" w:rsidR="00494507" w:rsidRPr="00242814" w:rsidRDefault="00494507" w:rsidP="00FD331F">
            <w:pPr>
              <w:spacing w:line="259" w:lineRule="auto"/>
              <w:ind w:left="150" w:right="255"/>
              <w:jc w:val="center"/>
              <w:rPr>
                <w:rFonts w:eastAsia="Calibri"/>
              </w:rPr>
            </w:pPr>
            <w:r>
              <w:rPr>
                <w:rFonts w:eastAsia="Calibri"/>
              </w:rPr>
              <w:t>37</w:t>
            </w:r>
          </w:p>
        </w:tc>
      </w:tr>
      <w:tr w:rsidR="00494507" w:rsidRPr="00242814" w14:paraId="1D89D020" w14:textId="77777777" w:rsidTr="00723219">
        <w:tc>
          <w:tcPr>
            <w:tcW w:w="450" w:type="pct"/>
          </w:tcPr>
          <w:p w14:paraId="0C509DE1" w14:textId="77777777" w:rsidR="00494507" w:rsidRPr="00242814" w:rsidRDefault="00494507" w:rsidP="00494507">
            <w:pPr>
              <w:spacing w:line="259" w:lineRule="auto"/>
              <w:rPr>
                <w:rFonts w:eastAsia="Calibri"/>
              </w:rPr>
            </w:pPr>
          </w:p>
        </w:tc>
        <w:tc>
          <w:tcPr>
            <w:tcW w:w="666" w:type="pct"/>
          </w:tcPr>
          <w:p w14:paraId="0BC5653B" w14:textId="77777777" w:rsidR="00494507" w:rsidRPr="00242814" w:rsidRDefault="00494507" w:rsidP="00494507">
            <w:pPr>
              <w:spacing w:line="259" w:lineRule="auto"/>
              <w:rPr>
                <w:rFonts w:eastAsia="Calibri"/>
              </w:rPr>
            </w:pPr>
            <w:r>
              <w:rPr>
                <w:rFonts w:eastAsia="Calibri"/>
              </w:rPr>
              <w:t>Jun. 20</w:t>
            </w:r>
          </w:p>
        </w:tc>
        <w:tc>
          <w:tcPr>
            <w:tcW w:w="1683" w:type="pct"/>
          </w:tcPr>
          <w:p w14:paraId="2EC94D85"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06FAC581" w14:textId="1FBC531D" w:rsidR="00494507" w:rsidRDefault="00494507" w:rsidP="00FD331F">
            <w:pPr>
              <w:spacing w:line="259" w:lineRule="auto"/>
              <w:ind w:left="150" w:right="210"/>
              <w:jc w:val="center"/>
              <w:rPr>
                <w:rFonts w:eastAsia="Calibri"/>
              </w:rPr>
            </w:pPr>
            <w:r w:rsidRPr="00F06A03">
              <w:t>11</w:t>
            </w:r>
          </w:p>
        </w:tc>
        <w:tc>
          <w:tcPr>
            <w:tcW w:w="743" w:type="pct"/>
          </w:tcPr>
          <w:p w14:paraId="089F6494" w14:textId="16CD400D" w:rsidR="00494507" w:rsidRDefault="00494507" w:rsidP="00FD331F">
            <w:pPr>
              <w:spacing w:line="259" w:lineRule="auto"/>
              <w:ind w:left="150" w:right="120"/>
              <w:jc w:val="center"/>
              <w:rPr>
                <w:rFonts w:eastAsia="Calibri"/>
              </w:rPr>
            </w:pPr>
            <w:r w:rsidRPr="00F06A03">
              <w:t>8</w:t>
            </w:r>
          </w:p>
        </w:tc>
        <w:tc>
          <w:tcPr>
            <w:tcW w:w="776" w:type="pct"/>
          </w:tcPr>
          <w:p w14:paraId="7BAFACEC" w14:textId="5B8E9963" w:rsidR="00494507" w:rsidRPr="00242814" w:rsidRDefault="00494507" w:rsidP="00FD331F">
            <w:pPr>
              <w:spacing w:line="259" w:lineRule="auto"/>
              <w:ind w:left="150" w:right="255"/>
              <w:jc w:val="center"/>
              <w:rPr>
                <w:rFonts w:eastAsia="Calibri"/>
              </w:rPr>
            </w:pPr>
            <w:r>
              <w:rPr>
                <w:rFonts w:eastAsia="Calibri"/>
              </w:rPr>
              <w:t>19</w:t>
            </w:r>
          </w:p>
        </w:tc>
      </w:tr>
      <w:tr w:rsidR="00494507" w:rsidRPr="00242814" w14:paraId="76D2BB72" w14:textId="77777777" w:rsidTr="00723219">
        <w:tc>
          <w:tcPr>
            <w:tcW w:w="450" w:type="pct"/>
          </w:tcPr>
          <w:p w14:paraId="4B020ECD" w14:textId="77777777" w:rsidR="00494507" w:rsidRPr="00242814" w:rsidRDefault="00494507" w:rsidP="00494507">
            <w:pPr>
              <w:spacing w:line="259" w:lineRule="auto"/>
              <w:rPr>
                <w:rFonts w:eastAsia="Calibri"/>
              </w:rPr>
            </w:pPr>
          </w:p>
        </w:tc>
        <w:tc>
          <w:tcPr>
            <w:tcW w:w="666" w:type="pct"/>
          </w:tcPr>
          <w:p w14:paraId="28FEAAA3" w14:textId="77777777" w:rsidR="00494507" w:rsidRPr="00242814" w:rsidRDefault="00494507" w:rsidP="00494507">
            <w:pPr>
              <w:spacing w:line="259" w:lineRule="auto"/>
              <w:rPr>
                <w:rFonts w:eastAsia="Calibri"/>
              </w:rPr>
            </w:pPr>
            <w:r>
              <w:rPr>
                <w:rFonts w:eastAsia="Calibri"/>
              </w:rPr>
              <w:t>Jun. 28</w:t>
            </w:r>
          </w:p>
        </w:tc>
        <w:tc>
          <w:tcPr>
            <w:tcW w:w="1683" w:type="pct"/>
          </w:tcPr>
          <w:p w14:paraId="4CE4F2BA" w14:textId="77777777" w:rsidR="00494507" w:rsidRPr="00242814" w:rsidRDefault="00494507" w:rsidP="00494507">
            <w:pPr>
              <w:spacing w:line="259" w:lineRule="auto"/>
              <w:rPr>
                <w:rFonts w:eastAsia="Calibri"/>
              </w:rPr>
            </w:pPr>
            <w:r w:rsidRPr="00242814">
              <w:t>Mainstem (Hoover)</w:t>
            </w:r>
          </w:p>
        </w:tc>
        <w:tc>
          <w:tcPr>
            <w:tcW w:w="682" w:type="pct"/>
          </w:tcPr>
          <w:p w14:paraId="521CBAF0" w14:textId="5B1EF542" w:rsidR="00494507" w:rsidRDefault="00494507" w:rsidP="00FD331F">
            <w:pPr>
              <w:spacing w:line="259" w:lineRule="auto"/>
              <w:ind w:left="150" w:right="210"/>
              <w:jc w:val="center"/>
              <w:rPr>
                <w:rFonts w:eastAsia="Calibri"/>
              </w:rPr>
            </w:pPr>
            <w:r w:rsidRPr="00F06A03">
              <w:t>27</w:t>
            </w:r>
          </w:p>
        </w:tc>
        <w:tc>
          <w:tcPr>
            <w:tcW w:w="743" w:type="pct"/>
          </w:tcPr>
          <w:p w14:paraId="30FF0A42" w14:textId="4DB3CA34" w:rsidR="00494507" w:rsidRDefault="00494507" w:rsidP="00FD331F">
            <w:pPr>
              <w:spacing w:line="259" w:lineRule="auto"/>
              <w:ind w:left="150" w:right="120"/>
              <w:jc w:val="center"/>
              <w:rPr>
                <w:rFonts w:eastAsia="Calibri"/>
              </w:rPr>
            </w:pPr>
            <w:r w:rsidRPr="00F06A03">
              <w:t>33</w:t>
            </w:r>
          </w:p>
        </w:tc>
        <w:tc>
          <w:tcPr>
            <w:tcW w:w="776" w:type="pct"/>
          </w:tcPr>
          <w:p w14:paraId="0640964D" w14:textId="65E22DAC" w:rsidR="00494507" w:rsidRPr="00242814" w:rsidRDefault="00494507" w:rsidP="00FD331F">
            <w:pPr>
              <w:spacing w:line="259" w:lineRule="auto"/>
              <w:ind w:left="150" w:right="255"/>
              <w:jc w:val="center"/>
              <w:rPr>
                <w:rFonts w:eastAsia="Calibri"/>
              </w:rPr>
            </w:pPr>
            <w:r>
              <w:rPr>
                <w:rFonts w:eastAsia="Calibri"/>
              </w:rPr>
              <w:t>60</w:t>
            </w:r>
          </w:p>
        </w:tc>
      </w:tr>
      <w:tr w:rsidR="00494507" w:rsidRPr="00242814" w14:paraId="41DE92E0" w14:textId="77777777" w:rsidTr="00723219">
        <w:tc>
          <w:tcPr>
            <w:tcW w:w="450" w:type="pct"/>
          </w:tcPr>
          <w:p w14:paraId="0D6DFC74" w14:textId="77777777" w:rsidR="00494507" w:rsidRPr="00242814" w:rsidRDefault="00494507" w:rsidP="00494507">
            <w:pPr>
              <w:spacing w:line="259" w:lineRule="auto"/>
              <w:rPr>
                <w:rFonts w:eastAsia="Calibri"/>
              </w:rPr>
            </w:pPr>
          </w:p>
        </w:tc>
        <w:tc>
          <w:tcPr>
            <w:tcW w:w="666" w:type="pct"/>
          </w:tcPr>
          <w:p w14:paraId="4F7AA151" w14:textId="77777777" w:rsidR="00494507" w:rsidRDefault="00494507" w:rsidP="00494507">
            <w:pPr>
              <w:spacing w:line="259" w:lineRule="auto"/>
              <w:rPr>
                <w:rFonts w:eastAsia="Calibri"/>
              </w:rPr>
            </w:pPr>
            <w:r>
              <w:rPr>
                <w:rFonts w:eastAsia="Calibri"/>
              </w:rPr>
              <w:t>Jul. 1</w:t>
            </w:r>
          </w:p>
        </w:tc>
        <w:tc>
          <w:tcPr>
            <w:tcW w:w="1683" w:type="pct"/>
          </w:tcPr>
          <w:p w14:paraId="2E8B7C97"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3033E3C2" w14:textId="6B41D9A2" w:rsidR="00494507" w:rsidRDefault="00494507" w:rsidP="00FD331F">
            <w:pPr>
              <w:spacing w:line="259" w:lineRule="auto"/>
              <w:ind w:left="150" w:right="210"/>
              <w:jc w:val="center"/>
              <w:rPr>
                <w:rFonts w:eastAsia="Calibri"/>
              </w:rPr>
            </w:pPr>
            <w:r w:rsidRPr="00BF3FC4">
              <w:t>24</w:t>
            </w:r>
          </w:p>
        </w:tc>
        <w:tc>
          <w:tcPr>
            <w:tcW w:w="743" w:type="pct"/>
          </w:tcPr>
          <w:p w14:paraId="0A2F1156" w14:textId="584711DD" w:rsidR="00494507" w:rsidRDefault="00494507" w:rsidP="00FD331F">
            <w:pPr>
              <w:spacing w:line="259" w:lineRule="auto"/>
              <w:ind w:left="150" w:right="120"/>
              <w:jc w:val="center"/>
              <w:rPr>
                <w:rFonts w:eastAsia="Calibri"/>
              </w:rPr>
            </w:pPr>
            <w:r w:rsidRPr="00BF3FC4">
              <w:t>28</w:t>
            </w:r>
          </w:p>
        </w:tc>
        <w:tc>
          <w:tcPr>
            <w:tcW w:w="776" w:type="pct"/>
          </w:tcPr>
          <w:p w14:paraId="3837705E" w14:textId="43395999" w:rsidR="00494507" w:rsidRDefault="00494507" w:rsidP="00FD331F">
            <w:pPr>
              <w:spacing w:line="259" w:lineRule="auto"/>
              <w:ind w:left="150" w:right="255"/>
              <w:jc w:val="center"/>
              <w:rPr>
                <w:rFonts w:eastAsia="Calibri"/>
              </w:rPr>
            </w:pPr>
            <w:r>
              <w:rPr>
                <w:rFonts w:eastAsia="Calibri"/>
              </w:rPr>
              <w:t>52</w:t>
            </w:r>
          </w:p>
        </w:tc>
      </w:tr>
      <w:tr w:rsidR="00494507" w:rsidRPr="00242814" w14:paraId="53022199" w14:textId="77777777" w:rsidTr="00723219">
        <w:tc>
          <w:tcPr>
            <w:tcW w:w="450" w:type="pct"/>
          </w:tcPr>
          <w:p w14:paraId="12B57538" w14:textId="77777777" w:rsidR="00494507" w:rsidRPr="00242814" w:rsidRDefault="00494507" w:rsidP="00494507">
            <w:pPr>
              <w:spacing w:line="259" w:lineRule="auto"/>
              <w:rPr>
                <w:rFonts w:eastAsia="Calibri"/>
              </w:rPr>
            </w:pPr>
          </w:p>
        </w:tc>
        <w:tc>
          <w:tcPr>
            <w:tcW w:w="666" w:type="pct"/>
          </w:tcPr>
          <w:p w14:paraId="565E90A7" w14:textId="77777777" w:rsidR="00494507" w:rsidRDefault="00494507" w:rsidP="00494507">
            <w:pPr>
              <w:spacing w:line="259" w:lineRule="auto"/>
              <w:rPr>
                <w:rFonts w:eastAsia="Calibri"/>
              </w:rPr>
            </w:pPr>
            <w:r>
              <w:rPr>
                <w:rFonts w:eastAsia="Calibri"/>
              </w:rPr>
              <w:t>Jul. 3</w:t>
            </w:r>
          </w:p>
        </w:tc>
        <w:tc>
          <w:tcPr>
            <w:tcW w:w="1683" w:type="pct"/>
          </w:tcPr>
          <w:p w14:paraId="04E03010" w14:textId="77777777" w:rsidR="00494507" w:rsidRPr="00242814" w:rsidRDefault="00494507" w:rsidP="00494507">
            <w:pPr>
              <w:spacing w:line="259" w:lineRule="auto"/>
              <w:rPr>
                <w:rFonts w:eastAsia="Calibri"/>
              </w:rPr>
            </w:pPr>
            <w:r w:rsidRPr="00242814">
              <w:t>Mainstem (Hoover)</w:t>
            </w:r>
          </w:p>
        </w:tc>
        <w:tc>
          <w:tcPr>
            <w:tcW w:w="682" w:type="pct"/>
          </w:tcPr>
          <w:p w14:paraId="33BBEE1D" w14:textId="3985286C" w:rsidR="00494507" w:rsidRDefault="00494507" w:rsidP="00D04D11">
            <w:pPr>
              <w:spacing w:line="259" w:lineRule="auto"/>
              <w:ind w:left="150" w:right="210"/>
              <w:jc w:val="center"/>
              <w:rPr>
                <w:rFonts w:eastAsia="Calibri"/>
              </w:rPr>
            </w:pPr>
            <w:r w:rsidRPr="00BF3FC4">
              <w:t>28</w:t>
            </w:r>
          </w:p>
        </w:tc>
        <w:tc>
          <w:tcPr>
            <w:tcW w:w="743" w:type="pct"/>
          </w:tcPr>
          <w:p w14:paraId="2CAC61DB" w14:textId="446C889B" w:rsidR="00494507" w:rsidRDefault="00494507" w:rsidP="00D04D11">
            <w:pPr>
              <w:spacing w:line="259" w:lineRule="auto"/>
              <w:ind w:left="150" w:right="120"/>
              <w:jc w:val="center"/>
              <w:rPr>
                <w:rFonts w:eastAsia="Calibri"/>
              </w:rPr>
            </w:pPr>
            <w:r w:rsidRPr="00BF3FC4">
              <w:t>32</w:t>
            </w:r>
          </w:p>
        </w:tc>
        <w:tc>
          <w:tcPr>
            <w:tcW w:w="776" w:type="pct"/>
          </w:tcPr>
          <w:p w14:paraId="27A07DAD" w14:textId="4AB8C00C" w:rsidR="00494507" w:rsidRDefault="00494507" w:rsidP="00D04D11">
            <w:pPr>
              <w:spacing w:line="259" w:lineRule="auto"/>
              <w:ind w:left="150" w:right="255"/>
              <w:jc w:val="center"/>
              <w:rPr>
                <w:rFonts w:eastAsia="Calibri"/>
              </w:rPr>
            </w:pPr>
            <w:r>
              <w:rPr>
                <w:rFonts w:eastAsia="Calibri"/>
              </w:rPr>
              <w:t>60</w:t>
            </w:r>
          </w:p>
        </w:tc>
      </w:tr>
      <w:tr w:rsidR="00494507" w:rsidRPr="00242814" w14:paraId="3FEE3888" w14:textId="77777777" w:rsidTr="00723219">
        <w:tc>
          <w:tcPr>
            <w:tcW w:w="450" w:type="pct"/>
          </w:tcPr>
          <w:p w14:paraId="13CFDCED" w14:textId="77777777" w:rsidR="00494507" w:rsidRPr="00242814" w:rsidRDefault="00494507" w:rsidP="00494507">
            <w:pPr>
              <w:spacing w:line="259" w:lineRule="auto"/>
              <w:rPr>
                <w:rFonts w:eastAsia="Calibri"/>
              </w:rPr>
            </w:pPr>
          </w:p>
        </w:tc>
        <w:tc>
          <w:tcPr>
            <w:tcW w:w="666" w:type="pct"/>
          </w:tcPr>
          <w:p w14:paraId="285B2A9E" w14:textId="77777777" w:rsidR="00494507" w:rsidRDefault="00494507" w:rsidP="00494507">
            <w:pPr>
              <w:spacing w:line="259" w:lineRule="auto"/>
              <w:rPr>
                <w:rFonts w:eastAsia="Calibri"/>
              </w:rPr>
            </w:pPr>
            <w:r>
              <w:rPr>
                <w:rFonts w:eastAsia="Calibri"/>
              </w:rPr>
              <w:t>Jul. 8</w:t>
            </w:r>
          </w:p>
        </w:tc>
        <w:tc>
          <w:tcPr>
            <w:tcW w:w="1683" w:type="pct"/>
          </w:tcPr>
          <w:p w14:paraId="4C7EC3EB" w14:textId="77777777" w:rsidR="00494507" w:rsidRPr="00242814" w:rsidRDefault="00494507" w:rsidP="00494507">
            <w:pPr>
              <w:spacing w:line="259" w:lineRule="auto"/>
              <w:rPr>
                <w:rFonts w:eastAsia="Calibri"/>
              </w:rPr>
            </w:pPr>
            <w:r w:rsidRPr="00242814">
              <w:t>Mainstem (Hoover)</w:t>
            </w:r>
          </w:p>
        </w:tc>
        <w:tc>
          <w:tcPr>
            <w:tcW w:w="682" w:type="pct"/>
          </w:tcPr>
          <w:p w14:paraId="68AC0EDA" w14:textId="12C18631" w:rsidR="00494507" w:rsidRDefault="00494507" w:rsidP="00D04D11">
            <w:pPr>
              <w:spacing w:line="259" w:lineRule="auto"/>
              <w:ind w:left="150" w:right="210"/>
              <w:jc w:val="center"/>
              <w:rPr>
                <w:rFonts w:eastAsia="Calibri"/>
              </w:rPr>
            </w:pPr>
            <w:r w:rsidRPr="00BF3FC4">
              <w:t>8</w:t>
            </w:r>
          </w:p>
        </w:tc>
        <w:tc>
          <w:tcPr>
            <w:tcW w:w="743" w:type="pct"/>
          </w:tcPr>
          <w:p w14:paraId="73BD7441" w14:textId="2545BE26" w:rsidR="00494507" w:rsidRDefault="00494507" w:rsidP="00D04D11">
            <w:pPr>
              <w:spacing w:line="259" w:lineRule="auto"/>
              <w:ind w:left="150" w:right="120"/>
              <w:jc w:val="center"/>
              <w:rPr>
                <w:rFonts w:eastAsia="Calibri"/>
              </w:rPr>
            </w:pPr>
            <w:r w:rsidRPr="00BF3FC4">
              <w:t>24</w:t>
            </w:r>
          </w:p>
        </w:tc>
        <w:tc>
          <w:tcPr>
            <w:tcW w:w="776" w:type="pct"/>
          </w:tcPr>
          <w:p w14:paraId="362EE404" w14:textId="6C32CBB3" w:rsidR="00494507" w:rsidRDefault="00494507" w:rsidP="00D04D11">
            <w:pPr>
              <w:spacing w:line="259" w:lineRule="auto"/>
              <w:ind w:left="150" w:right="255"/>
              <w:jc w:val="center"/>
              <w:rPr>
                <w:rFonts w:eastAsia="Calibri"/>
              </w:rPr>
            </w:pPr>
            <w:r>
              <w:rPr>
                <w:rFonts w:eastAsia="Calibri"/>
              </w:rPr>
              <w:t>32</w:t>
            </w:r>
          </w:p>
        </w:tc>
      </w:tr>
      <w:tr w:rsidR="00494507" w:rsidRPr="00242814" w14:paraId="52978D05" w14:textId="77777777" w:rsidTr="00723219">
        <w:tc>
          <w:tcPr>
            <w:tcW w:w="450" w:type="pct"/>
          </w:tcPr>
          <w:p w14:paraId="30FB9365" w14:textId="77777777" w:rsidR="00494507" w:rsidRPr="00242814" w:rsidRDefault="00494507" w:rsidP="00494507">
            <w:pPr>
              <w:spacing w:line="259" w:lineRule="auto"/>
              <w:rPr>
                <w:rFonts w:eastAsia="Calibri"/>
              </w:rPr>
            </w:pPr>
          </w:p>
        </w:tc>
        <w:tc>
          <w:tcPr>
            <w:tcW w:w="666" w:type="pct"/>
          </w:tcPr>
          <w:p w14:paraId="3E52694D" w14:textId="77777777" w:rsidR="00494507" w:rsidRDefault="00494507" w:rsidP="00494507">
            <w:pPr>
              <w:spacing w:line="259" w:lineRule="auto"/>
              <w:rPr>
                <w:rFonts w:eastAsia="Calibri"/>
              </w:rPr>
            </w:pPr>
            <w:r>
              <w:rPr>
                <w:rFonts w:eastAsia="Calibri"/>
              </w:rPr>
              <w:t>Jul. 12</w:t>
            </w:r>
          </w:p>
        </w:tc>
        <w:tc>
          <w:tcPr>
            <w:tcW w:w="1683" w:type="pct"/>
          </w:tcPr>
          <w:p w14:paraId="7A9E801E"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6837A699" w14:textId="7F9C820E" w:rsidR="00494507" w:rsidRDefault="00494507" w:rsidP="00D04D11">
            <w:pPr>
              <w:spacing w:line="259" w:lineRule="auto"/>
              <w:ind w:left="150" w:right="210"/>
              <w:jc w:val="center"/>
              <w:rPr>
                <w:rFonts w:eastAsia="Calibri"/>
              </w:rPr>
            </w:pPr>
            <w:r w:rsidRPr="00BF3FC4">
              <w:t>20</w:t>
            </w:r>
          </w:p>
        </w:tc>
        <w:tc>
          <w:tcPr>
            <w:tcW w:w="743" w:type="pct"/>
          </w:tcPr>
          <w:p w14:paraId="1DA457E1" w14:textId="32365384" w:rsidR="00494507" w:rsidRDefault="00494507" w:rsidP="00D04D11">
            <w:pPr>
              <w:spacing w:line="259" w:lineRule="auto"/>
              <w:ind w:left="150" w:right="120"/>
              <w:jc w:val="center"/>
              <w:rPr>
                <w:rFonts w:eastAsia="Calibri"/>
              </w:rPr>
            </w:pPr>
            <w:r w:rsidRPr="00BF3FC4">
              <w:t>14</w:t>
            </w:r>
          </w:p>
        </w:tc>
        <w:tc>
          <w:tcPr>
            <w:tcW w:w="776" w:type="pct"/>
          </w:tcPr>
          <w:p w14:paraId="2DA5F43D" w14:textId="4621E6E9" w:rsidR="00494507" w:rsidRDefault="00494507" w:rsidP="00D04D11">
            <w:pPr>
              <w:spacing w:line="259" w:lineRule="auto"/>
              <w:ind w:left="150" w:right="255"/>
              <w:jc w:val="center"/>
              <w:rPr>
                <w:rFonts w:eastAsia="Calibri"/>
              </w:rPr>
            </w:pPr>
            <w:r>
              <w:rPr>
                <w:rFonts w:eastAsia="Calibri"/>
              </w:rPr>
              <w:t>34</w:t>
            </w:r>
          </w:p>
        </w:tc>
      </w:tr>
      <w:tr w:rsidR="00494507" w:rsidRPr="00242814" w14:paraId="1ADBC134" w14:textId="77777777" w:rsidTr="00723219">
        <w:tc>
          <w:tcPr>
            <w:tcW w:w="450" w:type="pct"/>
          </w:tcPr>
          <w:p w14:paraId="1B09CFE3" w14:textId="77777777" w:rsidR="00494507" w:rsidRPr="00242814" w:rsidRDefault="00494507" w:rsidP="00494507">
            <w:pPr>
              <w:spacing w:line="259" w:lineRule="auto"/>
              <w:rPr>
                <w:rFonts w:eastAsia="Calibri"/>
              </w:rPr>
            </w:pPr>
          </w:p>
        </w:tc>
        <w:tc>
          <w:tcPr>
            <w:tcW w:w="666" w:type="pct"/>
          </w:tcPr>
          <w:p w14:paraId="6278ED7D" w14:textId="77777777" w:rsidR="00494507" w:rsidRDefault="00494507" w:rsidP="00494507">
            <w:pPr>
              <w:spacing w:line="259" w:lineRule="auto"/>
              <w:rPr>
                <w:rFonts w:eastAsia="Calibri"/>
              </w:rPr>
            </w:pPr>
            <w:r>
              <w:rPr>
                <w:rFonts w:eastAsia="Calibri"/>
              </w:rPr>
              <w:t>Jul. 18</w:t>
            </w:r>
          </w:p>
        </w:tc>
        <w:tc>
          <w:tcPr>
            <w:tcW w:w="1683" w:type="pct"/>
          </w:tcPr>
          <w:p w14:paraId="543BACD3" w14:textId="77777777" w:rsidR="00494507" w:rsidRPr="00242814" w:rsidRDefault="00494507" w:rsidP="00494507">
            <w:pPr>
              <w:spacing w:line="259" w:lineRule="auto"/>
              <w:rPr>
                <w:rFonts w:eastAsia="Calibri"/>
              </w:rPr>
            </w:pPr>
            <w:r w:rsidRPr="00242814">
              <w:t>Mainstem (Hoover)</w:t>
            </w:r>
          </w:p>
        </w:tc>
        <w:tc>
          <w:tcPr>
            <w:tcW w:w="682" w:type="pct"/>
          </w:tcPr>
          <w:p w14:paraId="0BDCAB47" w14:textId="692EAF50" w:rsidR="00494507" w:rsidRDefault="00494507" w:rsidP="00D04D11">
            <w:pPr>
              <w:spacing w:line="259" w:lineRule="auto"/>
              <w:ind w:left="150" w:right="210"/>
              <w:jc w:val="center"/>
              <w:rPr>
                <w:rFonts w:eastAsia="Calibri"/>
              </w:rPr>
            </w:pPr>
            <w:r w:rsidRPr="00BF3FC4">
              <w:t>24</w:t>
            </w:r>
          </w:p>
        </w:tc>
        <w:tc>
          <w:tcPr>
            <w:tcW w:w="743" w:type="pct"/>
          </w:tcPr>
          <w:p w14:paraId="6710A45C" w14:textId="3F089164" w:rsidR="00494507" w:rsidRDefault="00494507" w:rsidP="00D04D11">
            <w:pPr>
              <w:spacing w:line="259" w:lineRule="auto"/>
              <w:ind w:left="150" w:right="120"/>
              <w:jc w:val="center"/>
              <w:rPr>
                <w:rFonts w:eastAsia="Calibri"/>
              </w:rPr>
            </w:pPr>
            <w:r w:rsidRPr="00BF3FC4">
              <w:t>35</w:t>
            </w:r>
          </w:p>
        </w:tc>
        <w:tc>
          <w:tcPr>
            <w:tcW w:w="776" w:type="pct"/>
          </w:tcPr>
          <w:p w14:paraId="10620162" w14:textId="44CC2768" w:rsidR="00494507" w:rsidRDefault="00494507" w:rsidP="00D04D11">
            <w:pPr>
              <w:spacing w:line="259" w:lineRule="auto"/>
              <w:ind w:left="150" w:right="255"/>
              <w:jc w:val="center"/>
              <w:rPr>
                <w:rFonts w:eastAsia="Calibri"/>
              </w:rPr>
            </w:pPr>
            <w:r>
              <w:rPr>
                <w:rFonts w:eastAsia="Calibri"/>
              </w:rPr>
              <w:t>59</w:t>
            </w:r>
          </w:p>
        </w:tc>
      </w:tr>
      <w:tr w:rsidR="00494507" w:rsidRPr="00242814" w14:paraId="7B716343" w14:textId="77777777" w:rsidTr="00723219">
        <w:tc>
          <w:tcPr>
            <w:tcW w:w="450" w:type="pct"/>
          </w:tcPr>
          <w:p w14:paraId="7B8FAEFF" w14:textId="77777777" w:rsidR="00494507" w:rsidRPr="00242814" w:rsidRDefault="00494507" w:rsidP="00494507">
            <w:pPr>
              <w:spacing w:line="259" w:lineRule="auto"/>
              <w:rPr>
                <w:rFonts w:eastAsia="Calibri"/>
              </w:rPr>
            </w:pPr>
          </w:p>
        </w:tc>
        <w:tc>
          <w:tcPr>
            <w:tcW w:w="666" w:type="pct"/>
          </w:tcPr>
          <w:p w14:paraId="523954F0" w14:textId="77777777" w:rsidR="00494507" w:rsidRDefault="00494507" w:rsidP="00494507">
            <w:pPr>
              <w:spacing w:line="259" w:lineRule="auto"/>
              <w:rPr>
                <w:rFonts w:eastAsia="Calibri"/>
              </w:rPr>
            </w:pPr>
            <w:r>
              <w:rPr>
                <w:rFonts w:eastAsia="Calibri"/>
              </w:rPr>
              <w:t>Jul. 22</w:t>
            </w:r>
          </w:p>
        </w:tc>
        <w:tc>
          <w:tcPr>
            <w:tcW w:w="1683" w:type="pct"/>
          </w:tcPr>
          <w:p w14:paraId="7C7C4F07" w14:textId="77777777" w:rsidR="00494507" w:rsidRPr="00242814" w:rsidRDefault="00494507" w:rsidP="00494507">
            <w:pPr>
              <w:spacing w:line="259" w:lineRule="auto"/>
              <w:rPr>
                <w:rFonts w:eastAsia="Calibri"/>
              </w:rPr>
            </w:pPr>
            <w:r w:rsidRPr="00242814">
              <w:t>Mainstem (Hoover)</w:t>
            </w:r>
          </w:p>
        </w:tc>
        <w:tc>
          <w:tcPr>
            <w:tcW w:w="682" w:type="pct"/>
          </w:tcPr>
          <w:p w14:paraId="3A13DA32" w14:textId="46BE706F" w:rsidR="00494507" w:rsidRDefault="00494507" w:rsidP="00D04D11">
            <w:pPr>
              <w:spacing w:line="259" w:lineRule="auto"/>
              <w:ind w:left="150" w:right="210"/>
              <w:jc w:val="center"/>
              <w:rPr>
                <w:rFonts w:eastAsia="Calibri"/>
              </w:rPr>
            </w:pPr>
            <w:r w:rsidRPr="00BF3FC4">
              <w:t>32</w:t>
            </w:r>
          </w:p>
        </w:tc>
        <w:tc>
          <w:tcPr>
            <w:tcW w:w="743" w:type="pct"/>
          </w:tcPr>
          <w:p w14:paraId="7B681C7F" w14:textId="12EC3AA1" w:rsidR="00494507" w:rsidRDefault="00494507" w:rsidP="00D04D11">
            <w:pPr>
              <w:spacing w:line="259" w:lineRule="auto"/>
              <w:ind w:left="150" w:right="120"/>
              <w:jc w:val="center"/>
              <w:rPr>
                <w:rFonts w:eastAsia="Calibri"/>
              </w:rPr>
            </w:pPr>
            <w:r w:rsidRPr="00BF3FC4">
              <w:t>40</w:t>
            </w:r>
          </w:p>
        </w:tc>
        <w:tc>
          <w:tcPr>
            <w:tcW w:w="776" w:type="pct"/>
          </w:tcPr>
          <w:p w14:paraId="47F0C990" w14:textId="047E46A0" w:rsidR="00494507" w:rsidRDefault="00494507" w:rsidP="00D04D11">
            <w:pPr>
              <w:spacing w:line="259" w:lineRule="auto"/>
              <w:ind w:left="150" w:right="255"/>
              <w:jc w:val="center"/>
              <w:rPr>
                <w:rFonts w:eastAsia="Calibri"/>
              </w:rPr>
            </w:pPr>
            <w:r>
              <w:rPr>
                <w:rFonts w:eastAsia="Calibri"/>
              </w:rPr>
              <w:t>72</w:t>
            </w:r>
          </w:p>
        </w:tc>
      </w:tr>
      <w:tr w:rsidR="00494507" w:rsidRPr="00242814" w14:paraId="335F6C5A" w14:textId="77777777" w:rsidTr="00723219">
        <w:tc>
          <w:tcPr>
            <w:tcW w:w="450" w:type="pct"/>
          </w:tcPr>
          <w:p w14:paraId="47FA0C42" w14:textId="77777777" w:rsidR="00494507" w:rsidRPr="00242814" w:rsidRDefault="00494507" w:rsidP="00494507">
            <w:pPr>
              <w:spacing w:line="259" w:lineRule="auto"/>
              <w:rPr>
                <w:rFonts w:eastAsia="Calibri"/>
              </w:rPr>
            </w:pPr>
          </w:p>
        </w:tc>
        <w:tc>
          <w:tcPr>
            <w:tcW w:w="666" w:type="pct"/>
          </w:tcPr>
          <w:p w14:paraId="5EB510D3" w14:textId="77777777" w:rsidR="00494507" w:rsidRDefault="00494507" w:rsidP="00494507">
            <w:pPr>
              <w:spacing w:line="259" w:lineRule="auto"/>
              <w:rPr>
                <w:rFonts w:eastAsia="Calibri"/>
              </w:rPr>
            </w:pPr>
            <w:r>
              <w:rPr>
                <w:rFonts w:eastAsia="Calibri"/>
              </w:rPr>
              <w:t>Jul. 25</w:t>
            </w:r>
          </w:p>
        </w:tc>
        <w:tc>
          <w:tcPr>
            <w:tcW w:w="1683" w:type="pct"/>
          </w:tcPr>
          <w:p w14:paraId="6353481D"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5B8DD69D" w14:textId="0B91DFF9" w:rsidR="00494507" w:rsidRDefault="00494507" w:rsidP="00D04D11">
            <w:pPr>
              <w:spacing w:line="259" w:lineRule="auto"/>
              <w:ind w:left="150" w:right="210"/>
              <w:jc w:val="center"/>
              <w:rPr>
                <w:rFonts w:eastAsia="Calibri"/>
              </w:rPr>
            </w:pPr>
            <w:r w:rsidRPr="00BF3FC4">
              <w:t>22</w:t>
            </w:r>
          </w:p>
        </w:tc>
        <w:tc>
          <w:tcPr>
            <w:tcW w:w="743" w:type="pct"/>
          </w:tcPr>
          <w:p w14:paraId="5C25E1A0" w14:textId="764A10BF" w:rsidR="00494507" w:rsidRDefault="00494507" w:rsidP="00D04D11">
            <w:pPr>
              <w:spacing w:line="259" w:lineRule="auto"/>
              <w:ind w:left="150" w:right="120"/>
              <w:jc w:val="center"/>
              <w:rPr>
                <w:rFonts w:eastAsia="Calibri"/>
              </w:rPr>
            </w:pPr>
            <w:r w:rsidRPr="00BF3FC4">
              <w:t>54</w:t>
            </w:r>
          </w:p>
        </w:tc>
        <w:tc>
          <w:tcPr>
            <w:tcW w:w="776" w:type="pct"/>
          </w:tcPr>
          <w:p w14:paraId="0D027C18" w14:textId="641A3310" w:rsidR="00494507" w:rsidRDefault="00494507" w:rsidP="00D04D11">
            <w:pPr>
              <w:spacing w:line="259" w:lineRule="auto"/>
              <w:ind w:left="150" w:right="255"/>
              <w:jc w:val="center"/>
              <w:rPr>
                <w:rFonts w:eastAsia="Calibri"/>
              </w:rPr>
            </w:pPr>
            <w:r>
              <w:rPr>
                <w:rFonts w:eastAsia="Calibri"/>
              </w:rPr>
              <w:t>76</w:t>
            </w:r>
          </w:p>
        </w:tc>
      </w:tr>
      <w:tr w:rsidR="00494507" w:rsidRPr="00242814" w14:paraId="056274E9" w14:textId="77777777" w:rsidTr="00723219">
        <w:tc>
          <w:tcPr>
            <w:tcW w:w="450" w:type="pct"/>
          </w:tcPr>
          <w:p w14:paraId="6ECC850B" w14:textId="77777777" w:rsidR="00494507" w:rsidRPr="00242814" w:rsidRDefault="00494507" w:rsidP="00494507">
            <w:pPr>
              <w:spacing w:line="259" w:lineRule="auto"/>
              <w:rPr>
                <w:rFonts w:eastAsia="Calibri"/>
              </w:rPr>
            </w:pPr>
          </w:p>
        </w:tc>
        <w:tc>
          <w:tcPr>
            <w:tcW w:w="666" w:type="pct"/>
          </w:tcPr>
          <w:p w14:paraId="3718FAB9" w14:textId="77777777" w:rsidR="00494507" w:rsidRDefault="00494507" w:rsidP="00494507">
            <w:pPr>
              <w:spacing w:line="259" w:lineRule="auto"/>
              <w:rPr>
                <w:rFonts w:eastAsia="Calibri"/>
              </w:rPr>
            </w:pPr>
            <w:r>
              <w:rPr>
                <w:rFonts w:eastAsia="Calibri"/>
              </w:rPr>
              <w:t>Jul. 29</w:t>
            </w:r>
          </w:p>
        </w:tc>
        <w:tc>
          <w:tcPr>
            <w:tcW w:w="1683" w:type="pct"/>
          </w:tcPr>
          <w:p w14:paraId="54574B45" w14:textId="77777777" w:rsidR="00494507" w:rsidRPr="00242814" w:rsidRDefault="00494507" w:rsidP="00494507">
            <w:pPr>
              <w:spacing w:line="259" w:lineRule="auto"/>
              <w:rPr>
                <w:rFonts w:eastAsia="Calibri"/>
              </w:rPr>
            </w:pPr>
            <w:r w:rsidRPr="00242814">
              <w:t>Mainstem (Hoover)</w:t>
            </w:r>
          </w:p>
        </w:tc>
        <w:tc>
          <w:tcPr>
            <w:tcW w:w="682" w:type="pct"/>
          </w:tcPr>
          <w:p w14:paraId="253078CF" w14:textId="12715F8F" w:rsidR="00494507" w:rsidRDefault="00494507" w:rsidP="00D04D11">
            <w:pPr>
              <w:spacing w:line="259" w:lineRule="auto"/>
              <w:ind w:left="150" w:right="210"/>
              <w:jc w:val="center"/>
              <w:rPr>
                <w:rFonts w:eastAsia="Calibri"/>
              </w:rPr>
            </w:pPr>
            <w:r w:rsidRPr="00BF3FC4">
              <w:t>31</w:t>
            </w:r>
          </w:p>
        </w:tc>
        <w:tc>
          <w:tcPr>
            <w:tcW w:w="743" w:type="pct"/>
          </w:tcPr>
          <w:p w14:paraId="1FC4B9A3" w14:textId="226BA148" w:rsidR="00494507" w:rsidRDefault="00494507" w:rsidP="00D04D11">
            <w:pPr>
              <w:spacing w:line="259" w:lineRule="auto"/>
              <w:ind w:left="150" w:right="120"/>
              <w:jc w:val="center"/>
              <w:rPr>
                <w:rFonts w:eastAsia="Calibri"/>
              </w:rPr>
            </w:pPr>
            <w:r w:rsidRPr="00BF3FC4">
              <w:t>33</w:t>
            </w:r>
          </w:p>
        </w:tc>
        <w:tc>
          <w:tcPr>
            <w:tcW w:w="776" w:type="pct"/>
          </w:tcPr>
          <w:p w14:paraId="33EF7B85" w14:textId="344D97C9" w:rsidR="00494507" w:rsidRDefault="00494507" w:rsidP="00D04D11">
            <w:pPr>
              <w:spacing w:line="259" w:lineRule="auto"/>
              <w:ind w:left="150" w:right="255"/>
              <w:jc w:val="center"/>
              <w:rPr>
                <w:rFonts w:eastAsia="Calibri"/>
              </w:rPr>
            </w:pPr>
            <w:r>
              <w:rPr>
                <w:rFonts w:eastAsia="Calibri"/>
              </w:rPr>
              <w:t>64</w:t>
            </w:r>
          </w:p>
        </w:tc>
      </w:tr>
      <w:tr w:rsidR="00494507" w:rsidRPr="00242814" w14:paraId="5239CDD8" w14:textId="77777777" w:rsidTr="00723219">
        <w:tc>
          <w:tcPr>
            <w:tcW w:w="450" w:type="pct"/>
          </w:tcPr>
          <w:p w14:paraId="2D2BCF16" w14:textId="77777777" w:rsidR="00494507" w:rsidRPr="00242814" w:rsidRDefault="00494507" w:rsidP="00494507">
            <w:pPr>
              <w:spacing w:line="259" w:lineRule="auto"/>
              <w:rPr>
                <w:rFonts w:eastAsia="Calibri"/>
              </w:rPr>
            </w:pPr>
          </w:p>
        </w:tc>
        <w:tc>
          <w:tcPr>
            <w:tcW w:w="666" w:type="pct"/>
          </w:tcPr>
          <w:p w14:paraId="04B43A90" w14:textId="77777777" w:rsidR="00494507" w:rsidRDefault="00494507" w:rsidP="00494507">
            <w:pPr>
              <w:spacing w:line="259" w:lineRule="auto"/>
              <w:rPr>
                <w:rFonts w:eastAsia="Calibri"/>
              </w:rPr>
            </w:pPr>
            <w:r>
              <w:rPr>
                <w:rFonts w:eastAsia="Calibri"/>
              </w:rPr>
              <w:t>Aug. 5</w:t>
            </w:r>
          </w:p>
        </w:tc>
        <w:tc>
          <w:tcPr>
            <w:tcW w:w="1683" w:type="pct"/>
          </w:tcPr>
          <w:p w14:paraId="1137694D"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004B917B" w14:textId="49C0CAF4" w:rsidR="00494507" w:rsidRDefault="00494507" w:rsidP="00D04D11">
            <w:pPr>
              <w:spacing w:line="259" w:lineRule="auto"/>
              <w:ind w:left="150" w:right="210"/>
              <w:jc w:val="center"/>
              <w:rPr>
                <w:rFonts w:eastAsia="Calibri"/>
              </w:rPr>
            </w:pPr>
            <w:r w:rsidRPr="00467150">
              <w:t>30</w:t>
            </w:r>
          </w:p>
        </w:tc>
        <w:tc>
          <w:tcPr>
            <w:tcW w:w="743" w:type="pct"/>
          </w:tcPr>
          <w:p w14:paraId="30A78AE1" w14:textId="0436C2F8" w:rsidR="00494507" w:rsidRDefault="00494507" w:rsidP="00D04D11">
            <w:pPr>
              <w:spacing w:line="259" w:lineRule="auto"/>
              <w:ind w:left="150" w:right="120"/>
              <w:jc w:val="center"/>
              <w:rPr>
                <w:rFonts w:eastAsia="Calibri"/>
              </w:rPr>
            </w:pPr>
            <w:r w:rsidRPr="00467150">
              <w:t>65</w:t>
            </w:r>
          </w:p>
        </w:tc>
        <w:tc>
          <w:tcPr>
            <w:tcW w:w="776" w:type="pct"/>
          </w:tcPr>
          <w:p w14:paraId="15CF7149" w14:textId="59125DDB" w:rsidR="00494507" w:rsidRDefault="00494507" w:rsidP="00D04D11">
            <w:pPr>
              <w:spacing w:line="259" w:lineRule="auto"/>
              <w:ind w:left="150" w:right="255"/>
              <w:jc w:val="center"/>
              <w:rPr>
                <w:rFonts w:eastAsia="Calibri"/>
              </w:rPr>
            </w:pPr>
            <w:r>
              <w:rPr>
                <w:rFonts w:eastAsia="Calibri"/>
              </w:rPr>
              <w:t>95</w:t>
            </w:r>
          </w:p>
        </w:tc>
      </w:tr>
      <w:tr w:rsidR="00494507" w:rsidRPr="00242814" w14:paraId="48DCB40F" w14:textId="77777777" w:rsidTr="00723219">
        <w:tc>
          <w:tcPr>
            <w:tcW w:w="450" w:type="pct"/>
          </w:tcPr>
          <w:p w14:paraId="0E9AA685" w14:textId="77777777" w:rsidR="00494507" w:rsidRPr="00242814" w:rsidRDefault="00494507" w:rsidP="00494507">
            <w:pPr>
              <w:spacing w:line="259" w:lineRule="auto"/>
              <w:rPr>
                <w:rFonts w:eastAsia="Calibri"/>
              </w:rPr>
            </w:pPr>
          </w:p>
        </w:tc>
        <w:tc>
          <w:tcPr>
            <w:tcW w:w="666" w:type="pct"/>
          </w:tcPr>
          <w:p w14:paraId="5DF307FE" w14:textId="77777777" w:rsidR="00494507" w:rsidRDefault="00494507" w:rsidP="00494507">
            <w:pPr>
              <w:spacing w:line="259" w:lineRule="auto"/>
              <w:rPr>
                <w:rFonts w:eastAsia="Calibri"/>
              </w:rPr>
            </w:pPr>
            <w:r>
              <w:rPr>
                <w:rFonts w:eastAsia="Calibri"/>
              </w:rPr>
              <w:t>Aug. 7</w:t>
            </w:r>
          </w:p>
        </w:tc>
        <w:tc>
          <w:tcPr>
            <w:tcW w:w="1683" w:type="pct"/>
          </w:tcPr>
          <w:p w14:paraId="4F8686A5" w14:textId="77777777" w:rsidR="00494507" w:rsidRPr="00242814" w:rsidRDefault="00494507" w:rsidP="00494507">
            <w:pPr>
              <w:spacing w:line="259" w:lineRule="auto"/>
              <w:rPr>
                <w:rFonts w:eastAsia="Calibri"/>
              </w:rPr>
            </w:pPr>
            <w:r w:rsidRPr="00242814">
              <w:t>Mainstem (Hoover)</w:t>
            </w:r>
          </w:p>
        </w:tc>
        <w:tc>
          <w:tcPr>
            <w:tcW w:w="682" w:type="pct"/>
          </w:tcPr>
          <w:p w14:paraId="4A73D6B0" w14:textId="43E24CC8" w:rsidR="00494507" w:rsidRDefault="00494507" w:rsidP="00D04D11">
            <w:pPr>
              <w:spacing w:line="259" w:lineRule="auto"/>
              <w:ind w:left="150" w:right="210"/>
              <w:jc w:val="center"/>
              <w:rPr>
                <w:rFonts w:eastAsia="Calibri"/>
              </w:rPr>
            </w:pPr>
            <w:r w:rsidRPr="00467150">
              <w:t>19</w:t>
            </w:r>
          </w:p>
        </w:tc>
        <w:tc>
          <w:tcPr>
            <w:tcW w:w="743" w:type="pct"/>
          </w:tcPr>
          <w:p w14:paraId="3ADC5629" w14:textId="5BA86055" w:rsidR="00494507" w:rsidRDefault="00494507" w:rsidP="00D04D11">
            <w:pPr>
              <w:spacing w:line="259" w:lineRule="auto"/>
              <w:ind w:left="150" w:right="120"/>
              <w:jc w:val="center"/>
              <w:rPr>
                <w:rFonts w:eastAsia="Calibri"/>
              </w:rPr>
            </w:pPr>
            <w:r w:rsidRPr="00467150">
              <w:t>33</w:t>
            </w:r>
          </w:p>
        </w:tc>
        <w:tc>
          <w:tcPr>
            <w:tcW w:w="776" w:type="pct"/>
          </w:tcPr>
          <w:p w14:paraId="76E84CF1" w14:textId="268797EE" w:rsidR="00494507" w:rsidRDefault="00494507" w:rsidP="00D04D11">
            <w:pPr>
              <w:spacing w:line="259" w:lineRule="auto"/>
              <w:ind w:left="150" w:right="255"/>
              <w:jc w:val="center"/>
              <w:rPr>
                <w:rFonts w:eastAsia="Calibri"/>
              </w:rPr>
            </w:pPr>
            <w:r>
              <w:rPr>
                <w:rFonts w:eastAsia="Calibri"/>
              </w:rPr>
              <w:t>52</w:t>
            </w:r>
          </w:p>
        </w:tc>
      </w:tr>
      <w:tr w:rsidR="00494507" w:rsidRPr="00242814" w14:paraId="3490A329" w14:textId="77777777" w:rsidTr="00723219">
        <w:tc>
          <w:tcPr>
            <w:tcW w:w="450" w:type="pct"/>
          </w:tcPr>
          <w:p w14:paraId="55F47CB0" w14:textId="77777777" w:rsidR="00494507" w:rsidRPr="00242814" w:rsidRDefault="00494507" w:rsidP="00494507">
            <w:pPr>
              <w:spacing w:line="259" w:lineRule="auto"/>
              <w:rPr>
                <w:rFonts w:eastAsia="Calibri"/>
              </w:rPr>
            </w:pPr>
          </w:p>
        </w:tc>
        <w:tc>
          <w:tcPr>
            <w:tcW w:w="666" w:type="pct"/>
          </w:tcPr>
          <w:p w14:paraId="1F605297" w14:textId="77777777" w:rsidR="00494507" w:rsidRDefault="00494507" w:rsidP="00494507">
            <w:pPr>
              <w:spacing w:line="259" w:lineRule="auto"/>
              <w:rPr>
                <w:rFonts w:eastAsia="Calibri"/>
              </w:rPr>
            </w:pPr>
            <w:r>
              <w:rPr>
                <w:rFonts w:eastAsia="Calibri"/>
              </w:rPr>
              <w:t>Aug. 20</w:t>
            </w:r>
          </w:p>
        </w:tc>
        <w:tc>
          <w:tcPr>
            <w:tcW w:w="1683" w:type="pct"/>
          </w:tcPr>
          <w:p w14:paraId="4D4D3ED9" w14:textId="77777777" w:rsidR="00494507" w:rsidRPr="00242814" w:rsidRDefault="00494507" w:rsidP="00494507">
            <w:pPr>
              <w:spacing w:line="259" w:lineRule="auto"/>
              <w:rPr>
                <w:rFonts w:eastAsia="Calibri"/>
              </w:rPr>
            </w:pPr>
            <w:r w:rsidRPr="00242814">
              <w:t>Mainstem (Hoover)</w:t>
            </w:r>
          </w:p>
        </w:tc>
        <w:tc>
          <w:tcPr>
            <w:tcW w:w="682" w:type="pct"/>
          </w:tcPr>
          <w:p w14:paraId="6CF9F42C" w14:textId="65848840" w:rsidR="00494507" w:rsidRDefault="00494507" w:rsidP="00D04D11">
            <w:pPr>
              <w:spacing w:line="259" w:lineRule="auto"/>
              <w:ind w:left="150" w:right="210"/>
              <w:jc w:val="center"/>
              <w:rPr>
                <w:rFonts w:eastAsia="Calibri"/>
              </w:rPr>
            </w:pPr>
            <w:r w:rsidRPr="00467150">
              <w:t>24</w:t>
            </w:r>
          </w:p>
        </w:tc>
        <w:tc>
          <w:tcPr>
            <w:tcW w:w="743" w:type="pct"/>
          </w:tcPr>
          <w:p w14:paraId="4D1BC2AB" w14:textId="286BE441" w:rsidR="00494507" w:rsidRDefault="00494507" w:rsidP="00D04D11">
            <w:pPr>
              <w:spacing w:line="259" w:lineRule="auto"/>
              <w:ind w:left="150" w:right="120"/>
              <w:jc w:val="center"/>
              <w:rPr>
                <w:rFonts w:eastAsia="Calibri"/>
              </w:rPr>
            </w:pPr>
            <w:r w:rsidRPr="00467150">
              <w:t>48</w:t>
            </w:r>
          </w:p>
        </w:tc>
        <w:tc>
          <w:tcPr>
            <w:tcW w:w="776" w:type="pct"/>
          </w:tcPr>
          <w:p w14:paraId="2770FC6D" w14:textId="31E22E6C" w:rsidR="00494507" w:rsidRDefault="00494507" w:rsidP="00D04D11">
            <w:pPr>
              <w:spacing w:line="259" w:lineRule="auto"/>
              <w:ind w:left="150" w:right="255"/>
              <w:jc w:val="center"/>
              <w:rPr>
                <w:rFonts w:eastAsia="Calibri"/>
              </w:rPr>
            </w:pPr>
            <w:r>
              <w:rPr>
                <w:rFonts w:eastAsia="Calibri"/>
              </w:rPr>
              <w:t>72</w:t>
            </w:r>
          </w:p>
        </w:tc>
      </w:tr>
      <w:tr w:rsidR="00494507" w:rsidRPr="00242814" w14:paraId="05B30E03" w14:textId="77777777" w:rsidTr="00723219">
        <w:tc>
          <w:tcPr>
            <w:tcW w:w="450" w:type="pct"/>
          </w:tcPr>
          <w:p w14:paraId="2BD03343" w14:textId="77777777" w:rsidR="00494507" w:rsidRPr="00242814" w:rsidRDefault="00494507" w:rsidP="00494507">
            <w:pPr>
              <w:spacing w:line="259" w:lineRule="auto"/>
              <w:rPr>
                <w:rFonts w:eastAsia="Calibri"/>
              </w:rPr>
            </w:pPr>
          </w:p>
        </w:tc>
        <w:tc>
          <w:tcPr>
            <w:tcW w:w="666" w:type="pct"/>
          </w:tcPr>
          <w:p w14:paraId="6D4B633C" w14:textId="77777777" w:rsidR="00494507" w:rsidRDefault="00494507" w:rsidP="00494507">
            <w:pPr>
              <w:spacing w:line="259" w:lineRule="auto"/>
              <w:rPr>
                <w:rFonts w:eastAsia="Calibri"/>
              </w:rPr>
            </w:pPr>
            <w:r>
              <w:rPr>
                <w:rFonts w:eastAsia="Calibri"/>
              </w:rPr>
              <w:t>Aug. 29</w:t>
            </w:r>
          </w:p>
        </w:tc>
        <w:tc>
          <w:tcPr>
            <w:tcW w:w="1683" w:type="pct"/>
          </w:tcPr>
          <w:p w14:paraId="002AE318" w14:textId="77777777" w:rsidR="00494507" w:rsidRPr="00242814" w:rsidRDefault="00494507" w:rsidP="00494507">
            <w:pPr>
              <w:spacing w:line="259" w:lineRule="auto"/>
            </w:pPr>
            <w:r w:rsidRPr="00242814">
              <w:t>Mainstem (Hoover)</w:t>
            </w:r>
          </w:p>
        </w:tc>
        <w:tc>
          <w:tcPr>
            <w:tcW w:w="682" w:type="pct"/>
          </w:tcPr>
          <w:p w14:paraId="7CE2294E" w14:textId="4E2065C2" w:rsidR="00494507" w:rsidRDefault="00494507" w:rsidP="00D04D11">
            <w:pPr>
              <w:spacing w:line="259" w:lineRule="auto"/>
              <w:ind w:left="150" w:right="210"/>
              <w:jc w:val="center"/>
              <w:rPr>
                <w:rFonts w:eastAsia="Calibri"/>
              </w:rPr>
            </w:pPr>
            <w:r w:rsidRPr="00467150">
              <w:t>11</w:t>
            </w:r>
          </w:p>
        </w:tc>
        <w:tc>
          <w:tcPr>
            <w:tcW w:w="743" w:type="pct"/>
          </w:tcPr>
          <w:p w14:paraId="780F748A" w14:textId="4BEC9CA4" w:rsidR="00494507" w:rsidRDefault="00494507" w:rsidP="00D04D11">
            <w:pPr>
              <w:spacing w:line="259" w:lineRule="auto"/>
              <w:ind w:left="150" w:right="120"/>
              <w:jc w:val="center"/>
              <w:rPr>
                <w:rFonts w:eastAsia="Calibri"/>
              </w:rPr>
            </w:pPr>
            <w:r w:rsidRPr="00467150">
              <w:t>27</w:t>
            </w:r>
          </w:p>
        </w:tc>
        <w:tc>
          <w:tcPr>
            <w:tcW w:w="776" w:type="pct"/>
          </w:tcPr>
          <w:p w14:paraId="0856D196" w14:textId="3D08075E" w:rsidR="00494507" w:rsidRDefault="00494507" w:rsidP="00D04D11">
            <w:pPr>
              <w:spacing w:line="259" w:lineRule="auto"/>
              <w:ind w:left="150" w:right="255"/>
              <w:jc w:val="center"/>
              <w:rPr>
                <w:rFonts w:eastAsia="Calibri"/>
              </w:rPr>
            </w:pPr>
            <w:r>
              <w:rPr>
                <w:rFonts w:eastAsia="Calibri"/>
              </w:rPr>
              <w:t>38</w:t>
            </w:r>
          </w:p>
        </w:tc>
      </w:tr>
      <w:tr w:rsidR="00494507" w:rsidRPr="00242814" w14:paraId="310ACEB0" w14:textId="77777777" w:rsidTr="00723219">
        <w:tc>
          <w:tcPr>
            <w:tcW w:w="450" w:type="pct"/>
          </w:tcPr>
          <w:p w14:paraId="412D3284" w14:textId="77777777" w:rsidR="00494507" w:rsidRPr="00242814" w:rsidRDefault="00494507" w:rsidP="00494507">
            <w:pPr>
              <w:spacing w:line="259" w:lineRule="auto"/>
              <w:rPr>
                <w:rFonts w:eastAsia="Calibri"/>
              </w:rPr>
            </w:pPr>
          </w:p>
        </w:tc>
        <w:tc>
          <w:tcPr>
            <w:tcW w:w="666" w:type="pct"/>
          </w:tcPr>
          <w:p w14:paraId="7DF7CDB1" w14:textId="77777777" w:rsidR="00494507" w:rsidRDefault="00494507" w:rsidP="00494507">
            <w:pPr>
              <w:spacing w:line="259" w:lineRule="auto"/>
              <w:rPr>
                <w:rFonts w:eastAsia="Calibri"/>
              </w:rPr>
            </w:pPr>
            <w:r>
              <w:rPr>
                <w:rFonts w:eastAsia="Calibri"/>
              </w:rPr>
              <w:t>Sep. 18</w:t>
            </w:r>
          </w:p>
        </w:tc>
        <w:tc>
          <w:tcPr>
            <w:tcW w:w="1683" w:type="pct"/>
          </w:tcPr>
          <w:p w14:paraId="269AED26" w14:textId="77777777" w:rsidR="00494507" w:rsidRPr="00242814" w:rsidRDefault="00494507" w:rsidP="00494507">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39500978" w14:textId="2E51A758" w:rsidR="00494507" w:rsidRDefault="00494507" w:rsidP="00D04D11">
            <w:pPr>
              <w:spacing w:line="259" w:lineRule="auto"/>
              <w:ind w:left="150" w:right="210"/>
              <w:jc w:val="center"/>
              <w:rPr>
                <w:rFonts w:eastAsia="Calibri"/>
              </w:rPr>
            </w:pPr>
            <w:r w:rsidRPr="006C3CB8">
              <w:t>25</w:t>
            </w:r>
          </w:p>
        </w:tc>
        <w:tc>
          <w:tcPr>
            <w:tcW w:w="743" w:type="pct"/>
          </w:tcPr>
          <w:p w14:paraId="2FE453EC" w14:textId="0D8D9DE2" w:rsidR="00494507" w:rsidRDefault="00494507" w:rsidP="00D04D11">
            <w:pPr>
              <w:spacing w:line="259" w:lineRule="auto"/>
              <w:ind w:left="150" w:right="120"/>
              <w:jc w:val="center"/>
              <w:rPr>
                <w:rFonts w:eastAsia="Calibri"/>
              </w:rPr>
            </w:pPr>
            <w:r w:rsidRPr="006C3CB8">
              <w:t>33</w:t>
            </w:r>
          </w:p>
        </w:tc>
        <w:tc>
          <w:tcPr>
            <w:tcW w:w="776" w:type="pct"/>
          </w:tcPr>
          <w:p w14:paraId="2088895F" w14:textId="03F6D8B5" w:rsidR="00494507" w:rsidRPr="00242814" w:rsidRDefault="00494507" w:rsidP="00D04D11">
            <w:pPr>
              <w:spacing w:line="259" w:lineRule="auto"/>
              <w:ind w:left="150" w:right="255"/>
              <w:jc w:val="center"/>
              <w:rPr>
                <w:rFonts w:eastAsia="Calibri"/>
              </w:rPr>
            </w:pPr>
            <w:r>
              <w:rPr>
                <w:rFonts w:eastAsia="Calibri"/>
              </w:rPr>
              <w:t>58</w:t>
            </w:r>
          </w:p>
        </w:tc>
      </w:tr>
      <w:tr w:rsidR="00494507" w:rsidRPr="00242814" w14:paraId="632BD401" w14:textId="77777777" w:rsidTr="00723219">
        <w:tc>
          <w:tcPr>
            <w:tcW w:w="450" w:type="pct"/>
          </w:tcPr>
          <w:p w14:paraId="06A8133A" w14:textId="77777777" w:rsidR="00494507" w:rsidRPr="00242814" w:rsidRDefault="00494507" w:rsidP="00494507">
            <w:pPr>
              <w:spacing w:line="259" w:lineRule="auto"/>
              <w:rPr>
                <w:rFonts w:eastAsia="Calibri"/>
              </w:rPr>
            </w:pPr>
          </w:p>
        </w:tc>
        <w:tc>
          <w:tcPr>
            <w:tcW w:w="666" w:type="pct"/>
          </w:tcPr>
          <w:p w14:paraId="78F65103" w14:textId="77777777" w:rsidR="00494507" w:rsidRDefault="00494507" w:rsidP="00494507">
            <w:pPr>
              <w:spacing w:line="259" w:lineRule="auto"/>
              <w:rPr>
                <w:rFonts w:eastAsia="Calibri"/>
              </w:rPr>
            </w:pPr>
            <w:r>
              <w:rPr>
                <w:rFonts w:eastAsia="Calibri"/>
              </w:rPr>
              <w:t>Sep. 24</w:t>
            </w:r>
          </w:p>
        </w:tc>
        <w:tc>
          <w:tcPr>
            <w:tcW w:w="1683" w:type="pct"/>
          </w:tcPr>
          <w:p w14:paraId="1C8EE218" w14:textId="77777777" w:rsidR="00494507" w:rsidRPr="00242814" w:rsidRDefault="00494507" w:rsidP="00494507">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577BF9B6" w14:textId="5603822F" w:rsidR="00494507" w:rsidRDefault="00FD331F" w:rsidP="00D04D11">
            <w:pPr>
              <w:spacing w:line="259" w:lineRule="auto"/>
              <w:ind w:right="210"/>
              <w:jc w:val="center"/>
              <w:rPr>
                <w:rFonts w:eastAsia="Calibri"/>
              </w:rPr>
            </w:pPr>
            <w:r>
              <w:t xml:space="preserve">  </w:t>
            </w:r>
            <w:r w:rsidR="00494507" w:rsidRPr="006C3CB8">
              <w:t>68</w:t>
            </w:r>
          </w:p>
        </w:tc>
        <w:tc>
          <w:tcPr>
            <w:tcW w:w="743" w:type="pct"/>
          </w:tcPr>
          <w:p w14:paraId="3B8B2884" w14:textId="069A5F0A" w:rsidR="00494507" w:rsidRDefault="00FD331F" w:rsidP="00D04D11">
            <w:pPr>
              <w:spacing w:line="259" w:lineRule="auto"/>
              <w:ind w:right="120"/>
              <w:jc w:val="center"/>
              <w:rPr>
                <w:rFonts w:eastAsia="Calibri"/>
              </w:rPr>
            </w:pPr>
            <w:r>
              <w:t xml:space="preserve">  </w:t>
            </w:r>
            <w:r w:rsidR="00494507" w:rsidRPr="006C3CB8">
              <w:t>38</w:t>
            </w:r>
          </w:p>
        </w:tc>
        <w:tc>
          <w:tcPr>
            <w:tcW w:w="776" w:type="pct"/>
          </w:tcPr>
          <w:p w14:paraId="30846BE4" w14:textId="6574591A" w:rsidR="00494507" w:rsidRPr="00242814" w:rsidRDefault="00494507" w:rsidP="00D04D11">
            <w:pPr>
              <w:spacing w:line="259" w:lineRule="auto"/>
              <w:ind w:right="255"/>
              <w:jc w:val="center"/>
              <w:rPr>
                <w:rFonts w:eastAsia="Calibri"/>
              </w:rPr>
            </w:pPr>
            <w:r>
              <w:rPr>
                <w:rFonts w:eastAsia="Calibri"/>
              </w:rPr>
              <w:t>106</w:t>
            </w:r>
          </w:p>
        </w:tc>
      </w:tr>
      <w:tr w:rsidR="00494507" w:rsidRPr="00242814" w14:paraId="75ECAEDD" w14:textId="77777777" w:rsidTr="00723219">
        <w:tc>
          <w:tcPr>
            <w:tcW w:w="450" w:type="pct"/>
          </w:tcPr>
          <w:p w14:paraId="237123D3" w14:textId="77777777" w:rsidR="00494507" w:rsidRPr="00242814" w:rsidRDefault="00494507" w:rsidP="00494507">
            <w:pPr>
              <w:spacing w:line="259" w:lineRule="auto"/>
              <w:rPr>
                <w:rFonts w:eastAsia="Calibri"/>
              </w:rPr>
            </w:pPr>
          </w:p>
        </w:tc>
        <w:tc>
          <w:tcPr>
            <w:tcW w:w="666" w:type="pct"/>
          </w:tcPr>
          <w:p w14:paraId="467819FD" w14:textId="77777777" w:rsidR="00494507" w:rsidRDefault="00494507" w:rsidP="00494507">
            <w:pPr>
              <w:spacing w:line="259" w:lineRule="auto"/>
              <w:rPr>
                <w:rFonts w:eastAsia="Calibri"/>
              </w:rPr>
            </w:pPr>
            <w:r>
              <w:rPr>
                <w:rFonts w:eastAsia="Calibri"/>
              </w:rPr>
              <w:t xml:space="preserve">Sep. 26 </w:t>
            </w:r>
          </w:p>
        </w:tc>
        <w:tc>
          <w:tcPr>
            <w:tcW w:w="1683" w:type="pct"/>
          </w:tcPr>
          <w:p w14:paraId="0889CB91" w14:textId="77777777" w:rsidR="00494507" w:rsidRPr="00242814" w:rsidRDefault="00494507" w:rsidP="00494507">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6A4B3B07" w14:textId="18989D99" w:rsidR="00494507" w:rsidRDefault="00494507" w:rsidP="00D04D11">
            <w:pPr>
              <w:spacing w:line="259" w:lineRule="auto"/>
              <w:ind w:left="150" w:right="210"/>
              <w:jc w:val="center"/>
              <w:rPr>
                <w:rFonts w:eastAsia="Calibri"/>
              </w:rPr>
            </w:pPr>
            <w:r w:rsidRPr="006C3CB8">
              <w:t>35</w:t>
            </w:r>
          </w:p>
        </w:tc>
        <w:tc>
          <w:tcPr>
            <w:tcW w:w="743" w:type="pct"/>
          </w:tcPr>
          <w:p w14:paraId="21BC0DAC" w14:textId="31E2C5C8" w:rsidR="00494507" w:rsidRDefault="00494507" w:rsidP="00D04D11">
            <w:pPr>
              <w:spacing w:line="259" w:lineRule="auto"/>
              <w:ind w:left="150" w:right="120"/>
              <w:jc w:val="center"/>
              <w:rPr>
                <w:rFonts w:eastAsia="Calibri"/>
              </w:rPr>
            </w:pPr>
            <w:r w:rsidRPr="006C3CB8">
              <w:t>46</w:t>
            </w:r>
          </w:p>
        </w:tc>
        <w:tc>
          <w:tcPr>
            <w:tcW w:w="776" w:type="pct"/>
          </w:tcPr>
          <w:p w14:paraId="2953262F" w14:textId="649E2345" w:rsidR="00494507" w:rsidRPr="00242814" w:rsidRDefault="00494507" w:rsidP="00D04D11">
            <w:pPr>
              <w:spacing w:line="259" w:lineRule="auto"/>
              <w:ind w:left="150" w:right="255"/>
              <w:jc w:val="center"/>
              <w:rPr>
                <w:rFonts w:eastAsia="Calibri"/>
              </w:rPr>
            </w:pPr>
            <w:r>
              <w:rPr>
                <w:rFonts w:eastAsia="Calibri"/>
              </w:rPr>
              <w:t>81</w:t>
            </w:r>
          </w:p>
        </w:tc>
      </w:tr>
      <w:tr w:rsidR="00494507" w:rsidRPr="00242814" w14:paraId="6EE8E11F" w14:textId="77777777" w:rsidTr="00723219">
        <w:tc>
          <w:tcPr>
            <w:tcW w:w="450" w:type="pct"/>
            <w:tcBorders>
              <w:bottom w:val="single" w:sz="4" w:space="0" w:color="auto"/>
            </w:tcBorders>
          </w:tcPr>
          <w:p w14:paraId="700CB692" w14:textId="77777777" w:rsidR="00494507" w:rsidRPr="00242814" w:rsidRDefault="00494507" w:rsidP="00A8117D">
            <w:pPr>
              <w:spacing w:line="259" w:lineRule="auto"/>
              <w:rPr>
                <w:rFonts w:eastAsia="Calibri"/>
              </w:rPr>
            </w:pPr>
          </w:p>
        </w:tc>
        <w:tc>
          <w:tcPr>
            <w:tcW w:w="666" w:type="pct"/>
            <w:tcBorders>
              <w:bottom w:val="single" w:sz="4" w:space="0" w:color="auto"/>
            </w:tcBorders>
          </w:tcPr>
          <w:p w14:paraId="32C4FA86" w14:textId="5704FB77" w:rsidR="00494507" w:rsidRDefault="00494507" w:rsidP="00A8117D">
            <w:pPr>
              <w:spacing w:line="259" w:lineRule="auto"/>
              <w:rPr>
                <w:rFonts w:eastAsia="Calibri"/>
              </w:rPr>
            </w:pPr>
            <w:r>
              <w:rPr>
                <w:rFonts w:eastAsia="Calibri"/>
              </w:rPr>
              <w:t>Unknown</w:t>
            </w:r>
          </w:p>
        </w:tc>
        <w:tc>
          <w:tcPr>
            <w:tcW w:w="1683" w:type="pct"/>
            <w:tcBorders>
              <w:bottom w:val="single" w:sz="4" w:space="0" w:color="auto"/>
            </w:tcBorders>
          </w:tcPr>
          <w:p w14:paraId="49CBB2E2" w14:textId="555D9BB9" w:rsidR="00494507" w:rsidRPr="00242814" w:rsidRDefault="00494507" w:rsidP="00A8117D">
            <w:pPr>
              <w:spacing w:line="259" w:lineRule="auto"/>
            </w:pPr>
            <w:r>
              <w:t>Unknown</w:t>
            </w:r>
          </w:p>
        </w:tc>
        <w:tc>
          <w:tcPr>
            <w:tcW w:w="682" w:type="pct"/>
            <w:tcBorders>
              <w:bottom w:val="single" w:sz="4" w:space="0" w:color="auto"/>
            </w:tcBorders>
          </w:tcPr>
          <w:p w14:paraId="269A5787" w14:textId="6583EF11" w:rsidR="00494507" w:rsidRDefault="00494507" w:rsidP="00D04D11">
            <w:pPr>
              <w:spacing w:line="259" w:lineRule="auto"/>
              <w:ind w:left="150" w:right="210"/>
              <w:jc w:val="center"/>
              <w:rPr>
                <w:rFonts w:eastAsia="Calibri"/>
              </w:rPr>
            </w:pPr>
            <w:r>
              <w:rPr>
                <w:rFonts w:eastAsia="Calibri"/>
              </w:rPr>
              <w:t>1</w:t>
            </w:r>
          </w:p>
        </w:tc>
        <w:tc>
          <w:tcPr>
            <w:tcW w:w="743" w:type="pct"/>
            <w:tcBorders>
              <w:bottom w:val="single" w:sz="4" w:space="0" w:color="auto"/>
            </w:tcBorders>
          </w:tcPr>
          <w:p w14:paraId="0A1C9E34" w14:textId="18A0238D" w:rsidR="00494507" w:rsidRDefault="00494507" w:rsidP="00D04D11">
            <w:pPr>
              <w:spacing w:line="259" w:lineRule="auto"/>
              <w:ind w:left="150" w:right="120"/>
              <w:jc w:val="center"/>
              <w:rPr>
                <w:rFonts w:eastAsia="Calibri"/>
              </w:rPr>
            </w:pPr>
            <w:r>
              <w:rPr>
                <w:rFonts w:eastAsia="Calibri"/>
              </w:rPr>
              <w:t>9</w:t>
            </w:r>
          </w:p>
        </w:tc>
        <w:tc>
          <w:tcPr>
            <w:tcW w:w="776" w:type="pct"/>
            <w:tcBorders>
              <w:bottom w:val="single" w:sz="4" w:space="0" w:color="auto"/>
            </w:tcBorders>
          </w:tcPr>
          <w:p w14:paraId="06EDE14C" w14:textId="7C9FA670" w:rsidR="00494507" w:rsidRDefault="00494507" w:rsidP="00D04D11">
            <w:pPr>
              <w:spacing w:line="259" w:lineRule="auto"/>
              <w:ind w:left="150" w:right="255"/>
              <w:jc w:val="center"/>
              <w:rPr>
                <w:rFonts w:eastAsia="Calibri"/>
              </w:rPr>
            </w:pPr>
            <w:r>
              <w:rPr>
                <w:rFonts w:eastAsia="Calibri"/>
              </w:rPr>
              <w:t>10</w:t>
            </w:r>
          </w:p>
        </w:tc>
      </w:tr>
      <w:tr w:rsidR="00494507" w:rsidRPr="00242814" w14:paraId="51C1D4CC" w14:textId="77777777" w:rsidTr="00723219">
        <w:tc>
          <w:tcPr>
            <w:tcW w:w="450" w:type="pct"/>
            <w:tcBorders>
              <w:bottom w:val="single" w:sz="4" w:space="0" w:color="auto"/>
            </w:tcBorders>
          </w:tcPr>
          <w:p w14:paraId="2DBD2186" w14:textId="77777777" w:rsidR="00494507" w:rsidRPr="00242814" w:rsidRDefault="00494507" w:rsidP="00A8117D">
            <w:pPr>
              <w:spacing w:line="259" w:lineRule="auto"/>
              <w:rPr>
                <w:rFonts w:eastAsia="Calibri"/>
              </w:rPr>
            </w:pPr>
          </w:p>
        </w:tc>
        <w:tc>
          <w:tcPr>
            <w:tcW w:w="666" w:type="pct"/>
            <w:tcBorders>
              <w:bottom w:val="single" w:sz="4" w:space="0" w:color="auto"/>
            </w:tcBorders>
          </w:tcPr>
          <w:p w14:paraId="4BBBEA52" w14:textId="77777777" w:rsidR="00494507" w:rsidRDefault="00494507" w:rsidP="00A8117D">
            <w:pPr>
              <w:spacing w:line="259" w:lineRule="auto"/>
              <w:rPr>
                <w:rFonts w:eastAsia="Calibri"/>
              </w:rPr>
            </w:pPr>
          </w:p>
        </w:tc>
        <w:tc>
          <w:tcPr>
            <w:tcW w:w="1683" w:type="pct"/>
            <w:tcBorders>
              <w:bottom w:val="single" w:sz="4" w:space="0" w:color="auto"/>
            </w:tcBorders>
          </w:tcPr>
          <w:p w14:paraId="03192110" w14:textId="09B01947" w:rsidR="00494507" w:rsidRPr="00242814" w:rsidRDefault="00494507" w:rsidP="00A8117D">
            <w:pPr>
              <w:spacing w:line="259" w:lineRule="auto"/>
            </w:pPr>
            <w:r>
              <w:t>Total</w:t>
            </w:r>
          </w:p>
        </w:tc>
        <w:tc>
          <w:tcPr>
            <w:tcW w:w="682" w:type="pct"/>
            <w:tcBorders>
              <w:bottom w:val="single" w:sz="4" w:space="0" w:color="auto"/>
            </w:tcBorders>
          </w:tcPr>
          <w:p w14:paraId="76160B0C" w14:textId="52196164" w:rsidR="00494507" w:rsidRDefault="00494507" w:rsidP="00D04D11">
            <w:pPr>
              <w:spacing w:line="259" w:lineRule="auto"/>
              <w:ind w:left="150" w:right="210"/>
              <w:jc w:val="center"/>
              <w:rPr>
                <w:rFonts w:eastAsia="Calibri"/>
              </w:rPr>
            </w:pPr>
            <w:r>
              <w:rPr>
                <w:rFonts w:eastAsia="Calibri"/>
              </w:rPr>
              <w:t>478</w:t>
            </w:r>
          </w:p>
        </w:tc>
        <w:tc>
          <w:tcPr>
            <w:tcW w:w="743" w:type="pct"/>
            <w:tcBorders>
              <w:bottom w:val="single" w:sz="4" w:space="0" w:color="auto"/>
            </w:tcBorders>
          </w:tcPr>
          <w:p w14:paraId="46B2B9F5" w14:textId="00D320FE" w:rsidR="00494507" w:rsidRDefault="00494507" w:rsidP="00D04D11">
            <w:pPr>
              <w:spacing w:line="259" w:lineRule="auto"/>
              <w:ind w:left="150" w:right="120"/>
              <w:jc w:val="center"/>
              <w:rPr>
                <w:rFonts w:eastAsia="Calibri"/>
              </w:rPr>
            </w:pPr>
            <w:r>
              <w:rPr>
                <w:rFonts w:eastAsia="Calibri"/>
              </w:rPr>
              <w:t>647</w:t>
            </w:r>
          </w:p>
        </w:tc>
        <w:tc>
          <w:tcPr>
            <w:tcW w:w="776" w:type="pct"/>
            <w:tcBorders>
              <w:bottom w:val="single" w:sz="4" w:space="0" w:color="auto"/>
            </w:tcBorders>
          </w:tcPr>
          <w:p w14:paraId="5194BA74" w14:textId="52D5DC90" w:rsidR="00494507" w:rsidRDefault="00494507" w:rsidP="00D04D11">
            <w:pPr>
              <w:spacing w:line="259" w:lineRule="auto"/>
              <w:ind w:left="150" w:right="255"/>
              <w:jc w:val="center"/>
              <w:rPr>
                <w:rFonts w:eastAsia="Calibri"/>
              </w:rPr>
            </w:pPr>
            <w:r>
              <w:rPr>
                <w:rFonts w:eastAsia="Calibri"/>
              </w:rPr>
              <w:t>1125</w:t>
            </w:r>
          </w:p>
        </w:tc>
      </w:tr>
      <w:tr w:rsidR="002C4C25" w:rsidRPr="00242814" w14:paraId="1C61126F" w14:textId="77777777" w:rsidTr="00723219">
        <w:tc>
          <w:tcPr>
            <w:tcW w:w="450" w:type="pct"/>
            <w:tcBorders>
              <w:top w:val="single" w:sz="4" w:space="0" w:color="auto"/>
            </w:tcBorders>
          </w:tcPr>
          <w:p w14:paraId="13FD53AB" w14:textId="77777777" w:rsidR="002C4C25" w:rsidRPr="00242814" w:rsidRDefault="002C4C25" w:rsidP="002C4C25">
            <w:pPr>
              <w:spacing w:line="259" w:lineRule="auto"/>
              <w:rPr>
                <w:rFonts w:eastAsia="Calibri"/>
              </w:rPr>
            </w:pPr>
            <w:r>
              <w:rPr>
                <w:rFonts w:eastAsia="Calibri"/>
              </w:rPr>
              <w:t>2014</w:t>
            </w:r>
          </w:p>
        </w:tc>
        <w:tc>
          <w:tcPr>
            <w:tcW w:w="666" w:type="pct"/>
            <w:tcBorders>
              <w:top w:val="single" w:sz="4" w:space="0" w:color="auto"/>
            </w:tcBorders>
          </w:tcPr>
          <w:p w14:paraId="787F7280" w14:textId="77777777" w:rsidR="002C4C25" w:rsidRDefault="002C4C25" w:rsidP="002C4C25">
            <w:pPr>
              <w:spacing w:line="259" w:lineRule="auto"/>
              <w:rPr>
                <w:rFonts w:eastAsia="Calibri"/>
              </w:rPr>
            </w:pPr>
            <w:r>
              <w:rPr>
                <w:rFonts w:eastAsia="Calibri"/>
              </w:rPr>
              <w:t>Jun. 19</w:t>
            </w:r>
          </w:p>
        </w:tc>
        <w:tc>
          <w:tcPr>
            <w:tcW w:w="1683" w:type="pct"/>
            <w:tcBorders>
              <w:top w:val="single" w:sz="4" w:space="0" w:color="auto"/>
            </w:tcBorders>
          </w:tcPr>
          <w:p w14:paraId="4C589F38" w14:textId="1852A3DE" w:rsidR="002C4C25" w:rsidRPr="00242814" w:rsidRDefault="002C4C25" w:rsidP="002C4C25">
            <w:pPr>
              <w:spacing w:line="259" w:lineRule="auto"/>
              <w:rPr>
                <w:rFonts w:eastAsia="Calibri"/>
              </w:rPr>
            </w:pPr>
            <w:r>
              <w:rPr>
                <w:rFonts w:eastAsia="Calibri"/>
              </w:rPr>
              <w:t>Mainstem (Coopers Ridge)</w:t>
            </w:r>
          </w:p>
        </w:tc>
        <w:tc>
          <w:tcPr>
            <w:tcW w:w="682" w:type="pct"/>
            <w:tcBorders>
              <w:top w:val="single" w:sz="4" w:space="0" w:color="auto"/>
            </w:tcBorders>
          </w:tcPr>
          <w:p w14:paraId="092AC5E2" w14:textId="2C2C8716" w:rsidR="002C4C25" w:rsidRDefault="002C4C25" w:rsidP="00D04D11">
            <w:pPr>
              <w:spacing w:line="259" w:lineRule="auto"/>
              <w:ind w:right="210"/>
              <w:jc w:val="center"/>
              <w:rPr>
                <w:rFonts w:eastAsia="Calibri"/>
              </w:rPr>
            </w:pPr>
            <w:r w:rsidRPr="00215F11">
              <w:t>33</w:t>
            </w:r>
          </w:p>
        </w:tc>
        <w:tc>
          <w:tcPr>
            <w:tcW w:w="743" w:type="pct"/>
            <w:tcBorders>
              <w:top w:val="single" w:sz="4" w:space="0" w:color="auto"/>
            </w:tcBorders>
          </w:tcPr>
          <w:p w14:paraId="354C62ED" w14:textId="43471316" w:rsidR="002C4C25" w:rsidRDefault="002C4C25" w:rsidP="00D04D11">
            <w:pPr>
              <w:spacing w:line="259" w:lineRule="auto"/>
              <w:ind w:right="120"/>
              <w:jc w:val="center"/>
              <w:rPr>
                <w:rFonts w:eastAsia="Calibri"/>
              </w:rPr>
            </w:pPr>
            <w:r w:rsidRPr="00215F11">
              <w:t>39</w:t>
            </w:r>
          </w:p>
        </w:tc>
        <w:tc>
          <w:tcPr>
            <w:tcW w:w="776" w:type="pct"/>
            <w:tcBorders>
              <w:top w:val="single" w:sz="4" w:space="0" w:color="auto"/>
            </w:tcBorders>
          </w:tcPr>
          <w:p w14:paraId="7EE117F5" w14:textId="46653FC6" w:rsidR="002C4C25" w:rsidRPr="00242814" w:rsidRDefault="002C4C25" w:rsidP="00D04D11">
            <w:pPr>
              <w:spacing w:line="259" w:lineRule="auto"/>
              <w:ind w:right="255"/>
              <w:jc w:val="center"/>
              <w:rPr>
                <w:rFonts w:eastAsia="Calibri"/>
              </w:rPr>
            </w:pPr>
            <w:r>
              <w:rPr>
                <w:rFonts w:eastAsia="Calibri"/>
              </w:rPr>
              <w:t>72</w:t>
            </w:r>
          </w:p>
        </w:tc>
      </w:tr>
      <w:tr w:rsidR="002C4C25" w:rsidRPr="00242814" w14:paraId="28133388" w14:textId="77777777" w:rsidTr="00723219">
        <w:tc>
          <w:tcPr>
            <w:tcW w:w="450" w:type="pct"/>
          </w:tcPr>
          <w:p w14:paraId="530CECB0" w14:textId="77777777" w:rsidR="002C4C25" w:rsidRPr="00242814" w:rsidRDefault="002C4C25" w:rsidP="002C4C25">
            <w:pPr>
              <w:spacing w:line="259" w:lineRule="auto"/>
              <w:rPr>
                <w:rFonts w:eastAsia="Calibri"/>
              </w:rPr>
            </w:pPr>
          </w:p>
        </w:tc>
        <w:tc>
          <w:tcPr>
            <w:tcW w:w="666" w:type="pct"/>
          </w:tcPr>
          <w:p w14:paraId="31E0F6E7" w14:textId="77777777" w:rsidR="002C4C25" w:rsidRDefault="002C4C25" w:rsidP="002C4C25">
            <w:pPr>
              <w:spacing w:line="259" w:lineRule="auto"/>
              <w:rPr>
                <w:rFonts w:eastAsia="Calibri"/>
              </w:rPr>
            </w:pPr>
            <w:r>
              <w:rPr>
                <w:rFonts w:eastAsia="Calibri"/>
              </w:rPr>
              <w:t>Jun. 27</w:t>
            </w:r>
          </w:p>
        </w:tc>
        <w:tc>
          <w:tcPr>
            <w:tcW w:w="1683" w:type="pct"/>
          </w:tcPr>
          <w:p w14:paraId="1E6CC307" w14:textId="77777777" w:rsidR="002C4C25" w:rsidRPr="00242814" w:rsidRDefault="002C4C25" w:rsidP="002C4C25">
            <w:pPr>
              <w:spacing w:line="259" w:lineRule="auto"/>
              <w:rPr>
                <w:rFonts w:eastAsia="Calibri"/>
              </w:rPr>
            </w:pPr>
            <w:r w:rsidRPr="00242814">
              <w:t>Mainstem (Hoover)</w:t>
            </w:r>
          </w:p>
        </w:tc>
        <w:tc>
          <w:tcPr>
            <w:tcW w:w="682" w:type="pct"/>
          </w:tcPr>
          <w:p w14:paraId="2493C535" w14:textId="18B40065" w:rsidR="002C4C25" w:rsidRDefault="002C4C25" w:rsidP="00D04D11">
            <w:pPr>
              <w:spacing w:line="259" w:lineRule="auto"/>
              <w:ind w:right="210"/>
              <w:jc w:val="center"/>
              <w:rPr>
                <w:rFonts w:eastAsia="Calibri"/>
              </w:rPr>
            </w:pPr>
            <w:r w:rsidRPr="00215F11">
              <w:t>12</w:t>
            </w:r>
          </w:p>
        </w:tc>
        <w:tc>
          <w:tcPr>
            <w:tcW w:w="743" w:type="pct"/>
          </w:tcPr>
          <w:p w14:paraId="02B2FD15" w14:textId="4C7FEE85" w:rsidR="002C4C25" w:rsidRDefault="002C4C25" w:rsidP="00D04D11">
            <w:pPr>
              <w:spacing w:line="259" w:lineRule="auto"/>
              <w:ind w:right="120"/>
              <w:jc w:val="center"/>
              <w:rPr>
                <w:rFonts w:eastAsia="Calibri"/>
              </w:rPr>
            </w:pPr>
            <w:r w:rsidRPr="00215F11">
              <w:t>22</w:t>
            </w:r>
          </w:p>
        </w:tc>
        <w:tc>
          <w:tcPr>
            <w:tcW w:w="776" w:type="pct"/>
          </w:tcPr>
          <w:p w14:paraId="4D82A57B" w14:textId="4E7BE953" w:rsidR="002C4C25" w:rsidRPr="00242814" w:rsidRDefault="002C4C25" w:rsidP="00D04D11">
            <w:pPr>
              <w:spacing w:line="259" w:lineRule="auto"/>
              <w:ind w:right="255"/>
              <w:jc w:val="center"/>
              <w:rPr>
                <w:rFonts w:eastAsia="Calibri"/>
              </w:rPr>
            </w:pPr>
            <w:r>
              <w:rPr>
                <w:rFonts w:eastAsia="Calibri"/>
              </w:rPr>
              <w:t>34</w:t>
            </w:r>
          </w:p>
        </w:tc>
      </w:tr>
      <w:tr w:rsidR="002C4C25" w:rsidRPr="00242814" w14:paraId="1485B58C" w14:textId="77777777" w:rsidTr="00723219">
        <w:tc>
          <w:tcPr>
            <w:tcW w:w="450" w:type="pct"/>
          </w:tcPr>
          <w:p w14:paraId="03ACA5B4" w14:textId="77777777" w:rsidR="002C4C25" w:rsidRPr="00242814" w:rsidRDefault="002C4C25" w:rsidP="002C4C25">
            <w:pPr>
              <w:spacing w:line="259" w:lineRule="auto"/>
              <w:rPr>
                <w:rFonts w:eastAsia="Calibri"/>
              </w:rPr>
            </w:pPr>
          </w:p>
        </w:tc>
        <w:tc>
          <w:tcPr>
            <w:tcW w:w="666" w:type="pct"/>
          </w:tcPr>
          <w:p w14:paraId="115D8DD6" w14:textId="77777777" w:rsidR="002C4C25" w:rsidRDefault="002C4C25" w:rsidP="002C4C25">
            <w:pPr>
              <w:spacing w:line="259" w:lineRule="auto"/>
              <w:rPr>
                <w:rFonts w:eastAsia="Calibri"/>
              </w:rPr>
            </w:pPr>
            <w:r>
              <w:rPr>
                <w:rFonts w:eastAsia="Calibri"/>
              </w:rPr>
              <w:t>Jul. 7</w:t>
            </w:r>
          </w:p>
        </w:tc>
        <w:tc>
          <w:tcPr>
            <w:tcW w:w="1683" w:type="pct"/>
          </w:tcPr>
          <w:p w14:paraId="4D16FAFF" w14:textId="77777777" w:rsidR="002C4C25" w:rsidRPr="00242814" w:rsidRDefault="002C4C25" w:rsidP="002C4C25">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51DB060A" w14:textId="2A29A51E" w:rsidR="002C4C25" w:rsidRDefault="002C4C25" w:rsidP="00D04D11">
            <w:pPr>
              <w:spacing w:line="259" w:lineRule="auto"/>
              <w:ind w:right="210"/>
              <w:jc w:val="center"/>
              <w:rPr>
                <w:rFonts w:eastAsia="Calibri"/>
              </w:rPr>
            </w:pPr>
            <w:r w:rsidRPr="00640DE5">
              <w:t>27</w:t>
            </w:r>
          </w:p>
        </w:tc>
        <w:tc>
          <w:tcPr>
            <w:tcW w:w="743" w:type="pct"/>
          </w:tcPr>
          <w:p w14:paraId="4FFB7BC0" w14:textId="1AB031C3" w:rsidR="002C4C25" w:rsidRDefault="002C4C25" w:rsidP="00D04D11">
            <w:pPr>
              <w:spacing w:line="259" w:lineRule="auto"/>
              <w:ind w:right="120"/>
              <w:jc w:val="center"/>
              <w:rPr>
                <w:rFonts w:eastAsia="Calibri"/>
              </w:rPr>
            </w:pPr>
            <w:r w:rsidRPr="00640DE5">
              <w:t>35</w:t>
            </w:r>
          </w:p>
        </w:tc>
        <w:tc>
          <w:tcPr>
            <w:tcW w:w="776" w:type="pct"/>
          </w:tcPr>
          <w:p w14:paraId="05A7E195" w14:textId="27A3BFA2" w:rsidR="002C4C25" w:rsidRPr="00242814" w:rsidRDefault="002C4C25" w:rsidP="00D04D11">
            <w:pPr>
              <w:spacing w:line="259" w:lineRule="auto"/>
              <w:ind w:right="255"/>
              <w:jc w:val="center"/>
              <w:rPr>
                <w:rFonts w:eastAsia="Calibri"/>
              </w:rPr>
            </w:pPr>
            <w:r>
              <w:rPr>
                <w:rFonts w:eastAsia="Calibri"/>
              </w:rPr>
              <w:t>62</w:t>
            </w:r>
          </w:p>
        </w:tc>
      </w:tr>
      <w:tr w:rsidR="002C4C25" w:rsidRPr="00242814" w14:paraId="3DA44475" w14:textId="77777777" w:rsidTr="00723219">
        <w:tc>
          <w:tcPr>
            <w:tcW w:w="450" w:type="pct"/>
          </w:tcPr>
          <w:p w14:paraId="689279F9" w14:textId="77777777" w:rsidR="002C4C25" w:rsidRPr="00242814" w:rsidRDefault="002C4C25" w:rsidP="002C4C25">
            <w:pPr>
              <w:spacing w:line="259" w:lineRule="auto"/>
              <w:rPr>
                <w:rFonts w:eastAsia="Calibri"/>
              </w:rPr>
            </w:pPr>
          </w:p>
        </w:tc>
        <w:tc>
          <w:tcPr>
            <w:tcW w:w="666" w:type="pct"/>
          </w:tcPr>
          <w:p w14:paraId="565E358C" w14:textId="77777777" w:rsidR="002C4C25" w:rsidRDefault="002C4C25" w:rsidP="002C4C25">
            <w:pPr>
              <w:spacing w:line="259" w:lineRule="auto"/>
              <w:rPr>
                <w:rFonts w:eastAsia="Calibri"/>
              </w:rPr>
            </w:pPr>
            <w:r>
              <w:rPr>
                <w:rFonts w:eastAsia="Calibri"/>
              </w:rPr>
              <w:t>Jul. 11</w:t>
            </w:r>
          </w:p>
        </w:tc>
        <w:tc>
          <w:tcPr>
            <w:tcW w:w="1683" w:type="pct"/>
          </w:tcPr>
          <w:p w14:paraId="773931DE" w14:textId="77777777" w:rsidR="002C4C25" w:rsidRPr="00242814" w:rsidRDefault="002C4C25" w:rsidP="002C4C25">
            <w:pPr>
              <w:spacing w:line="259" w:lineRule="auto"/>
              <w:rPr>
                <w:rFonts w:eastAsia="Calibri"/>
              </w:rPr>
            </w:pPr>
            <w:r w:rsidRPr="00242814">
              <w:t>Mainstem (Hoover)</w:t>
            </w:r>
          </w:p>
        </w:tc>
        <w:tc>
          <w:tcPr>
            <w:tcW w:w="682" w:type="pct"/>
          </w:tcPr>
          <w:p w14:paraId="02DCDF8A" w14:textId="7471D2B7" w:rsidR="002C4C25" w:rsidRDefault="002C4C25" w:rsidP="00D04D11">
            <w:pPr>
              <w:spacing w:line="259" w:lineRule="auto"/>
              <w:ind w:right="210"/>
              <w:jc w:val="center"/>
              <w:rPr>
                <w:rFonts w:eastAsia="Calibri"/>
              </w:rPr>
            </w:pPr>
            <w:r w:rsidRPr="00640DE5">
              <w:t>18</w:t>
            </w:r>
          </w:p>
        </w:tc>
        <w:tc>
          <w:tcPr>
            <w:tcW w:w="743" w:type="pct"/>
          </w:tcPr>
          <w:p w14:paraId="62E23FBB" w14:textId="4DAD9E41" w:rsidR="002C4C25" w:rsidRDefault="002C4C25" w:rsidP="00D04D11">
            <w:pPr>
              <w:spacing w:line="259" w:lineRule="auto"/>
              <w:ind w:right="120"/>
              <w:jc w:val="center"/>
              <w:rPr>
                <w:rFonts w:eastAsia="Calibri"/>
              </w:rPr>
            </w:pPr>
            <w:r w:rsidRPr="00640DE5">
              <w:t>36</w:t>
            </w:r>
          </w:p>
        </w:tc>
        <w:tc>
          <w:tcPr>
            <w:tcW w:w="776" w:type="pct"/>
          </w:tcPr>
          <w:p w14:paraId="683B1512" w14:textId="7DC753AE" w:rsidR="002C4C25" w:rsidRPr="00242814" w:rsidRDefault="002C4C25" w:rsidP="00D04D11">
            <w:pPr>
              <w:spacing w:line="259" w:lineRule="auto"/>
              <w:ind w:right="255"/>
              <w:jc w:val="center"/>
              <w:rPr>
                <w:rFonts w:eastAsia="Calibri"/>
              </w:rPr>
            </w:pPr>
            <w:r>
              <w:rPr>
                <w:rFonts w:eastAsia="Calibri"/>
              </w:rPr>
              <w:t>54</w:t>
            </w:r>
          </w:p>
        </w:tc>
      </w:tr>
      <w:tr w:rsidR="002C4C25" w:rsidRPr="00242814" w14:paraId="13A3B2FE" w14:textId="77777777" w:rsidTr="00723219">
        <w:tc>
          <w:tcPr>
            <w:tcW w:w="450" w:type="pct"/>
          </w:tcPr>
          <w:p w14:paraId="61E30C13" w14:textId="77777777" w:rsidR="002C4C25" w:rsidRPr="00242814" w:rsidRDefault="002C4C25" w:rsidP="002C4C25">
            <w:pPr>
              <w:spacing w:line="259" w:lineRule="auto"/>
              <w:rPr>
                <w:rFonts w:eastAsia="Calibri"/>
              </w:rPr>
            </w:pPr>
          </w:p>
        </w:tc>
        <w:tc>
          <w:tcPr>
            <w:tcW w:w="666" w:type="pct"/>
          </w:tcPr>
          <w:p w14:paraId="5E53315B" w14:textId="77777777" w:rsidR="002C4C25" w:rsidRDefault="002C4C25" w:rsidP="002C4C25">
            <w:pPr>
              <w:spacing w:line="259" w:lineRule="auto"/>
              <w:rPr>
                <w:rFonts w:eastAsia="Calibri"/>
              </w:rPr>
            </w:pPr>
            <w:r>
              <w:rPr>
                <w:rFonts w:eastAsia="Calibri"/>
              </w:rPr>
              <w:t>Jul. 14</w:t>
            </w:r>
          </w:p>
        </w:tc>
        <w:tc>
          <w:tcPr>
            <w:tcW w:w="1683" w:type="pct"/>
          </w:tcPr>
          <w:p w14:paraId="389964F3" w14:textId="77777777" w:rsidR="002C4C25" w:rsidRPr="00242814" w:rsidRDefault="002C4C25" w:rsidP="002C4C25">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1A3A378D" w14:textId="189D137C" w:rsidR="002C4C25" w:rsidRDefault="002C4C25" w:rsidP="00D04D11">
            <w:pPr>
              <w:spacing w:line="259" w:lineRule="auto"/>
              <w:ind w:right="210"/>
              <w:jc w:val="center"/>
              <w:rPr>
                <w:rFonts w:eastAsia="Calibri"/>
              </w:rPr>
            </w:pPr>
            <w:r w:rsidRPr="00640DE5">
              <w:t>25</w:t>
            </w:r>
          </w:p>
        </w:tc>
        <w:tc>
          <w:tcPr>
            <w:tcW w:w="743" w:type="pct"/>
          </w:tcPr>
          <w:p w14:paraId="3B37CA14" w14:textId="5D0136CA" w:rsidR="002C4C25" w:rsidRDefault="002C4C25" w:rsidP="00D04D11">
            <w:pPr>
              <w:spacing w:line="259" w:lineRule="auto"/>
              <w:ind w:right="120"/>
              <w:jc w:val="center"/>
              <w:rPr>
                <w:rFonts w:eastAsia="Calibri"/>
              </w:rPr>
            </w:pPr>
            <w:r w:rsidRPr="00640DE5">
              <w:t>40</w:t>
            </w:r>
          </w:p>
        </w:tc>
        <w:tc>
          <w:tcPr>
            <w:tcW w:w="776" w:type="pct"/>
          </w:tcPr>
          <w:p w14:paraId="6FC27F8A" w14:textId="1CB3DD26" w:rsidR="002C4C25" w:rsidRPr="00242814" w:rsidRDefault="002C4C25" w:rsidP="00D04D11">
            <w:pPr>
              <w:spacing w:line="259" w:lineRule="auto"/>
              <w:ind w:right="255"/>
              <w:jc w:val="center"/>
              <w:rPr>
                <w:rFonts w:eastAsia="Calibri"/>
              </w:rPr>
            </w:pPr>
            <w:r>
              <w:rPr>
                <w:rFonts w:eastAsia="Calibri"/>
              </w:rPr>
              <w:t>65</w:t>
            </w:r>
          </w:p>
        </w:tc>
      </w:tr>
      <w:tr w:rsidR="002C4C25" w:rsidRPr="00242814" w14:paraId="7BADBF3F" w14:textId="77777777" w:rsidTr="00723219">
        <w:tc>
          <w:tcPr>
            <w:tcW w:w="450" w:type="pct"/>
          </w:tcPr>
          <w:p w14:paraId="0A167672" w14:textId="77777777" w:rsidR="002C4C25" w:rsidRPr="00242814" w:rsidRDefault="002C4C25" w:rsidP="002C4C25">
            <w:pPr>
              <w:spacing w:line="259" w:lineRule="auto"/>
              <w:rPr>
                <w:rFonts w:eastAsia="Calibri"/>
              </w:rPr>
            </w:pPr>
          </w:p>
        </w:tc>
        <w:tc>
          <w:tcPr>
            <w:tcW w:w="666" w:type="pct"/>
          </w:tcPr>
          <w:p w14:paraId="1ACAA16C" w14:textId="77777777" w:rsidR="002C4C25" w:rsidRDefault="002C4C25" w:rsidP="002C4C25">
            <w:pPr>
              <w:spacing w:line="259" w:lineRule="auto"/>
              <w:rPr>
                <w:rFonts w:eastAsia="Calibri"/>
              </w:rPr>
            </w:pPr>
            <w:r>
              <w:rPr>
                <w:rFonts w:eastAsia="Calibri"/>
              </w:rPr>
              <w:t>Jul. 16</w:t>
            </w:r>
          </w:p>
        </w:tc>
        <w:tc>
          <w:tcPr>
            <w:tcW w:w="1683" w:type="pct"/>
          </w:tcPr>
          <w:p w14:paraId="6A9F73F0"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1681DFFB" w14:textId="129FCCCF" w:rsidR="002C4C25" w:rsidRDefault="002C4C25" w:rsidP="00D04D11">
            <w:pPr>
              <w:spacing w:line="259" w:lineRule="auto"/>
              <w:ind w:right="210"/>
              <w:jc w:val="center"/>
              <w:rPr>
                <w:rFonts w:eastAsia="Calibri"/>
              </w:rPr>
            </w:pPr>
            <w:r w:rsidRPr="00640DE5">
              <w:t>5</w:t>
            </w:r>
          </w:p>
        </w:tc>
        <w:tc>
          <w:tcPr>
            <w:tcW w:w="743" w:type="pct"/>
          </w:tcPr>
          <w:p w14:paraId="2FFB00D8" w14:textId="1780EA7B" w:rsidR="002C4C25" w:rsidRDefault="002C4C25" w:rsidP="00D04D11">
            <w:pPr>
              <w:spacing w:line="259" w:lineRule="auto"/>
              <w:ind w:right="120"/>
              <w:jc w:val="center"/>
              <w:rPr>
                <w:rFonts w:eastAsia="Calibri"/>
              </w:rPr>
            </w:pPr>
            <w:r w:rsidRPr="00640DE5">
              <w:t>8</w:t>
            </w:r>
          </w:p>
        </w:tc>
        <w:tc>
          <w:tcPr>
            <w:tcW w:w="776" w:type="pct"/>
          </w:tcPr>
          <w:p w14:paraId="022FB7E0" w14:textId="665041D9" w:rsidR="002C4C25" w:rsidRPr="00242814" w:rsidRDefault="002C4C25" w:rsidP="00D04D11">
            <w:pPr>
              <w:spacing w:line="259" w:lineRule="auto"/>
              <w:ind w:right="255"/>
              <w:jc w:val="center"/>
              <w:rPr>
                <w:rFonts w:eastAsia="Calibri"/>
              </w:rPr>
            </w:pPr>
            <w:r>
              <w:rPr>
                <w:rFonts w:eastAsia="Calibri"/>
              </w:rPr>
              <w:t>13</w:t>
            </w:r>
          </w:p>
        </w:tc>
      </w:tr>
      <w:tr w:rsidR="002C4C25" w:rsidRPr="00242814" w14:paraId="6AE51106" w14:textId="77777777" w:rsidTr="00723219">
        <w:tc>
          <w:tcPr>
            <w:tcW w:w="450" w:type="pct"/>
          </w:tcPr>
          <w:p w14:paraId="538EE0E7" w14:textId="77777777" w:rsidR="002C4C25" w:rsidRPr="00242814" w:rsidRDefault="002C4C25" w:rsidP="002C4C25">
            <w:pPr>
              <w:spacing w:line="259" w:lineRule="auto"/>
              <w:rPr>
                <w:rFonts w:eastAsia="Calibri"/>
              </w:rPr>
            </w:pPr>
          </w:p>
        </w:tc>
        <w:tc>
          <w:tcPr>
            <w:tcW w:w="666" w:type="pct"/>
          </w:tcPr>
          <w:p w14:paraId="2B56E8FE" w14:textId="77777777" w:rsidR="002C4C25" w:rsidRDefault="002C4C25" w:rsidP="002C4C25">
            <w:pPr>
              <w:spacing w:line="259" w:lineRule="auto"/>
              <w:rPr>
                <w:rFonts w:eastAsia="Calibri"/>
              </w:rPr>
            </w:pPr>
            <w:r>
              <w:rPr>
                <w:rFonts w:eastAsia="Calibri"/>
              </w:rPr>
              <w:t>Jul. 21</w:t>
            </w:r>
          </w:p>
        </w:tc>
        <w:tc>
          <w:tcPr>
            <w:tcW w:w="1683" w:type="pct"/>
          </w:tcPr>
          <w:p w14:paraId="40352167" w14:textId="77777777" w:rsidR="002C4C25" w:rsidRPr="00242814" w:rsidRDefault="002C4C25" w:rsidP="002C4C25">
            <w:pPr>
              <w:spacing w:line="259" w:lineRule="auto"/>
              <w:rPr>
                <w:rFonts w:eastAsia="Calibri"/>
              </w:rPr>
            </w:pPr>
            <w:r w:rsidRPr="00242814">
              <w:t>Mainstem (Hoover)</w:t>
            </w:r>
          </w:p>
        </w:tc>
        <w:tc>
          <w:tcPr>
            <w:tcW w:w="682" w:type="pct"/>
          </w:tcPr>
          <w:p w14:paraId="621F151E" w14:textId="47B03CE3" w:rsidR="002C4C25" w:rsidRDefault="002C4C25" w:rsidP="00D04D11">
            <w:pPr>
              <w:spacing w:line="259" w:lineRule="auto"/>
              <w:ind w:right="210"/>
              <w:jc w:val="center"/>
              <w:rPr>
                <w:rFonts w:eastAsia="Calibri"/>
              </w:rPr>
            </w:pPr>
            <w:r w:rsidRPr="00640DE5">
              <w:t>23</w:t>
            </w:r>
          </w:p>
        </w:tc>
        <w:tc>
          <w:tcPr>
            <w:tcW w:w="743" w:type="pct"/>
          </w:tcPr>
          <w:p w14:paraId="2800AD61" w14:textId="4F1C9FE3" w:rsidR="002C4C25" w:rsidRDefault="002C4C25" w:rsidP="00D04D11">
            <w:pPr>
              <w:spacing w:line="259" w:lineRule="auto"/>
              <w:ind w:right="120"/>
              <w:jc w:val="center"/>
              <w:rPr>
                <w:rFonts w:eastAsia="Calibri"/>
              </w:rPr>
            </w:pPr>
            <w:r w:rsidRPr="00640DE5">
              <w:t>50</w:t>
            </w:r>
          </w:p>
        </w:tc>
        <w:tc>
          <w:tcPr>
            <w:tcW w:w="776" w:type="pct"/>
          </w:tcPr>
          <w:p w14:paraId="514F510C" w14:textId="4B5C1E3B" w:rsidR="002C4C25" w:rsidRPr="00242814" w:rsidRDefault="002C4C25" w:rsidP="00D04D11">
            <w:pPr>
              <w:spacing w:line="259" w:lineRule="auto"/>
              <w:ind w:right="255"/>
              <w:jc w:val="center"/>
              <w:rPr>
                <w:rFonts w:eastAsia="Calibri"/>
              </w:rPr>
            </w:pPr>
            <w:r>
              <w:rPr>
                <w:rFonts w:eastAsia="Calibri"/>
              </w:rPr>
              <w:t>73</w:t>
            </w:r>
          </w:p>
        </w:tc>
      </w:tr>
      <w:tr w:rsidR="002C4C25" w:rsidRPr="00242814" w14:paraId="4B2F5507" w14:textId="77777777" w:rsidTr="00723219">
        <w:tc>
          <w:tcPr>
            <w:tcW w:w="450" w:type="pct"/>
          </w:tcPr>
          <w:p w14:paraId="70CB00F2" w14:textId="77777777" w:rsidR="002C4C25" w:rsidRPr="00242814" w:rsidRDefault="002C4C25" w:rsidP="002C4C25">
            <w:pPr>
              <w:spacing w:line="259" w:lineRule="auto"/>
              <w:rPr>
                <w:rFonts w:eastAsia="Calibri"/>
              </w:rPr>
            </w:pPr>
          </w:p>
        </w:tc>
        <w:tc>
          <w:tcPr>
            <w:tcW w:w="666" w:type="pct"/>
          </w:tcPr>
          <w:p w14:paraId="36F0482A" w14:textId="77777777" w:rsidR="002C4C25" w:rsidRDefault="002C4C25" w:rsidP="002C4C25">
            <w:pPr>
              <w:spacing w:line="259" w:lineRule="auto"/>
              <w:rPr>
                <w:rFonts w:eastAsia="Calibri"/>
              </w:rPr>
            </w:pPr>
            <w:r>
              <w:rPr>
                <w:rFonts w:eastAsia="Calibri"/>
              </w:rPr>
              <w:t>Jul. 28</w:t>
            </w:r>
          </w:p>
        </w:tc>
        <w:tc>
          <w:tcPr>
            <w:tcW w:w="1683" w:type="pct"/>
          </w:tcPr>
          <w:p w14:paraId="3B0D3DAA" w14:textId="77777777" w:rsidR="002C4C25" w:rsidRPr="00242814" w:rsidRDefault="002C4C25" w:rsidP="002C4C25">
            <w:pPr>
              <w:spacing w:line="259" w:lineRule="auto"/>
              <w:rPr>
                <w:rFonts w:eastAsia="Calibri"/>
              </w:rPr>
            </w:pPr>
            <w:r w:rsidRPr="00242814">
              <w:t>Mainstem (Hoover)</w:t>
            </w:r>
          </w:p>
        </w:tc>
        <w:tc>
          <w:tcPr>
            <w:tcW w:w="682" w:type="pct"/>
          </w:tcPr>
          <w:p w14:paraId="2E59F7B5" w14:textId="182EB5FD" w:rsidR="002C4C25" w:rsidRDefault="002C4C25" w:rsidP="00D04D11">
            <w:pPr>
              <w:spacing w:line="259" w:lineRule="auto"/>
              <w:ind w:right="210"/>
              <w:jc w:val="center"/>
              <w:rPr>
                <w:rFonts w:eastAsia="Calibri"/>
              </w:rPr>
            </w:pPr>
            <w:r w:rsidRPr="00640DE5">
              <w:t>19</w:t>
            </w:r>
          </w:p>
        </w:tc>
        <w:tc>
          <w:tcPr>
            <w:tcW w:w="743" w:type="pct"/>
          </w:tcPr>
          <w:p w14:paraId="7C580694" w14:textId="53085B50" w:rsidR="002C4C25" w:rsidRDefault="002C4C25" w:rsidP="00D04D11">
            <w:pPr>
              <w:spacing w:line="259" w:lineRule="auto"/>
              <w:ind w:right="120"/>
              <w:jc w:val="center"/>
              <w:rPr>
                <w:rFonts w:eastAsia="Calibri"/>
              </w:rPr>
            </w:pPr>
            <w:r w:rsidRPr="00640DE5">
              <w:t>43</w:t>
            </w:r>
          </w:p>
        </w:tc>
        <w:tc>
          <w:tcPr>
            <w:tcW w:w="776" w:type="pct"/>
          </w:tcPr>
          <w:p w14:paraId="06036466" w14:textId="3D0823F3" w:rsidR="002C4C25" w:rsidRPr="00242814" w:rsidRDefault="002C4C25" w:rsidP="00D04D11">
            <w:pPr>
              <w:spacing w:line="259" w:lineRule="auto"/>
              <w:ind w:right="255"/>
              <w:jc w:val="center"/>
              <w:rPr>
                <w:rFonts w:eastAsia="Calibri"/>
              </w:rPr>
            </w:pPr>
            <w:r>
              <w:rPr>
                <w:rFonts w:eastAsia="Calibri"/>
              </w:rPr>
              <w:t>62</w:t>
            </w:r>
          </w:p>
        </w:tc>
      </w:tr>
      <w:tr w:rsidR="002C4C25" w:rsidRPr="00242814" w14:paraId="61FB7B30" w14:textId="77777777" w:rsidTr="00723219">
        <w:tc>
          <w:tcPr>
            <w:tcW w:w="450" w:type="pct"/>
          </w:tcPr>
          <w:p w14:paraId="71DDBB51" w14:textId="77777777" w:rsidR="002C4C25" w:rsidRPr="00242814" w:rsidRDefault="002C4C25" w:rsidP="002C4C25">
            <w:pPr>
              <w:spacing w:line="259" w:lineRule="auto"/>
              <w:rPr>
                <w:rFonts w:eastAsia="Calibri"/>
              </w:rPr>
            </w:pPr>
          </w:p>
        </w:tc>
        <w:tc>
          <w:tcPr>
            <w:tcW w:w="666" w:type="pct"/>
          </w:tcPr>
          <w:p w14:paraId="62680118" w14:textId="77777777" w:rsidR="002C4C25" w:rsidRDefault="002C4C25" w:rsidP="002C4C25">
            <w:pPr>
              <w:spacing w:line="259" w:lineRule="auto"/>
              <w:rPr>
                <w:rFonts w:eastAsia="Calibri"/>
              </w:rPr>
            </w:pPr>
            <w:r>
              <w:rPr>
                <w:rFonts w:eastAsia="Calibri"/>
              </w:rPr>
              <w:t>Aug. 4</w:t>
            </w:r>
          </w:p>
        </w:tc>
        <w:tc>
          <w:tcPr>
            <w:tcW w:w="1683" w:type="pct"/>
          </w:tcPr>
          <w:p w14:paraId="4AFEDA7F" w14:textId="77777777" w:rsidR="002C4C25" w:rsidRPr="00242814" w:rsidRDefault="002C4C25" w:rsidP="002C4C25">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00F33904" w14:textId="541DB70D" w:rsidR="002C4C25" w:rsidRDefault="002C4C25" w:rsidP="00D04D11">
            <w:pPr>
              <w:spacing w:line="259" w:lineRule="auto"/>
              <w:ind w:right="210"/>
              <w:jc w:val="center"/>
              <w:rPr>
                <w:rFonts w:eastAsia="Calibri"/>
              </w:rPr>
            </w:pPr>
            <w:r w:rsidRPr="006055E8">
              <w:t>27</w:t>
            </w:r>
          </w:p>
        </w:tc>
        <w:tc>
          <w:tcPr>
            <w:tcW w:w="743" w:type="pct"/>
          </w:tcPr>
          <w:p w14:paraId="44C526C6" w14:textId="1304629D" w:rsidR="002C4C25" w:rsidRDefault="002C4C25" w:rsidP="00D04D11">
            <w:pPr>
              <w:spacing w:line="259" w:lineRule="auto"/>
              <w:ind w:right="120"/>
              <w:jc w:val="center"/>
              <w:rPr>
                <w:rFonts w:eastAsia="Calibri"/>
              </w:rPr>
            </w:pPr>
            <w:r w:rsidRPr="006055E8">
              <w:t>58</w:t>
            </w:r>
          </w:p>
        </w:tc>
        <w:tc>
          <w:tcPr>
            <w:tcW w:w="776" w:type="pct"/>
          </w:tcPr>
          <w:p w14:paraId="2E111FBE" w14:textId="58014BC8" w:rsidR="002C4C25" w:rsidRPr="00242814" w:rsidRDefault="002C4C25" w:rsidP="00D04D11">
            <w:pPr>
              <w:spacing w:line="259" w:lineRule="auto"/>
              <w:ind w:right="255"/>
              <w:jc w:val="center"/>
              <w:rPr>
                <w:rFonts w:eastAsia="Calibri"/>
              </w:rPr>
            </w:pPr>
            <w:r>
              <w:rPr>
                <w:rFonts w:eastAsia="Calibri"/>
              </w:rPr>
              <w:t>85</w:t>
            </w:r>
          </w:p>
        </w:tc>
      </w:tr>
      <w:tr w:rsidR="002C4C25" w:rsidRPr="00242814" w14:paraId="2054F3E9" w14:textId="77777777" w:rsidTr="00723219">
        <w:tc>
          <w:tcPr>
            <w:tcW w:w="450" w:type="pct"/>
          </w:tcPr>
          <w:p w14:paraId="07B1BF00" w14:textId="77777777" w:rsidR="002C4C25" w:rsidRPr="00242814" w:rsidRDefault="002C4C25" w:rsidP="002C4C25">
            <w:pPr>
              <w:spacing w:line="259" w:lineRule="auto"/>
              <w:rPr>
                <w:rFonts w:eastAsia="Calibri"/>
              </w:rPr>
            </w:pPr>
          </w:p>
        </w:tc>
        <w:tc>
          <w:tcPr>
            <w:tcW w:w="666" w:type="pct"/>
          </w:tcPr>
          <w:p w14:paraId="48F91F51" w14:textId="77777777" w:rsidR="002C4C25" w:rsidRDefault="002C4C25" w:rsidP="002C4C25">
            <w:pPr>
              <w:spacing w:line="259" w:lineRule="auto"/>
              <w:rPr>
                <w:rFonts w:eastAsia="Calibri"/>
              </w:rPr>
            </w:pPr>
            <w:r>
              <w:rPr>
                <w:rFonts w:eastAsia="Calibri"/>
              </w:rPr>
              <w:t>Aug. 11</w:t>
            </w:r>
          </w:p>
        </w:tc>
        <w:tc>
          <w:tcPr>
            <w:tcW w:w="1683" w:type="pct"/>
          </w:tcPr>
          <w:p w14:paraId="183348BC" w14:textId="77777777" w:rsidR="002C4C25" w:rsidRPr="00242814" w:rsidRDefault="002C4C25" w:rsidP="002C4C25">
            <w:pPr>
              <w:spacing w:line="259" w:lineRule="auto"/>
              <w:rPr>
                <w:rFonts w:eastAsia="Calibri"/>
              </w:rPr>
            </w:pPr>
            <w:r w:rsidRPr="00242814">
              <w:t xml:space="preserve">Mainstem </w:t>
            </w:r>
            <w:r>
              <w:rPr>
                <w:rFonts w:eastAsia="Calibri"/>
              </w:rPr>
              <w:t>(Horn Creek)</w:t>
            </w:r>
          </w:p>
        </w:tc>
        <w:tc>
          <w:tcPr>
            <w:tcW w:w="682" w:type="pct"/>
          </w:tcPr>
          <w:p w14:paraId="3E00E8A7" w14:textId="2A47E24D" w:rsidR="002C4C25" w:rsidRDefault="002C4C25" w:rsidP="00D04D11">
            <w:pPr>
              <w:spacing w:line="259" w:lineRule="auto"/>
              <w:ind w:right="210"/>
              <w:jc w:val="center"/>
              <w:rPr>
                <w:rFonts w:eastAsia="Calibri"/>
              </w:rPr>
            </w:pPr>
            <w:r w:rsidRPr="006055E8">
              <w:t>21</w:t>
            </w:r>
          </w:p>
        </w:tc>
        <w:tc>
          <w:tcPr>
            <w:tcW w:w="743" w:type="pct"/>
          </w:tcPr>
          <w:p w14:paraId="3158858A" w14:textId="22C15F78" w:rsidR="002C4C25" w:rsidRDefault="002C4C25" w:rsidP="00D04D11">
            <w:pPr>
              <w:spacing w:line="259" w:lineRule="auto"/>
              <w:ind w:right="120"/>
              <w:jc w:val="center"/>
              <w:rPr>
                <w:rFonts w:eastAsia="Calibri"/>
              </w:rPr>
            </w:pPr>
            <w:r w:rsidRPr="006055E8">
              <w:t>42</w:t>
            </w:r>
          </w:p>
        </w:tc>
        <w:tc>
          <w:tcPr>
            <w:tcW w:w="776" w:type="pct"/>
          </w:tcPr>
          <w:p w14:paraId="027A13C4" w14:textId="5A6D6214" w:rsidR="002C4C25" w:rsidRPr="00242814" w:rsidRDefault="002C4C25" w:rsidP="00D04D11">
            <w:pPr>
              <w:spacing w:line="259" w:lineRule="auto"/>
              <w:ind w:right="255"/>
              <w:jc w:val="center"/>
              <w:rPr>
                <w:rFonts w:eastAsia="Calibri"/>
              </w:rPr>
            </w:pPr>
            <w:r>
              <w:rPr>
                <w:rFonts w:eastAsia="Calibri"/>
              </w:rPr>
              <w:t>63</w:t>
            </w:r>
          </w:p>
        </w:tc>
      </w:tr>
      <w:tr w:rsidR="002C4C25" w:rsidRPr="00242814" w14:paraId="31B23B4E" w14:textId="77777777" w:rsidTr="00723219">
        <w:tc>
          <w:tcPr>
            <w:tcW w:w="450" w:type="pct"/>
          </w:tcPr>
          <w:p w14:paraId="761E03D7" w14:textId="77777777" w:rsidR="002C4C25" w:rsidRPr="00242814" w:rsidRDefault="002C4C25" w:rsidP="002C4C25">
            <w:pPr>
              <w:spacing w:line="259" w:lineRule="auto"/>
              <w:rPr>
                <w:rFonts w:eastAsia="Calibri"/>
              </w:rPr>
            </w:pPr>
          </w:p>
        </w:tc>
        <w:tc>
          <w:tcPr>
            <w:tcW w:w="666" w:type="pct"/>
          </w:tcPr>
          <w:p w14:paraId="788649E9" w14:textId="77777777" w:rsidR="002C4C25" w:rsidRDefault="002C4C25" w:rsidP="002C4C25">
            <w:pPr>
              <w:spacing w:line="259" w:lineRule="auto"/>
              <w:rPr>
                <w:rFonts w:eastAsia="Calibri"/>
              </w:rPr>
            </w:pPr>
            <w:r>
              <w:rPr>
                <w:rFonts w:eastAsia="Calibri"/>
              </w:rPr>
              <w:t>Aug. 14</w:t>
            </w:r>
          </w:p>
        </w:tc>
        <w:tc>
          <w:tcPr>
            <w:tcW w:w="1683" w:type="pct"/>
          </w:tcPr>
          <w:p w14:paraId="52CE64C2" w14:textId="77777777" w:rsidR="002C4C25" w:rsidRPr="00242814" w:rsidRDefault="002C4C25" w:rsidP="002C4C25">
            <w:pPr>
              <w:spacing w:line="259" w:lineRule="auto"/>
              <w:rPr>
                <w:rFonts w:eastAsia="Calibri"/>
              </w:rPr>
            </w:pPr>
            <w:r w:rsidRPr="00242814">
              <w:t xml:space="preserve">Mainstem </w:t>
            </w:r>
            <w:r>
              <w:rPr>
                <w:rFonts w:eastAsia="Calibri"/>
              </w:rPr>
              <w:t>(Horn Creek)</w:t>
            </w:r>
          </w:p>
        </w:tc>
        <w:tc>
          <w:tcPr>
            <w:tcW w:w="682" w:type="pct"/>
          </w:tcPr>
          <w:p w14:paraId="0A27D91B" w14:textId="6F783A9C" w:rsidR="002C4C25" w:rsidRDefault="002C4C25" w:rsidP="00D04D11">
            <w:pPr>
              <w:spacing w:line="259" w:lineRule="auto"/>
              <w:ind w:right="210"/>
              <w:jc w:val="center"/>
              <w:rPr>
                <w:rFonts w:eastAsia="Calibri"/>
              </w:rPr>
            </w:pPr>
            <w:r w:rsidRPr="006055E8">
              <w:t>5</w:t>
            </w:r>
          </w:p>
        </w:tc>
        <w:tc>
          <w:tcPr>
            <w:tcW w:w="743" w:type="pct"/>
          </w:tcPr>
          <w:p w14:paraId="41109D2D" w14:textId="726D5F77" w:rsidR="002C4C25" w:rsidRDefault="002C4C25" w:rsidP="00D04D11">
            <w:pPr>
              <w:spacing w:line="259" w:lineRule="auto"/>
              <w:ind w:right="120"/>
              <w:jc w:val="center"/>
              <w:rPr>
                <w:rFonts w:eastAsia="Calibri"/>
              </w:rPr>
            </w:pPr>
            <w:r w:rsidRPr="006055E8">
              <w:t>12</w:t>
            </w:r>
          </w:p>
        </w:tc>
        <w:tc>
          <w:tcPr>
            <w:tcW w:w="776" w:type="pct"/>
          </w:tcPr>
          <w:p w14:paraId="52FC3CB8" w14:textId="2C07C4AB" w:rsidR="002C4C25" w:rsidRPr="00242814" w:rsidRDefault="002C4C25" w:rsidP="00D04D11">
            <w:pPr>
              <w:spacing w:line="259" w:lineRule="auto"/>
              <w:ind w:right="255"/>
              <w:jc w:val="center"/>
              <w:rPr>
                <w:rFonts w:eastAsia="Calibri"/>
              </w:rPr>
            </w:pPr>
            <w:r>
              <w:rPr>
                <w:rFonts w:eastAsia="Calibri"/>
              </w:rPr>
              <w:t>17</w:t>
            </w:r>
          </w:p>
        </w:tc>
      </w:tr>
      <w:tr w:rsidR="002C4C25" w:rsidRPr="00242814" w14:paraId="1CE818BF" w14:textId="77777777" w:rsidTr="00723219">
        <w:tc>
          <w:tcPr>
            <w:tcW w:w="450" w:type="pct"/>
          </w:tcPr>
          <w:p w14:paraId="1D99FEB9" w14:textId="77777777" w:rsidR="002C4C25" w:rsidRPr="00242814" w:rsidRDefault="002C4C25" w:rsidP="002C4C25">
            <w:pPr>
              <w:spacing w:line="259" w:lineRule="auto"/>
              <w:rPr>
                <w:rFonts w:eastAsia="Calibri"/>
              </w:rPr>
            </w:pPr>
          </w:p>
        </w:tc>
        <w:tc>
          <w:tcPr>
            <w:tcW w:w="666" w:type="pct"/>
          </w:tcPr>
          <w:p w14:paraId="37CDBB73" w14:textId="77777777" w:rsidR="002C4C25" w:rsidRDefault="002C4C25" w:rsidP="002C4C25">
            <w:pPr>
              <w:spacing w:line="259" w:lineRule="auto"/>
              <w:rPr>
                <w:rFonts w:eastAsia="Calibri"/>
              </w:rPr>
            </w:pPr>
            <w:r>
              <w:rPr>
                <w:rFonts w:eastAsia="Calibri"/>
              </w:rPr>
              <w:t>Aug. 25</w:t>
            </w:r>
          </w:p>
        </w:tc>
        <w:tc>
          <w:tcPr>
            <w:tcW w:w="1683" w:type="pct"/>
          </w:tcPr>
          <w:p w14:paraId="6A9D061D"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397575A3" w14:textId="68F44E8A" w:rsidR="002C4C25" w:rsidRDefault="002C4C25" w:rsidP="00D04D11">
            <w:pPr>
              <w:spacing w:line="259" w:lineRule="auto"/>
              <w:ind w:right="210"/>
              <w:jc w:val="center"/>
              <w:rPr>
                <w:rFonts w:eastAsia="Calibri"/>
              </w:rPr>
            </w:pPr>
            <w:r w:rsidRPr="006055E8">
              <w:t>11</w:t>
            </w:r>
          </w:p>
        </w:tc>
        <w:tc>
          <w:tcPr>
            <w:tcW w:w="743" w:type="pct"/>
          </w:tcPr>
          <w:p w14:paraId="57491983" w14:textId="7F75FD23" w:rsidR="002C4C25" w:rsidRDefault="002C4C25" w:rsidP="00D04D11">
            <w:pPr>
              <w:spacing w:line="259" w:lineRule="auto"/>
              <w:ind w:right="120"/>
              <w:jc w:val="center"/>
              <w:rPr>
                <w:rFonts w:eastAsia="Calibri"/>
              </w:rPr>
            </w:pPr>
            <w:r w:rsidRPr="006055E8">
              <w:t>29</w:t>
            </w:r>
          </w:p>
        </w:tc>
        <w:tc>
          <w:tcPr>
            <w:tcW w:w="776" w:type="pct"/>
          </w:tcPr>
          <w:p w14:paraId="2500707C" w14:textId="356AA502" w:rsidR="002C4C25" w:rsidRPr="00242814" w:rsidRDefault="002C4C25" w:rsidP="00D04D11">
            <w:pPr>
              <w:spacing w:line="259" w:lineRule="auto"/>
              <w:ind w:right="255"/>
              <w:jc w:val="center"/>
              <w:rPr>
                <w:rFonts w:eastAsia="Calibri"/>
              </w:rPr>
            </w:pPr>
            <w:r>
              <w:rPr>
                <w:rFonts w:eastAsia="Calibri"/>
              </w:rPr>
              <w:t>40</w:t>
            </w:r>
          </w:p>
        </w:tc>
      </w:tr>
      <w:tr w:rsidR="002C4C25" w:rsidRPr="00242814" w14:paraId="0777D2D5" w14:textId="77777777" w:rsidTr="00723219">
        <w:tc>
          <w:tcPr>
            <w:tcW w:w="450" w:type="pct"/>
          </w:tcPr>
          <w:p w14:paraId="0F0A06BF" w14:textId="77777777" w:rsidR="002C4C25" w:rsidRPr="00242814" w:rsidRDefault="002C4C25" w:rsidP="002C4C25">
            <w:pPr>
              <w:spacing w:line="259" w:lineRule="auto"/>
              <w:rPr>
                <w:rFonts w:eastAsia="Calibri"/>
              </w:rPr>
            </w:pPr>
          </w:p>
        </w:tc>
        <w:tc>
          <w:tcPr>
            <w:tcW w:w="666" w:type="pct"/>
          </w:tcPr>
          <w:p w14:paraId="0EB17913" w14:textId="77777777" w:rsidR="002C4C25" w:rsidRDefault="002C4C25" w:rsidP="002C4C25">
            <w:pPr>
              <w:spacing w:line="259" w:lineRule="auto"/>
              <w:rPr>
                <w:rFonts w:eastAsia="Calibri"/>
              </w:rPr>
            </w:pPr>
            <w:r>
              <w:rPr>
                <w:rFonts w:eastAsia="Calibri"/>
              </w:rPr>
              <w:t>Sep. 4</w:t>
            </w:r>
          </w:p>
        </w:tc>
        <w:tc>
          <w:tcPr>
            <w:tcW w:w="1683" w:type="pct"/>
          </w:tcPr>
          <w:p w14:paraId="497E7D68"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211C42FB" w14:textId="6B803568" w:rsidR="002C4C25" w:rsidRDefault="002C4C25" w:rsidP="00D04D11">
            <w:pPr>
              <w:spacing w:line="259" w:lineRule="auto"/>
              <w:ind w:right="210"/>
              <w:jc w:val="center"/>
              <w:rPr>
                <w:rFonts w:eastAsia="Calibri"/>
              </w:rPr>
            </w:pPr>
            <w:r w:rsidRPr="005A2737">
              <w:t>5</w:t>
            </w:r>
          </w:p>
        </w:tc>
        <w:tc>
          <w:tcPr>
            <w:tcW w:w="743" w:type="pct"/>
          </w:tcPr>
          <w:p w14:paraId="71F3DBE0" w14:textId="308DD111" w:rsidR="002C4C25" w:rsidRDefault="002C4C25" w:rsidP="00D04D11">
            <w:pPr>
              <w:spacing w:line="259" w:lineRule="auto"/>
              <w:ind w:right="120"/>
              <w:jc w:val="center"/>
              <w:rPr>
                <w:rFonts w:eastAsia="Calibri"/>
              </w:rPr>
            </w:pPr>
            <w:r w:rsidRPr="005A2737">
              <w:t>53</w:t>
            </w:r>
          </w:p>
        </w:tc>
        <w:tc>
          <w:tcPr>
            <w:tcW w:w="776" w:type="pct"/>
          </w:tcPr>
          <w:p w14:paraId="149DDEC4" w14:textId="2A64A3FD" w:rsidR="002C4C25" w:rsidRPr="00242814" w:rsidRDefault="002C4C25" w:rsidP="00D04D11">
            <w:pPr>
              <w:spacing w:line="259" w:lineRule="auto"/>
              <w:ind w:right="255"/>
              <w:jc w:val="center"/>
              <w:rPr>
                <w:rFonts w:eastAsia="Calibri"/>
              </w:rPr>
            </w:pPr>
            <w:r>
              <w:rPr>
                <w:rFonts w:eastAsia="Calibri"/>
              </w:rPr>
              <w:t>58</w:t>
            </w:r>
          </w:p>
        </w:tc>
      </w:tr>
      <w:tr w:rsidR="002C4C25" w:rsidRPr="00242814" w14:paraId="1A7EEC71" w14:textId="77777777" w:rsidTr="00723219">
        <w:tc>
          <w:tcPr>
            <w:tcW w:w="450" w:type="pct"/>
          </w:tcPr>
          <w:p w14:paraId="1ADFEFC0" w14:textId="77777777" w:rsidR="002C4C25" w:rsidRPr="00242814" w:rsidRDefault="002C4C25" w:rsidP="002C4C25">
            <w:pPr>
              <w:spacing w:line="259" w:lineRule="auto"/>
              <w:rPr>
                <w:rFonts w:eastAsia="Calibri"/>
              </w:rPr>
            </w:pPr>
          </w:p>
        </w:tc>
        <w:tc>
          <w:tcPr>
            <w:tcW w:w="666" w:type="pct"/>
          </w:tcPr>
          <w:p w14:paraId="1BFD5F56" w14:textId="77777777" w:rsidR="002C4C25" w:rsidRDefault="002C4C25" w:rsidP="002C4C25">
            <w:pPr>
              <w:spacing w:line="259" w:lineRule="auto"/>
              <w:rPr>
                <w:rFonts w:eastAsia="Calibri"/>
              </w:rPr>
            </w:pPr>
            <w:r>
              <w:rPr>
                <w:rFonts w:eastAsia="Calibri"/>
              </w:rPr>
              <w:t>Sep. 11</w:t>
            </w:r>
          </w:p>
        </w:tc>
        <w:tc>
          <w:tcPr>
            <w:tcW w:w="1683" w:type="pct"/>
          </w:tcPr>
          <w:p w14:paraId="623F1DC3"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134A4C9D" w14:textId="4B9A3D6F" w:rsidR="002C4C25" w:rsidRDefault="002C4C25" w:rsidP="00D04D11">
            <w:pPr>
              <w:spacing w:line="259" w:lineRule="auto"/>
              <w:ind w:right="210"/>
              <w:jc w:val="center"/>
              <w:rPr>
                <w:rFonts w:eastAsia="Calibri"/>
              </w:rPr>
            </w:pPr>
            <w:r w:rsidRPr="005A2737">
              <w:t>26</w:t>
            </w:r>
          </w:p>
        </w:tc>
        <w:tc>
          <w:tcPr>
            <w:tcW w:w="743" w:type="pct"/>
          </w:tcPr>
          <w:p w14:paraId="4A71C2D2" w14:textId="7733B75E" w:rsidR="002C4C25" w:rsidRDefault="002C4C25" w:rsidP="00D04D11">
            <w:pPr>
              <w:spacing w:line="259" w:lineRule="auto"/>
              <w:ind w:right="120"/>
              <w:jc w:val="center"/>
              <w:rPr>
                <w:rFonts w:eastAsia="Calibri"/>
              </w:rPr>
            </w:pPr>
            <w:r w:rsidRPr="005A2737">
              <w:t>56</w:t>
            </w:r>
          </w:p>
        </w:tc>
        <w:tc>
          <w:tcPr>
            <w:tcW w:w="776" w:type="pct"/>
          </w:tcPr>
          <w:p w14:paraId="2A65B289" w14:textId="33471EB5" w:rsidR="002C4C25" w:rsidRPr="00242814" w:rsidRDefault="002C4C25" w:rsidP="00D04D11">
            <w:pPr>
              <w:spacing w:line="259" w:lineRule="auto"/>
              <w:ind w:right="255"/>
              <w:jc w:val="center"/>
              <w:rPr>
                <w:rFonts w:eastAsia="Calibri"/>
              </w:rPr>
            </w:pPr>
            <w:r>
              <w:rPr>
                <w:rFonts w:eastAsia="Calibri"/>
              </w:rPr>
              <w:t>82</w:t>
            </w:r>
          </w:p>
        </w:tc>
      </w:tr>
      <w:tr w:rsidR="002C4C25" w:rsidRPr="00242814" w14:paraId="0B5B8B5A" w14:textId="77777777" w:rsidTr="00723219">
        <w:tc>
          <w:tcPr>
            <w:tcW w:w="450" w:type="pct"/>
          </w:tcPr>
          <w:p w14:paraId="12416725" w14:textId="77777777" w:rsidR="002C4C25" w:rsidRPr="00242814" w:rsidRDefault="002C4C25" w:rsidP="002C4C25">
            <w:pPr>
              <w:spacing w:line="259" w:lineRule="auto"/>
              <w:rPr>
                <w:rFonts w:eastAsia="Calibri"/>
              </w:rPr>
            </w:pPr>
          </w:p>
        </w:tc>
        <w:tc>
          <w:tcPr>
            <w:tcW w:w="666" w:type="pct"/>
          </w:tcPr>
          <w:p w14:paraId="721EC3D7" w14:textId="77777777" w:rsidR="002C4C25" w:rsidRDefault="002C4C25" w:rsidP="002C4C25">
            <w:pPr>
              <w:spacing w:line="259" w:lineRule="auto"/>
              <w:rPr>
                <w:rFonts w:eastAsia="Calibri"/>
              </w:rPr>
            </w:pPr>
            <w:r>
              <w:rPr>
                <w:rFonts w:eastAsia="Calibri"/>
              </w:rPr>
              <w:t>Sep. 19</w:t>
            </w:r>
          </w:p>
        </w:tc>
        <w:tc>
          <w:tcPr>
            <w:tcW w:w="1683" w:type="pct"/>
          </w:tcPr>
          <w:p w14:paraId="214C014C"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0DD5548E" w14:textId="160E8E82" w:rsidR="002C4C25" w:rsidRDefault="002C4C25" w:rsidP="00D04D11">
            <w:pPr>
              <w:spacing w:line="259" w:lineRule="auto"/>
              <w:ind w:right="210"/>
              <w:jc w:val="center"/>
              <w:rPr>
                <w:rFonts w:eastAsia="Calibri"/>
              </w:rPr>
            </w:pPr>
            <w:r w:rsidRPr="005A2737">
              <w:t>28</w:t>
            </w:r>
          </w:p>
        </w:tc>
        <w:tc>
          <w:tcPr>
            <w:tcW w:w="743" w:type="pct"/>
          </w:tcPr>
          <w:p w14:paraId="3C197D34" w14:textId="477DC05B" w:rsidR="002C4C25" w:rsidRDefault="002C4C25" w:rsidP="00D04D11">
            <w:pPr>
              <w:spacing w:line="259" w:lineRule="auto"/>
              <w:ind w:right="120"/>
              <w:jc w:val="center"/>
              <w:rPr>
                <w:rFonts w:eastAsia="Calibri"/>
              </w:rPr>
            </w:pPr>
            <w:r w:rsidRPr="005A2737">
              <w:t>29</w:t>
            </w:r>
          </w:p>
        </w:tc>
        <w:tc>
          <w:tcPr>
            <w:tcW w:w="776" w:type="pct"/>
          </w:tcPr>
          <w:p w14:paraId="7BDA938D" w14:textId="094BCD8E" w:rsidR="002C4C25" w:rsidRPr="00242814" w:rsidRDefault="002C4C25" w:rsidP="00D04D11">
            <w:pPr>
              <w:spacing w:line="259" w:lineRule="auto"/>
              <w:ind w:right="255"/>
              <w:jc w:val="center"/>
              <w:rPr>
                <w:rFonts w:eastAsia="Calibri"/>
              </w:rPr>
            </w:pPr>
            <w:r>
              <w:rPr>
                <w:rFonts w:eastAsia="Calibri"/>
              </w:rPr>
              <w:t>57</w:t>
            </w:r>
          </w:p>
        </w:tc>
      </w:tr>
      <w:tr w:rsidR="002C4C25" w:rsidRPr="00242814" w14:paraId="15352E02" w14:textId="77777777" w:rsidTr="00723219">
        <w:tc>
          <w:tcPr>
            <w:tcW w:w="450" w:type="pct"/>
            <w:tcBorders>
              <w:bottom w:val="single" w:sz="4" w:space="0" w:color="auto"/>
            </w:tcBorders>
          </w:tcPr>
          <w:p w14:paraId="51FDAA60" w14:textId="77777777" w:rsidR="002C4C25" w:rsidRPr="00242814" w:rsidRDefault="002C4C25" w:rsidP="002C4C25">
            <w:pPr>
              <w:spacing w:line="259" w:lineRule="auto"/>
              <w:rPr>
                <w:rFonts w:eastAsia="Calibri"/>
              </w:rPr>
            </w:pPr>
          </w:p>
        </w:tc>
        <w:tc>
          <w:tcPr>
            <w:tcW w:w="666" w:type="pct"/>
            <w:tcBorders>
              <w:bottom w:val="single" w:sz="4" w:space="0" w:color="auto"/>
            </w:tcBorders>
          </w:tcPr>
          <w:p w14:paraId="0B7E04F0" w14:textId="77777777" w:rsidR="002C4C25" w:rsidRDefault="002C4C25" w:rsidP="002C4C25">
            <w:pPr>
              <w:spacing w:line="259" w:lineRule="auto"/>
              <w:rPr>
                <w:rFonts w:eastAsia="Calibri"/>
              </w:rPr>
            </w:pPr>
            <w:r>
              <w:rPr>
                <w:rFonts w:eastAsia="Calibri"/>
              </w:rPr>
              <w:t>Sep. 24</w:t>
            </w:r>
          </w:p>
        </w:tc>
        <w:tc>
          <w:tcPr>
            <w:tcW w:w="1683" w:type="pct"/>
            <w:tcBorders>
              <w:bottom w:val="single" w:sz="4" w:space="0" w:color="auto"/>
            </w:tcBorders>
          </w:tcPr>
          <w:p w14:paraId="7C90196A"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Borders>
              <w:bottom w:val="single" w:sz="4" w:space="0" w:color="auto"/>
            </w:tcBorders>
          </w:tcPr>
          <w:p w14:paraId="09FB512D" w14:textId="3E494690" w:rsidR="002C4C25" w:rsidRDefault="002C4C25" w:rsidP="00D04D11">
            <w:pPr>
              <w:spacing w:line="259" w:lineRule="auto"/>
              <w:ind w:right="210"/>
              <w:jc w:val="center"/>
              <w:rPr>
                <w:rFonts w:eastAsia="Calibri"/>
              </w:rPr>
            </w:pPr>
            <w:r w:rsidRPr="005A2737">
              <w:t>7</w:t>
            </w:r>
          </w:p>
        </w:tc>
        <w:tc>
          <w:tcPr>
            <w:tcW w:w="743" w:type="pct"/>
            <w:tcBorders>
              <w:bottom w:val="single" w:sz="4" w:space="0" w:color="auto"/>
            </w:tcBorders>
          </w:tcPr>
          <w:p w14:paraId="45FEF419" w14:textId="1C24E48C" w:rsidR="002C4C25" w:rsidRDefault="002C4C25" w:rsidP="00D04D11">
            <w:pPr>
              <w:spacing w:line="259" w:lineRule="auto"/>
              <w:ind w:right="120"/>
              <w:jc w:val="center"/>
              <w:rPr>
                <w:rFonts w:eastAsia="Calibri"/>
              </w:rPr>
            </w:pPr>
            <w:r w:rsidRPr="005A2737">
              <w:t>17</w:t>
            </w:r>
          </w:p>
        </w:tc>
        <w:tc>
          <w:tcPr>
            <w:tcW w:w="776" w:type="pct"/>
            <w:tcBorders>
              <w:bottom w:val="single" w:sz="4" w:space="0" w:color="auto"/>
            </w:tcBorders>
          </w:tcPr>
          <w:p w14:paraId="3F2BFA7C" w14:textId="38E50BB5" w:rsidR="002C4C25" w:rsidRPr="00242814" w:rsidRDefault="002C4C25" w:rsidP="00D04D11">
            <w:pPr>
              <w:spacing w:line="259" w:lineRule="auto"/>
              <w:ind w:right="255"/>
              <w:jc w:val="center"/>
              <w:rPr>
                <w:rFonts w:eastAsia="Calibri"/>
              </w:rPr>
            </w:pPr>
            <w:r>
              <w:rPr>
                <w:rFonts w:eastAsia="Calibri"/>
              </w:rPr>
              <w:t>24</w:t>
            </w:r>
          </w:p>
        </w:tc>
      </w:tr>
      <w:tr w:rsidR="002C4C25" w:rsidRPr="00242814" w14:paraId="584058A8" w14:textId="77777777" w:rsidTr="00723219">
        <w:tc>
          <w:tcPr>
            <w:tcW w:w="450" w:type="pct"/>
            <w:tcBorders>
              <w:bottom w:val="single" w:sz="4" w:space="0" w:color="auto"/>
            </w:tcBorders>
          </w:tcPr>
          <w:p w14:paraId="6EE33A4A" w14:textId="77777777" w:rsidR="002C4C25" w:rsidRPr="00242814" w:rsidRDefault="002C4C25" w:rsidP="00A8117D">
            <w:pPr>
              <w:spacing w:line="259" w:lineRule="auto"/>
              <w:rPr>
                <w:rFonts w:eastAsia="Calibri"/>
              </w:rPr>
            </w:pPr>
          </w:p>
        </w:tc>
        <w:tc>
          <w:tcPr>
            <w:tcW w:w="666" w:type="pct"/>
            <w:tcBorders>
              <w:bottom w:val="single" w:sz="4" w:space="0" w:color="auto"/>
            </w:tcBorders>
          </w:tcPr>
          <w:p w14:paraId="1E40215F" w14:textId="77777777" w:rsidR="002C4C25" w:rsidRDefault="002C4C25" w:rsidP="00A8117D">
            <w:pPr>
              <w:spacing w:line="259" w:lineRule="auto"/>
              <w:rPr>
                <w:rFonts w:eastAsia="Calibri"/>
              </w:rPr>
            </w:pPr>
          </w:p>
        </w:tc>
        <w:tc>
          <w:tcPr>
            <w:tcW w:w="1683" w:type="pct"/>
            <w:tcBorders>
              <w:bottom w:val="single" w:sz="4" w:space="0" w:color="auto"/>
            </w:tcBorders>
          </w:tcPr>
          <w:p w14:paraId="1D4D0711" w14:textId="4DC7DA68" w:rsidR="002C4C25" w:rsidRPr="00242814" w:rsidRDefault="002C4C25" w:rsidP="00A8117D">
            <w:pPr>
              <w:spacing w:line="259" w:lineRule="auto"/>
            </w:pPr>
            <w:r>
              <w:t>Total</w:t>
            </w:r>
          </w:p>
        </w:tc>
        <w:tc>
          <w:tcPr>
            <w:tcW w:w="682" w:type="pct"/>
            <w:tcBorders>
              <w:bottom w:val="single" w:sz="4" w:space="0" w:color="auto"/>
            </w:tcBorders>
          </w:tcPr>
          <w:p w14:paraId="2F14CA94" w14:textId="63681CCF" w:rsidR="002C4C25" w:rsidRDefault="002C4C25" w:rsidP="00D04D11">
            <w:pPr>
              <w:spacing w:line="259" w:lineRule="auto"/>
              <w:ind w:right="210"/>
              <w:jc w:val="center"/>
              <w:rPr>
                <w:rFonts w:eastAsia="Calibri"/>
              </w:rPr>
            </w:pPr>
            <w:r>
              <w:rPr>
                <w:rFonts w:eastAsia="Calibri"/>
              </w:rPr>
              <w:t>292</w:t>
            </w:r>
          </w:p>
        </w:tc>
        <w:tc>
          <w:tcPr>
            <w:tcW w:w="743" w:type="pct"/>
            <w:tcBorders>
              <w:bottom w:val="single" w:sz="4" w:space="0" w:color="auto"/>
            </w:tcBorders>
          </w:tcPr>
          <w:p w14:paraId="4BAC5A78" w14:textId="6A28F2C3" w:rsidR="002C4C25" w:rsidRDefault="002C4C25" w:rsidP="00D04D11">
            <w:pPr>
              <w:spacing w:line="259" w:lineRule="auto"/>
              <w:ind w:right="120"/>
              <w:jc w:val="center"/>
              <w:rPr>
                <w:rFonts w:eastAsia="Calibri"/>
              </w:rPr>
            </w:pPr>
            <w:r>
              <w:rPr>
                <w:rFonts w:eastAsia="Calibri"/>
              </w:rPr>
              <w:t>569</w:t>
            </w:r>
          </w:p>
        </w:tc>
        <w:tc>
          <w:tcPr>
            <w:tcW w:w="776" w:type="pct"/>
            <w:tcBorders>
              <w:bottom w:val="single" w:sz="4" w:space="0" w:color="auto"/>
            </w:tcBorders>
          </w:tcPr>
          <w:p w14:paraId="2E178B1B" w14:textId="200A96E7" w:rsidR="002C4C25" w:rsidRDefault="002C4C25" w:rsidP="00D04D11">
            <w:pPr>
              <w:spacing w:line="259" w:lineRule="auto"/>
              <w:ind w:right="255"/>
              <w:jc w:val="center"/>
              <w:rPr>
                <w:rFonts w:eastAsia="Calibri"/>
              </w:rPr>
            </w:pPr>
            <w:r>
              <w:rPr>
                <w:rFonts w:eastAsia="Calibri"/>
              </w:rPr>
              <w:t>861</w:t>
            </w:r>
          </w:p>
        </w:tc>
      </w:tr>
      <w:tr w:rsidR="001C5459" w:rsidRPr="00242814" w14:paraId="13EFDEBD" w14:textId="77777777" w:rsidTr="00723219">
        <w:tc>
          <w:tcPr>
            <w:tcW w:w="450" w:type="pct"/>
            <w:tcBorders>
              <w:top w:val="single" w:sz="4" w:space="0" w:color="auto"/>
            </w:tcBorders>
          </w:tcPr>
          <w:p w14:paraId="3432B6BA" w14:textId="2A182673" w:rsidR="001C5459" w:rsidRPr="00723219" w:rsidRDefault="001C5459" w:rsidP="001C5459">
            <w:pPr>
              <w:spacing w:line="259" w:lineRule="auto"/>
              <w:rPr>
                <w:rFonts w:eastAsia="Calibri"/>
                <w:vertAlign w:val="superscript"/>
              </w:rPr>
            </w:pPr>
            <w:r>
              <w:rPr>
                <w:rFonts w:eastAsia="Calibri"/>
              </w:rPr>
              <w:t>2015</w:t>
            </w:r>
            <w:r w:rsidR="00723219">
              <w:rPr>
                <w:rFonts w:eastAsia="Calibri"/>
                <w:vertAlign w:val="superscript"/>
              </w:rPr>
              <w:t>*</w:t>
            </w:r>
          </w:p>
        </w:tc>
        <w:tc>
          <w:tcPr>
            <w:tcW w:w="666" w:type="pct"/>
            <w:tcBorders>
              <w:top w:val="single" w:sz="4" w:space="0" w:color="auto"/>
            </w:tcBorders>
          </w:tcPr>
          <w:p w14:paraId="1898D9A9" w14:textId="77777777" w:rsidR="001C5459" w:rsidRDefault="001C5459" w:rsidP="001C5459">
            <w:pPr>
              <w:spacing w:line="259" w:lineRule="auto"/>
              <w:rPr>
                <w:rFonts w:eastAsia="Calibri"/>
              </w:rPr>
            </w:pPr>
            <w:r>
              <w:rPr>
                <w:rFonts w:eastAsia="Calibri"/>
              </w:rPr>
              <w:t>Jun. 16</w:t>
            </w:r>
          </w:p>
        </w:tc>
        <w:tc>
          <w:tcPr>
            <w:tcW w:w="1683" w:type="pct"/>
            <w:tcBorders>
              <w:top w:val="single" w:sz="4" w:space="0" w:color="auto"/>
            </w:tcBorders>
          </w:tcPr>
          <w:p w14:paraId="3AE2E4F0"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Borders>
              <w:top w:val="single" w:sz="4" w:space="0" w:color="auto"/>
            </w:tcBorders>
          </w:tcPr>
          <w:p w14:paraId="2597C584" w14:textId="13E70631" w:rsidR="001C5459" w:rsidRDefault="001C5459" w:rsidP="00D04D11">
            <w:pPr>
              <w:spacing w:line="259" w:lineRule="auto"/>
              <w:ind w:right="210"/>
              <w:jc w:val="center"/>
              <w:rPr>
                <w:rFonts w:eastAsia="Calibri"/>
              </w:rPr>
            </w:pPr>
            <w:r w:rsidRPr="003A4A67">
              <w:t>70</w:t>
            </w:r>
          </w:p>
        </w:tc>
        <w:tc>
          <w:tcPr>
            <w:tcW w:w="743" w:type="pct"/>
            <w:tcBorders>
              <w:top w:val="single" w:sz="4" w:space="0" w:color="auto"/>
            </w:tcBorders>
          </w:tcPr>
          <w:p w14:paraId="217522C8" w14:textId="20E54B7C" w:rsidR="001C5459" w:rsidRDefault="001C5459" w:rsidP="00D04D11">
            <w:pPr>
              <w:spacing w:line="259" w:lineRule="auto"/>
              <w:ind w:right="120"/>
              <w:jc w:val="center"/>
              <w:rPr>
                <w:rFonts w:eastAsia="Calibri"/>
              </w:rPr>
            </w:pPr>
            <w:r w:rsidRPr="003A4A67">
              <w:t>66</w:t>
            </w:r>
          </w:p>
        </w:tc>
        <w:tc>
          <w:tcPr>
            <w:tcW w:w="776" w:type="pct"/>
            <w:tcBorders>
              <w:top w:val="single" w:sz="4" w:space="0" w:color="auto"/>
            </w:tcBorders>
          </w:tcPr>
          <w:p w14:paraId="2D759C09" w14:textId="60E738A6" w:rsidR="001C5459" w:rsidRPr="00242814" w:rsidRDefault="001C5459" w:rsidP="00D04D11">
            <w:pPr>
              <w:spacing w:line="259" w:lineRule="auto"/>
              <w:ind w:right="255"/>
              <w:jc w:val="center"/>
              <w:rPr>
                <w:rFonts w:eastAsia="Calibri"/>
              </w:rPr>
            </w:pPr>
            <w:r>
              <w:rPr>
                <w:rFonts w:eastAsia="Calibri"/>
              </w:rPr>
              <w:t>136</w:t>
            </w:r>
          </w:p>
        </w:tc>
      </w:tr>
      <w:tr w:rsidR="001C5459" w:rsidRPr="00242814" w14:paraId="5151A344" w14:textId="77777777" w:rsidTr="00723219">
        <w:tc>
          <w:tcPr>
            <w:tcW w:w="450" w:type="pct"/>
          </w:tcPr>
          <w:p w14:paraId="7440A77D" w14:textId="77777777" w:rsidR="001C5459" w:rsidRDefault="001C5459" w:rsidP="001C5459">
            <w:pPr>
              <w:spacing w:line="259" w:lineRule="auto"/>
              <w:rPr>
                <w:rFonts w:eastAsia="Calibri"/>
              </w:rPr>
            </w:pPr>
          </w:p>
        </w:tc>
        <w:tc>
          <w:tcPr>
            <w:tcW w:w="666" w:type="pct"/>
          </w:tcPr>
          <w:p w14:paraId="6F665467" w14:textId="77777777" w:rsidR="001C5459" w:rsidRDefault="001C5459" w:rsidP="001C5459">
            <w:pPr>
              <w:spacing w:line="259" w:lineRule="auto"/>
              <w:rPr>
                <w:rFonts w:eastAsia="Calibri"/>
              </w:rPr>
            </w:pPr>
            <w:r>
              <w:rPr>
                <w:rFonts w:eastAsia="Calibri"/>
              </w:rPr>
              <w:t>Jun. 24</w:t>
            </w:r>
          </w:p>
        </w:tc>
        <w:tc>
          <w:tcPr>
            <w:tcW w:w="1683" w:type="pct"/>
          </w:tcPr>
          <w:p w14:paraId="43C0E622"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53E92814" w14:textId="178DAB0B" w:rsidR="001C5459" w:rsidRDefault="001C5459" w:rsidP="00D04D11">
            <w:pPr>
              <w:spacing w:line="259" w:lineRule="auto"/>
              <w:ind w:right="210"/>
              <w:jc w:val="center"/>
              <w:rPr>
                <w:rFonts w:eastAsia="Calibri"/>
              </w:rPr>
            </w:pPr>
            <w:r w:rsidRPr="003A4A67">
              <w:t>56</w:t>
            </w:r>
          </w:p>
        </w:tc>
        <w:tc>
          <w:tcPr>
            <w:tcW w:w="743" w:type="pct"/>
          </w:tcPr>
          <w:p w14:paraId="6CCFF0A6" w14:textId="30E7740D" w:rsidR="001C5459" w:rsidRDefault="001C5459" w:rsidP="00D04D11">
            <w:pPr>
              <w:spacing w:line="259" w:lineRule="auto"/>
              <w:ind w:right="120"/>
              <w:jc w:val="center"/>
              <w:rPr>
                <w:rFonts w:eastAsia="Calibri"/>
              </w:rPr>
            </w:pPr>
            <w:r w:rsidRPr="003A4A67">
              <w:t>81</w:t>
            </w:r>
          </w:p>
        </w:tc>
        <w:tc>
          <w:tcPr>
            <w:tcW w:w="776" w:type="pct"/>
          </w:tcPr>
          <w:p w14:paraId="5A4983C9" w14:textId="25C40A68" w:rsidR="001C5459" w:rsidRPr="00242814" w:rsidRDefault="001C5459" w:rsidP="00D04D11">
            <w:pPr>
              <w:spacing w:line="259" w:lineRule="auto"/>
              <w:ind w:right="255"/>
              <w:jc w:val="center"/>
              <w:rPr>
                <w:rFonts w:eastAsia="Calibri"/>
              </w:rPr>
            </w:pPr>
            <w:r>
              <w:rPr>
                <w:rFonts w:eastAsia="Calibri"/>
              </w:rPr>
              <w:t>137</w:t>
            </w:r>
          </w:p>
        </w:tc>
      </w:tr>
      <w:tr w:rsidR="001C5459" w:rsidRPr="00242814" w14:paraId="6E816471" w14:textId="77777777" w:rsidTr="00723219">
        <w:tc>
          <w:tcPr>
            <w:tcW w:w="450" w:type="pct"/>
          </w:tcPr>
          <w:p w14:paraId="43F13B19" w14:textId="77777777" w:rsidR="001C5459" w:rsidRDefault="001C5459" w:rsidP="001C5459">
            <w:pPr>
              <w:spacing w:line="259" w:lineRule="auto"/>
              <w:rPr>
                <w:rFonts w:eastAsia="Calibri"/>
              </w:rPr>
            </w:pPr>
          </w:p>
        </w:tc>
        <w:tc>
          <w:tcPr>
            <w:tcW w:w="666" w:type="pct"/>
          </w:tcPr>
          <w:p w14:paraId="18750E4B" w14:textId="77777777" w:rsidR="001C5459" w:rsidRDefault="001C5459" w:rsidP="001C5459">
            <w:pPr>
              <w:spacing w:line="259" w:lineRule="auto"/>
              <w:rPr>
                <w:rFonts w:eastAsia="Calibri"/>
              </w:rPr>
            </w:pPr>
            <w:r>
              <w:rPr>
                <w:rFonts w:eastAsia="Calibri"/>
              </w:rPr>
              <w:t>Jul. 9</w:t>
            </w:r>
          </w:p>
        </w:tc>
        <w:tc>
          <w:tcPr>
            <w:tcW w:w="1683" w:type="pct"/>
          </w:tcPr>
          <w:p w14:paraId="5DB20F69"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2AA62C2F" w14:textId="3A5BF343" w:rsidR="001C5459" w:rsidRDefault="001C5459" w:rsidP="00D04D11">
            <w:pPr>
              <w:spacing w:line="259" w:lineRule="auto"/>
              <w:ind w:right="210"/>
              <w:jc w:val="center"/>
              <w:rPr>
                <w:rFonts w:eastAsia="Calibri"/>
              </w:rPr>
            </w:pPr>
            <w:r w:rsidRPr="003A4A67">
              <w:t>63</w:t>
            </w:r>
          </w:p>
        </w:tc>
        <w:tc>
          <w:tcPr>
            <w:tcW w:w="743" w:type="pct"/>
          </w:tcPr>
          <w:p w14:paraId="19CFC5F9" w14:textId="74901153" w:rsidR="001C5459" w:rsidRDefault="001C5459" w:rsidP="00D04D11">
            <w:pPr>
              <w:spacing w:line="259" w:lineRule="auto"/>
              <w:ind w:right="120"/>
              <w:jc w:val="center"/>
              <w:rPr>
                <w:rFonts w:eastAsia="Calibri"/>
              </w:rPr>
            </w:pPr>
            <w:r w:rsidRPr="003A4A67">
              <w:t>106</w:t>
            </w:r>
          </w:p>
        </w:tc>
        <w:tc>
          <w:tcPr>
            <w:tcW w:w="776" w:type="pct"/>
          </w:tcPr>
          <w:p w14:paraId="130629E1" w14:textId="00500B57" w:rsidR="001C5459" w:rsidRPr="00242814" w:rsidRDefault="001C5459" w:rsidP="00D04D11">
            <w:pPr>
              <w:spacing w:line="259" w:lineRule="auto"/>
              <w:ind w:right="255"/>
              <w:jc w:val="center"/>
              <w:rPr>
                <w:rFonts w:eastAsia="Calibri"/>
              </w:rPr>
            </w:pPr>
            <w:r>
              <w:rPr>
                <w:rFonts w:eastAsia="Calibri"/>
              </w:rPr>
              <w:t>169</w:t>
            </w:r>
          </w:p>
        </w:tc>
      </w:tr>
      <w:tr w:rsidR="001C5459" w:rsidRPr="00242814" w14:paraId="687E968D" w14:textId="77777777" w:rsidTr="00723219">
        <w:tc>
          <w:tcPr>
            <w:tcW w:w="450" w:type="pct"/>
          </w:tcPr>
          <w:p w14:paraId="74F73CBB" w14:textId="77777777" w:rsidR="001C5459" w:rsidRDefault="001C5459" w:rsidP="001C5459">
            <w:pPr>
              <w:spacing w:line="259" w:lineRule="auto"/>
              <w:rPr>
                <w:rFonts w:eastAsia="Calibri"/>
              </w:rPr>
            </w:pPr>
          </w:p>
        </w:tc>
        <w:tc>
          <w:tcPr>
            <w:tcW w:w="666" w:type="pct"/>
          </w:tcPr>
          <w:p w14:paraId="4BE1D189" w14:textId="77777777" w:rsidR="001C5459" w:rsidRDefault="001C5459" w:rsidP="001C5459">
            <w:pPr>
              <w:spacing w:line="259" w:lineRule="auto"/>
              <w:rPr>
                <w:rFonts w:eastAsia="Calibri"/>
              </w:rPr>
            </w:pPr>
            <w:r>
              <w:rPr>
                <w:rFonts w:eastAsia="Calibri"/>
              </w:rPr>
              <w:t>Jul. 22</w:t>
            </w:r>
          </w:p>
        </w:tc>
        <w:tc>
          <w:tcPr>
            <w:tcW w:w="1683" w:type="pct"/>
          </w:tcPr>
          <w:p w14:paraId="31305B7F"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618461B7" w14:textId="55F5A200" w:rsidR="001C5459" w:rsidRDefault="001C5459" w:rsidP="00D04D11">
            <w:pPr>
              <w:spacing w:line="259" w:lineRule="auto"/>
              <w:ind w:right="210"/>
              <w:jc w:val="center"/>
              <w:rPr>
                <w:rFonts w:eastAsia="Calibri"/>
              </w:rPr>
            </w:pPr>
            <w:r w:rsidRPr="003A4A67">
              <w:t>41</w:t>
            </w:r>
          </w:p>
        </w:tc>
        <w:tc>
          <w:tcPr>
            <w:tcW w:w="743" w:type="pct"/>
          </w:tcPr>
          <w:p w14:paraId="10C4624D" w14:textId="4B54B5C9" w:rsidR="001C5459" w:rsidRDefault="001C5459" w:rsidP="00D04D11">
            <w:pPr>
              <w:spacing w:line="259" w:lineRule="auto"/>
              <w:ind w:right="120"/>
              <w:jc w:val="center"/>
              <w:rPr>
                <w:rFonts w:eastAsia="Calibri"/>
              </w:rPr>
            </w:pPr>
            <w:r w:rsidRPr="003A4A67">
              <w:t>17</w:t>
            </w:r>
          </w:p>
        </w:tc>
        <w:tc>
          <w:tcPr>
            <w:tcW w:w="776" w:type="pct"/>
          </w:tcPr>
          <w:p w14:paraId="2732F21A" w14:textId="52EAB23B" w:rsidR="001C5459" w:rsidRPr="00242814" w:rsidRDefault="001C5459" w:rsidP="00D04D11">
            <w:pPr>
              <w:spacing w:line="259" w:lineRule="auto"/>
              <w:ind w:right="255"/>
              <w:jc w:val="center"/>
              <w:rPr>
                <w:rFonts w:eastAsia="Calibri"/>
              </w:rPr>
            </w:pPr>
            <w:r>
              <w:rPr>
                <w:rFonts w:eastAsia="Calibri"/>
              </w:rPr>
              <w:t>58</w:t>
            </w:r>
          </w:p>
        </w:tc>
      </w:tr>
      <w:tr w:rsidR="001C5459" w:rsidRPr="00242814" w14:paraId="03B6B2B9" w14:textId="77777777" w:rsidTr="00723219">
        <w:tc>
          <w:tcPr>
            <w:tcW w:w="450" w:type="pct"/>
          </w:tcPr>
          <w:p w14:paraId="5B628786" w14:textId="77777777" w:rsidR="001C5459" w:rsidRDefault="001C5459" w:rsidP="001C5459">
            <w:pPr>
              <w:spacing w:line="259" w:lineRule="auto"/>
              <w:rPr>
                <w:rFonts w:eastAsia="Calibri"/>
              </w:rPr>
            </w:pPr>
          </w:p>
        </w:tc>
        <w:tc>
          <w:tcPr>
            <w:tcW w:w="666" w:type="pct"/>
          </w:tcPr>
          <w:p w14:paraId="6DF5F386" w14:textId="77777777" w:rsidR="001C5459" w:rsidRDefault="001C5459" w:rsidP="001C5459">
            <w:pPr>
              <w:spacing w:line="259" w:lineRule="auto"/>
              <w:rPr>
                <w:rFonts w:eastAsia="Calibri"/>
              </w:rPr>
            </w:pPr>
            <w:r>
              <w:rPr>
                <w:rFonts w:eastAsia="Calibri"/>
              </w:rPr>
              <w:t>Aug. 3</w:t>
            </w:r>
          </w:p>
        </w:tc>
        <w:tc>
          <w:tcPr>
            <w:tcW w:w="1683" w:type="pct"/>
          </w:tcPr>
          <w:p w14:paraId="0F8C3F56"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23183F82" w14:textId="0BCECD6B" w:rsidR="001C5459" w:rsidRDefault="001C5459" w:rsidP="00D04D11">
            <w:pPr>
              <w:spacing w:line="259" w:lineRule="auto"/>
              <w:ind w:right="210"/>
              <w:jc w:val="center"/>
              <w:rPr>
                <w:rFonts w:eastAsia="Calibri"/>
              </w:rPr>
            </w:pPr>
            <w:r w:rsidRPr="003A4A67">
              <w:t>48</w:t>
            </w:r>
          </w:p>
        </w:tc>
        <w:tc>
          <w:tcPr>
            <w:tcW w:w="743" w:type="pct"/>
          </w:tcPr>
          <w:p w14:paraId="50E6E40D" w14:textId="17AB3CD8" w:rsidR="001C5459" w:rsidRDefault="001C5459" w:rsidP="00D04D11">
            <w:pPr>
              <w:spacing w:line="259" w:lineRule="auto"/>
              <w:ind w:right="120"/>
              <w:jc w:val="center"/>
              <w:rPr>
                <w:rFonts w:eastAsia="Calibri"/>
              </w:rPr>
            </w:pPr>
            <w:r w:rsidRPr="003A4A67">
              <w:t>45</w:t>
            </w:r>
          </w:p>
        </w:tc>
        <w:tc>
          <w:tcPr>
            <w:tcW w:w="776" w:type="pct"/>
          </w:tcPr>
          <w:p w14:paraId="12669033" w14:textId="58FBD9FF" w:rsidR="001C5459" w:rsidRPr="00242814" w:rsidRDefault="001C5459" w:rsidP="00D04D11">
            <w:pPr>
              <w:spacing w:line="259" w:lineRule="auto"/>
              <w:ind w:right="255"/>
              <w:jc w:val="center"/>
              <w:rPr>
                <w:rFonts w:eastAsia="Calibri"/>
              </w:rPr>
            </w:pPr>
            <w:r>
              <w:rPr>
                <w:rFonts w:eastAsia="Calibri"/>
              </w:rPr>
              <w:t>93</w:t>
            </w:r>
          </w:p>
        </w:tc>
      </w:tr>
      <w:tr w:rsidR="001C5459" w:rsidRPr="00242814" w14:paraId="53A399B3" w14:textId="77777777" w:rsidTr="00723219">
        <w:tc>
          <w:tcPr>
            <w:tcW w:w="450" w:type="pct"/>
          </w:tcPr>
          <w:p w14:paraId="12F30D8B" w14:textId="77777777" w:rsidR="001C5459" w:rsidRDefault="001C5459" w:rsidP="001C5459">
            <w:pPr>
              <w:spacing w:line="259" w:lineRule="auto"/>
              <w:rPr>
                <w:rFonts w:eastAsia="Calibri"/>
              </w:rPr>
            </w:pPr>
          </w:p>
        </w:tc>
        <w:tc>
          <w:tcPr>
            <w:tcW w:w="666" w:type="pct"/>
          </w:tcPr>
          <w:p w14:paraId="115B5907" w14:textId="77777777" w:rsidR="001C5459" w:rsidRDefault="001C5459" w:rsidP="001C5459">
            <w:pPr>
              <w:spacing w:line="259" w:lineRule="auto"/>
              <w:rPr>
                <w:rFonts w:eastAsia="Calibri"/>
              </w:rPr>
            </w:pPr>
            <w:r>
              <w:rPr>
                <w:rFonts w:eastAsia="Calibri"/>
              </w:rPr>
              <w:t>Aug. 17</w:t>
            </w:r>
          </w:p>
        </w:tc>
        <w:tc>
          <w:tcPr>
            <w:tcW w:w="1683" w:type="pct"/>
          </w:tcPr>
          <w:p w14:paraId="7873189D"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360A4C18" w14:textId="1F49DC13" w:rsidR="001C5459" w:rsidRDefault="001C5459" w:rsidP="00D04D11">
            <w:pPr>
              <w:spacing w:line="259" w:lineRule="auto"/>
              <w:ind w:right="210"/>
              <w:jc w:val="center"/>
              <w:rPr>
                <w:rFonts w:eastAsia="Calibri"/>
              </w:rPr>
            </w:pPr>
            <w:r w:rsidRPr="003A4A67">
              <w:t>31</w:t>
            </w:r>
          </w:p>
        </w:tc>
        <w:tc>
          <w:tcPr>
            <w:tcW w:w="743" w:type="pct"/>
          </w:tcPr>
          <w:p w14:paraId="3B55EFBE" w14:textId="6F8C81D1" w:rsidR="001C5459" w:rsidRDefault="001C5459" w:rsidP="00D04D11">
            <w:pPr>
              <w:spacing w:line="259" w:lineRule="auto"/>
              <w:ind w:right="120"/>
              <w:jc w:val="center"/>
              <w:rPr>
                <w:rFonts w:eastAsia="Calibri"/>
              </w:rPr>
            </w:pPr>
            <w:r w:rsidRPr="003A4A67">
              <w:t>2</w:t>
            </w:r>
          </w:p>
        </w:tc>
        <w:tc>
          <w:tcPr>
            <w:tcW w:w="776" w:type="pct"/>
          </w:tcPr>
          <w:p w14:paraId="72842C47" w14:textId="44C7AD73" w:rsidR="001C5459" w:rsidRPr="00242814" w:rsidRDefault="001C5459" w:rsidP="00D04D11">
            <w:pPr>
              <w:spacing w:line="259" w:lineRule="auto"/>
              <w:ind w:right="255"/>
              <w:jc w:val="center"/>
              <w:rPr>
                <w:rFonts w:eastAsia="Calibri"/>
              </w:rPr>
            </w:pPr>
            <w:r>
              <w:rPr>
                <w:rFonts w:eastAsia="Calibri"/>
              </w:rPr>
              <w:t>33</w:t>
            </w:r>
          </w:p>
        </w:tc>
      </w:tr>
      <w:tr w:rsidR="001C5459" w:rsidRPr="00242814" w14:paraId="38BE1B41" w14:textId="77777777" w:rsidTr="00723219">
        <w:tc>
          <w:tcPr>
            <w:tcW w:w="450" w:type="pct"/>
          </w:tcPr>
          <w:p w14:paraId="464C563F" w14:textId="77777777" w:rsidR="001C5459" w:rsidRDefault="001C5459" w:rsidP="001C5459">
            <w:pPr>
              <w:spacing w:line="259" w:lineRule="auto"/>
              <w:rPr>
                <w:rFonts w:eastAsia="Calibri"/>
              </w:rPr>
            </w:pPr>
          </w:p>
        </w:tc>
        <w:tc>
          <w:tcPr>
            <w:tcW w:w="666" w:type="pct"/>
          </w:tcPr>
          <w:p w14:paraId="79959024" w14:textId="77777777" w:rsidR="001C5459" w:rsidRDefault="001C5459" w:rsidP="001C5459">
            <w:pPr>
              <w:spacing w:line="259" w:lineRule="auto"/>
              <w:rPr>
                <w:rFonts w:eastAsia="Calibri"/>
              </w:rPr>
            </w:pPr>
            <w:r>
              <w:rPr>
                <w:rFonts w:eastAsia="Calibri"/>
              </w:rPr>
              <w:t>Aug. 18</w:t>
            </w:r>
          </w:p>
        </w:tc>
        <w:tc>
          <w:tcPr>
            <w:tcW w:w="1683" w:type="pct"/>
          </w:tcPr>
          <w:p w14:paraId="79C7AC70"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1A2B78CD" w14:textId="7C5D229D" w:rsidR="001C5459" w:rsidRDefault="001C5459" w:rsidP="00D04D11">
            <w:pPr>
              <w:spacing w:line="259" w:lineRule="auto"/>
              <w:ind w:right="210"/>
              <w:jc w:val="center"/>
              <w:rPr>
                <w:rFonts w:eastAsia="Calibri"/>
              </w:rPr>
            </w:pPr>
            <w:r w:rsidRPr="003A4A67">
              <w:t>1</w:t>
            </w:r>
          </w:p>
        </w:tc>
        <w:tc>
          <w:tcPr>
            <w:tcW w:w="743" w:type="pct"/>
          </w:tcPr>
          <w:p w14:paraId="7179C149" w14:textId="1C05CC43" w:rsidR="001C5459" w:rsidRDefault="001C5459" w:rsidP="00D04D11">
            <w:pPr>
              <w:spacing w:line="259" w:lineRule="auto"/>
              <w:ind w:right="120"/>
              <w:jc w:val="center"/>
              <w:rPr>
                <w:rFonts w:eastAsia="Calibri"/>
              </w:rPr>
            </w:pPr>
            <w:r w:rsidRPr="003A4A67">
              <w:t>12</w:t>
            </w:r>
          </w:p>
        </w:tc>
        <w:tc>
          <w:tcPr>
            <w:tcW w:w="776" w:type="pct"/>
          </w:tcPr>
          <w:p w14:paraId="7C2F2C29" w14:textId="6ADB1321" w:rsidR="001C5459" w:rsidRPr="00242814" w:rsidRDefault="001C5459" w:rsidP="00D04D11">
            <w:pPr>
              <w:spacing w:line="259" w:lineRule="auto"/>
              <w:ind w:right="255"/>
              <w:jc w:val="center"/>
              <w:rPr>
                <w:rFonts w:eastAsia="Calibri"/>
              </w:rPr>
            </w:pPr>
            <w:r>
              <w:rPr>
                <w:rFonts w:eastAsia="Calibri"/>
              </w:rPr>
              <w:t>13</w:t>
            </w:r>
          </w:p>
        </w:tc>
      </w:tr>
      <w:tr w:rsidR="001C5459" w:rsidRPr="00242814" w14:paraId="552569D1" w14:textId="77777777" w:rsidTr="00723219">
        <w:tc>
          <w:tcPr>
            <w:tcW w:w="450" w:type="pct"/>
          </w:tcPr>
          <w:p w14:paraId="702857EA" w14:textId="77777777" w:rsidR="001C5459" w:rsidRDefault="001C5459" w:rsidP="001C5459">
            <w:pPr>
              <w:spacing w:line="259" w:lineRule="auto"/>
              <w:rPr>
                <w:rFonts w:eastAsia="Calibri"/>
              </w:rPr>
            </w:pPr>
          </w:p>
        </w:tc>
        <w:tc>
          <w:tcPr>
            <w:tcW w:w="666" w:type="pct"/>
          </w:tcPr>
          <w:p w14:paraId="56C19AE7" w14:textId="77777777" w:rsidR="001C5459" w:rsidRDefault="001C5459" w:rsidP="001C5459">
            <w:pPr>
              <w:spacing w:line="259" w:lineRule="auto"/>
              <w:rPr>
                <w:rFonts w:eastAsia="Calibri"/>
              </w:rPr>
            </w:pPr>
            <w:r>
              <w:rPr>
                <w:rFonts w:eastAsia="Calibri"/>
              </w:rPr>
              <w:t>Aug. 26</w:t>
            </w:r>
          </w:p>
        </w:tc>
        <w:tc>
          <w:tcPr>
            <w:tcW w:w="1683" w:type="pct"/>
          </w:tcPr>
          <w:p w14:paraId="5C606329"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18C3053E" w14:textId="2579D71F" w:rsidR="001C5459" w:rsidRDefault="001C5459" w:rsidP="00D04D11">
            <w:pPr>
              <w:spacing w:line="259" w:lineRule="auto"/>
              <w:ind w:right="210"/>
              <w:jc w:val="center"/>
              <w:rPr>
                <w:rFonts w:eastAsia="Calibri"/>
              </w:rPr>
            </w:pPr>
            <w:r w:rsidRPr="003A4A67">
              <w:t>14</w:t>
            </w:r>
          </w:p>
        </w:tc>
        <w:tc>
          <w:tcPr>
            <w:tcW w:w="743" w:type="pct"/>
          </w:tcPr>
          <w:p w14:paraId="7AAA4E4C" w14:textId="4E3E7D41" w:rsidR="001C5459" w:rsidRDefault="001C5459" w:rsidP="00D04D11">
            <w:pPr>
              <w:spacing w:line="259" w:lineRule="auto"/>
              <w:ind w:right="120"/>
              <w:jc w:val="center"/>
              <w:rPr>
                <w:rFonts w:eastAsia="Calibri"/>
              </w:rPr>
            </w:pPr>
            <w:r w:rsidRPr="003A4A67">
              <w:t>4</w:t>
            </w:r>
          </w:p>
        </w:tc>
        <w:tc>
          <w:tcPr>
            <w:tcW w:w="776" w:type="pct"/>
          </w:tcPr>
          <w:p w14:paraId="78C91487" w14:textId="66F907BA" w:rsidR="001C5459" w:rsidRPr="00242814" w:rsidRDefault="001C5459" w:rsidP="00D04D11">
            <w:pPr>
              <w:spacing w:line="259" w:lineRule="auto"/>
              <w:ind w:right="255"/>
              <w:jc w:val="center"/>
              <w:rPr>
                <w:rFonts w:eastAsia="Calibri"/>
              </w:rPr>
            </w:pPr>
            <w:r>
              <w:rPr>
                <w:rFonts w:eastAsia="Calibri"/>
              </w:rPr>
              <w:t>18</w:t>
            </w:r>
          </w:p>
        </w:tc>
      </w:tr>
      <w:tr w:rsidR="001C5459" w:rsidRPr="00242814" w14:paraId="5AB91E74" w14:textId="77777777" w:rsidTr="00723219">
        <w:tc>
          <w:tcPr>
            <w:tcW w:w="450" w:type="pct"/>
          </w:tcPr>
          <w:p w14:paraId="17594AA0" w14:textId="77777777" w:rsidR="001C5459" w:rsidRDefault="001C5459" w:rsidP="001C5459">
            <w:pPr>
              <w:spacing w:line="259" w:lineRule="auto"/>
              <w:rPr>
                <w:rFonts w:eastAsia="Calibri"/>
              </w:rPr>
            </w:pPr>
          </w:p>
        </w:tc>
        <w:tc>
          <w:tcPr>
            <w:tcW w:w="666" w:type="pct"/>
          </w:tcPr>
          <w:p w14:paraId="57908B7B" w14:textId="77777777" w:rsidR="001C5459" w:rsidRDefault="001C5459" w:rsidP="001C5459">
            <w:pPr>
              <w:spacing w:line="259" w:lineRule="auto"/>
              <w:rPr>
                <w:rFonts w:eastAsia="Calibri"/>
              </w:rPr>
            </w:pPr>
            <w:r>
              <w:rPr>
                <w:rFonts w:eastAsia="Calibri"/>
              </w:rPr>
              <w:t>Aug. 31</w:t>
            </w:r>
          </w:p>
        </w:tc>
        <w:tc>
          <w:tcPr>
            <w:tcW w:w="1683" w:type="pct"/>
          </w:tcPr>
          <w:p w14:paraId="5F43BFBA"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60035CD6" w14:textId="4E57FAE8" w:rsidR="001C5459" w:rsidRDefault="001C5459" w:rsidP="00D04D11">
            <w:pPr>
              <w:spacing w:line="259" w:lineRule="auto"/>
              <w:ind w:right="210"/>
              <w:jc w:val="center"/>
              <w:rPr>
                <w:rFonts w:eastAsia="Calibri"/>
              </w:rPr>
            </w:pPr>
            <w:r w:rsidRPr="003A4A67">
              <w:t>30</w:t>
            </w:r>
          </w:p>
        </w:tc>
        <w:tc>
          <w:tcPr>
            <w:tcW w:w="743" w:type="pct"/>
          </w:tcPr>
          <w:p w14:paraId="4DAB6208" w14:textId="20417D63" w:rsidR="001C5459" w:rsidRDefault="001C5459" w:rsidP="00D04D11">
            <w:pPr>
              <w:spacing w:line="259" w:lineRule="auto"/>
              <w:ind w:right="120"/>
              <w:jc w:val="center"/>
              <w:rPr>
                <w:rFonts w:eastAsia="Calibri"/>
              </w:rPr>
            </w:pPr>
            <w:r w:rsidRPr="003A4A67">
              <w:t>11</w:t>
            </w:r>
          </w:p>
        </w:tc>
        <w:tc>
          <w:tcPr>
            <w:tcW w:w="776" w:type="pct"/>
          </w:tcPr>
          <w:p w14:paraId="451F3ECD" w14:textId="728AB0BE" w:rsidR="001C5459" w:rsidRPr="00242814" w:rsidRDefault="001C5459" w:rsidP="00D04D11">
            <w:pPr>
              <w:spacing w:line="259" w:lineRule="auto"/>
              <w:ind w:right="255"/>
              <w:jc w:val="center"/>
              <w:rPr>
                <w:rFonts w:eastAsia="Calibri"/>
              </w:rPr>
            </w:pPr>
            <w:r>
              <w:rPr>
                <w:rFonts w:eastAsia="Calibri"/>
              </w:rPr>
              <w:t>41</w:t>
            </w:r>
          </w:p>
        </w:tc>
      </w:tr>
      <w:tr w:rsidR="001C5459" w:rsidRPr="00242814" w14:paraId="4FB3A565" w14:textId="77777777" w:rsidTr="00723219">
        <w:tc>
          <w:tcPr>
            <w:tcW w:w="450" w:type="pct"/>
          </w:tcPr>
          <w:p w14:paraId="0AD23C22" w14:textId="77777777" w:rsidR="001C5459" w:rsidRDefault="001C5459" w:rsidP="001C5459">
            <w:pPr>
              <w:spacing w:line="259" w:lineRule="auto"/>
              <w:rPr>
                <w:rFonts w:eastAsia="Calibri"/>
              </w:rPr>
            </w:pPr>
          </w:p>
        </w:tc>
        <w:tc>
          <w:tcPr>
            <w:tcW w:w="666" w:type="pct"/>
          </w:tcPr>
          <w:p w14:paraId="3E599EB9" w14:textId="77777777" w:rsidR="001C5459" w:rsidRDefault="001C5459" w:rsidP="001C5459">
            <w:pPr>
              <w:spacing w:line="259" w:lineRule="auto"/>
              <w:rPr>
                <w:rFonts w:eastAsia="Calibri"/>
              </w:rPr>
            </w:pPr>
            <w:r>
              <w:rPr>
                <w:rFonts w:eastAsia="Calibri"/>
              </w:rPr>
              <w:t>Sep. 2</w:t>
            </w:r>
          </w:p>
        </w:tc>
        <w:tc>
          <w:tcPr>
            <w:tcW w:w="1683" w:type="pct"/>
          </w:tcPr>
          <w:p w14:paraId="0F2AE5CB"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2C15C50E" w14:textId="0B73F00C" w:rsidR="001C5459" w:rsidRDefault="001C5459" w:rsidP="00D04D11">
            <w:pPr>
              <w:spacing w:line="259" w:lineRule="auto"/>
              <w:ind w:right="210"/>
              <w:jc w:val="center"/>
              <w:rPr>
                <w:rFonts w:eastAsia="Calibri"/>
              </w:rPr>
            </w:pPr>
            <w:r w:rsidRPr="003A4A67">
              <w:t>19</w:t>
            </w:r>
          </w:p>
        </w:tc>
        <w:tc>
          <w:tcPr>
            <w:tcW w:w="743" w:type="pct"/>
          </w:tcPr>
          <w:p w14:paraId="27FB27C8" w14:textId="79CCAEDC" w:rsidR="001C5459" w:rsidRDefault="001C5459" w:rsidP="00D04D11">
            <w:pPr>
              <w:spacing w:line="259" w:lineRule="auto"/>
              <w:ind w:right="120"/>
              <w:jc w:val="center"/>
              <w:rPr>
                <w:rFonts w:eastAsia="Calibri"/>
              </w:rPr>
            </w:pPr>
            <w:r w:rsidRPr="003A4A67">
              <w:t>17</w:t>
            </w:r>
          </w:p>
        </w:tc>
        <w:tc>
          <w:tcPr>
            <w:tcW w:w="776" w:type="pct"/>
          </w:tcPr>
          <w:p w14:paraId="7BBE5444" w14:textId="42DCB43C" w:rsidR="001C5459" w:rsidRPr="00242814" w:rsidRDefault="001C5459" w:rsidP="00D04D11">
            <w:pPr>
              <w:spacing w:line="259" w:lineRule="auto"/>
              <w:ind w:right="255"/>
              <w:jc w:val="center"/>
              <w:rPr>
                <w:rFonts w:eastAsia="Calibri"/>
              </w:rPr>
            </w:pPr>
            <w:r>
              <w:rPr>
                <w:rFonts w:eastAsia="Calibri"/>
              </w:rPr>
              <w:t>36</w:t>
            </w:r>
          </w:p>
        </w:tc>
      </w:tr>
      <w:tr w:rsidR="001C5459" w:rsidRPr="00242814" w14:paraId="72979605" w14:textId="77777777" w:rsidTr="00723219">
        <w:tc>
          <w:tcPr>
            <w:tcW w:w="450" w:type="pct"/>
          </w:tcPr>
          <w:p w14:paraId="39DCF4B9" w14:textId="77777777" w:rsidR="001C5459" w:rsidRDefault="001C5459" w:rsidP="001C5459">
            <w:pPr>
              <w:spacing w:line="259" w:lineRule="auto"/>
              <w:rPr>
                <w:rFonts w:eastAsia="Calibri"/>
              </w:rPr>
            </w:pPr>
          </w:p>
        </w:tc>
        <w:tc>
          <w:tcPr>
            <w:tcW w:w="666" w:type="pct"/>
          </w:tcPr>
          <w:p w14:paraId="6CA53FA9" w14:textId="77777777" w:rsidR="001C5459" w:rsidRDefault="001C5459" w:rsidP="001C5459">
            <w:pPr>
              <w:spacing w:line="259" w:lineRule="auto"/>
              <w:rPr>
                <w:rFonts w:eastAsia="Calibri"/>
              </w:rPr>
            </w:pPr>
            <w:r>
              <w:rPr>
                <w:rFonts w:eastAsia="Calibri"/>
              </w:rPr>
              <w:t>Sep. 7</w:t>
            </w:r>
          </w:p>
        </w:tc>
        <w:tc>
          <w:tcPr>
            <w:tcW w:w="1683" w:type="pct"/>
          </w:tcPr>
          <w:p w14:paraId="1A882A29"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4E641730" w14:textId="3C5D1819" w:rsidR="001C5459" w:rsidRDefault="001C5459" w:rsidP="00D04D11">
            <w:pPr>
              <w:spacing w:line="259" w:lineRule="auto"/>
              <w:ind w:right="210"/>
              <w:jc w:val="center"/>
              <w:rPr>
                <w:rFonts w:eastAsia="Calibri"/>
              </w:rPr>
            </w:pPr>
            <w:r w:rsidRPr="003A4A67">
              <w:t>9</w:t>
            </w:r>
          </w:p>
        </w:tc>
        <w:tc>
          <w:tcPr>
            <w:tcW w:w="743" w:type="pct"/>
          </w:tcPr>
          <w:p w14:paraId="3BD719D4" w14:textId="5A723964" w:rsidR="001C5459" w:rsidRDefault="001C5459" w:rsidP="00D04D11">
            <w:pPr>
              <w:spacing w:line="259" w:lineRule="auto"/>
              <w:ind w:right="120"/>
              <w:jc w:val="center"/>
              <w:rPr>
                <w:rFonts w:eastAsia="Calibri"/>
              </w:rPr>
            </w:pPr>
            <w:r w:rsidRPr="003A4A67">
              <w:t>19</w:t>
            </w:r>
          </w:p>
        </w:tc>
        <w:tc>
          <w:tcPr>
            <w:tcW w:w="776" w:type="pct"/>
          </w:tcPr>
          <w:p w14:paraId="74C632CB" w14:textId="6931F028" w:rsidR="001C5459" w:rsidRPr="00242814" w:rsidRDefault="001C5459" w:rsidP="00D04D11">
            <w:pPr>
              <w:spacing w:line="259" w:lineRule="auto"/>
              <w:ind w:right="255"/>
              <w:jc w:val="center"/>
              <w:rPr>
                <w:rFonts w:eastAsia="Calibri"/>
              </w:rPr>
            </w:pPr>
            <w:r>
              <w:rPr>
                <w:rFonts w:eastAsia="Calibri"/>
              </w:rPr>
              <w:t>28</w:t>
            </w:r>
          </w:p>
        </w:tc>
      </w:tr>
      <w:tr w:rsidR="001C5459" w:rsidRPr="00242814" w14:paraId="2FACCE28" w14:textId="77777777" w:rsidTr="00723219">
        <w:tc>
          <w:tcPr>
            <w:tcW w:w="450" w:type="pct"/>
          </w:tcPr>
          <w:p w14:paraId="3C633CD2" w14:textId="77777777" w:rsidR="001C5459" w:rsidRDefault="001C5459" w:rsidP="001C5459">
            <w:pPr>
              <w:spacing w:line="259" w:lineRule="auto"/>
              <w:rPr>
                <w:rFonts w:eastAsia="Calibri"/>
              </w:rPr>
            </w:pPr>
          </w:p>
        </w:tc>
        <w:tc>
          <w:tcPr>
            <w:tcW w:w="666" w:type="pct"/>
          </w:tcPr>
          <w:p w14:paraId="462119A2" w14:textId="77777777" w:rsidR="001C5459" w:rsidRDefault="001C5459" w:rsidP="001C5459">
            <w:pPr>
              <w:spacing w:line="259" w:lineRule="auto"/>
              <w:rPr>
                <w:rFonts w:eastAsia="Calibri"/>
              </w:rPr>
            </w:pPr>
            <w:r>
              <w:rPr>
                <w:rFonts w:eastAsia="Calibri"/>
              </w:rPr>
              <w:t>Sep. 11</w:t>
            </w:r>
          </w:p>
        </w:tc>
        <w:tc>
          <w:tcPr>
            <w:tcW w:w="1683" w:type="pct"/>
          </w:tcPr>
          <w:p w14:paraId="7EE1316B"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06DA34BA" w14:textId="6B10A803" w:rsidR="001C5459" w:rsidRDefault="001C5459" w:rsidP="00D04D11">
            <w:pPr>
              <w:spacing w:line="259" w:lineRule="auto"/>
              <w:ind w:right="210"/>
              <w:jc w:val="center"/>
              <w:rPr>
                <w:rFonts w:eastAsia="Calibri"/>
              </w:rPr>
            </w:pPr>
            <w:r w:rsidRPr="003A4A67">
              <w:t>21</w:t>
            </w:r>
          </w:p>
        </w:tc>
        <w:tc>
          <w:tcPr>
            <w:tcW w:w="743" w:type="pct"/>
          </w:tcPr>
          <w:p w14:paraId="0ACFA2FE" w14:textId="790A7080" w:rsidR="001C5459" w:rsidRDefault="001C5459" w:rsidP="00D04D11">
            <w:pPr>
              <w:spacing w:line="259" w:lineRule="auto"/>
              <w:ind w:right="120"/>
              <w:jc w:val="center"/>
              <w:rPr>
                <w:rFonts w:eastAsia="Calibri"/>
              </w:rPr>
            </w:pPr>
            <w:r w:rsidRPr="003A4A67">
              <w:t>11</w:t>
            </w:r>
          </w:p>
        </w:tc>
        <w:tc>
          <w:tcPr>
            <w:tcW w:w="776" w:type="pct"/>
          </w:tcPr>
          <w:p w14:paraId="2031C059" w14:textId="4606B80D" w:rsidR="001C5459" w:rsidRPr="00242814" w:rsidRDefault="001C5459" w:rsidP="00D04D11">
            <w:pPr>
              <w:spacing w:line="259" w:lineRule="auto"/>
              <w:ind w:right="255"/>
              <w:jc w:val="center"/>
              <w:rPr>
                <w:rFonts w:eastAsia="Calibri"/>
              </w:rPr>
            </w:pPr>
            <w:r>
              <w:rPr>
                <w:rFonts w:eastAsia="Calibri"/>
              </w:rPr>
              <w:t>32</w:t>
            </w:r>
          </w:p>
        </w:tc>
      </w:tr>
      <w:tr w:rsidR="001C5459" w:rsidRPr="00242814" w14:paraId="0569B5F6" w14:textId="77777777" w:rsidTr="00723219">
        <w:tc>
          <w:tcPr>
            <w:tcW w:w="450" w:type="pct"/>
          </w:tcPr>
          <w:p w14:paraId="136D9460" w14:textId="77777777" w:rsidR="001C5459" w:rsidRDefault="001C5459" w:rsidP="001C5459">
            <w:pPr>
              <w:spacing w:line="259" w:lineRule="auto"/>
              <w:rPr>
                <w:rFonts w:eastAsia="Calibri"/>
              </w:rPr>
            </w:pPr>
          </w:p>
        </w:tc>
        <w:tc>
          <w:tcPr>
            <w:tcW w:w="666" w:type="pct"/>
          </w:tcPr>
          <w:p w14:paraId="6DE1D10F" w14:textId="77777777" w:rsidR="001C5459" w:rsidRDefault="001C5459" w:rsidP="001C5459">
            <w:pPr>
              <w:spacing w:line="259" w:lineRule="auto"/>
              <w:rPr>
                <w:rFonts w:eastAsia="Calibri"/>
              </w:rPr>
            </w:pPr>
            <w:r>
              <w:rPr>
                <w:rFonts w:eastAsia="Calibri"/>
              </w:rPr>
              <w:t>Sep. 15</w:t>
            </w:r>
          </w:p>
        </w:tc>
        <w:tc>
          <w:tcPr>
            <w:tcW w:w="1683" w:type="pct"/>
          </w:tcPr>
          <w:p w14:paraId="0B1E1068"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42D96A1A" w14:textId="208AD09E" w:rsidR="001C5459" w:rsidRDefault="001C5459" w:rsidP="00D04D11">
            <w:pPr>
              <w:spacing w:line="259" w:lineRule="auto"/>
              <w:ind w:right="210"/>
              <w:jc w:val="center"/>
              <w:rPr>
                <w:rFonts w:eastAsia="Calibri"/>
              </w:rPr>
            </w:pPr>
            <w:r w:rsidRPr="003A4A67">
              <w:t>75</w:t>
            </w:r>
          </w:p>
        </w:tc>
        <w:tc>
          <w:tcPr>
            <w:tcW w:w="743" w:type="pct"/>
          </w:tcPr>
          <w:p w14:paraId="2B04623C" w14:textId="08720974" w:rsidR="001C5459" w:rsidRDefault="001C5459" w:rsidP="00D04D11">
            <w:pPr>
              <w:spacing w:line="259" w:lineRule="auto"/>
              <w:ind w:right="120"/>
              <w:jc w:val="center"/>
              <w:rPr>
                <w:rFonts w:eastAsia="Calibri"/>
              </w:rPr>
            </w:pPr>
            <w:r w:rsidRPr="003A4A67">
              <w:t>133</w:t>
            </w:r>
          </w:p>
        </w:tc>
        <w:tc>
          <w:tcPr>
            <w:tcW w:w="776" w:type="pct"/>
          </w:tcPr>
          <w:p w14:paraId="1B682540" w14:textId="59C60C41" w:rsidR="001C5459" w:rsidRPr="00242814" w:rsidRDefault="001C5459" w:rsidP="00D04D11">
            <w:pPr>
              <w:spacing w:line="259" w:lineRule="auto"/>
              <w:ind w:right="255"/>
              <w:jc w:val="center"/>
              <w:rPr>
                <w:rFonts w:eastAsia="Calibri"/>
              </w:rPr>
            </w:pPr>
            <w:r>
              <w:rPr>
                <w:rFonts w:eastAsia="Calibri"/>
              </w:rPr>
              <w:t>208</w:t>
            </w:r>
          </w:p>
        </w:tc>
      </w:tr>
      <w:tr w:rsidR="001C5459" w:rsidRPr="00242814" w14:paraId="11C53869" w14:textId="77777777" w:rsidTr="00723219">
        <w:tc>
          <w:tcPr>
            <w:tcW w:w="450" w:type="pct"/>
            <w:tcBorders>
              <w:bottom w:val="single" w:sz="4" w:space="0" w:color="auto"/>
            </w:tcBorders>
          </w:tcPr>
          <w:p w14:paraId="43764A33" w14:textId="77777777" w:rsidR="001C5459" w:rsidRDefault="001C5459" w:rsidP="001C5459">
            <w:pPr>
              <w:spacing w:line="259" w:lineRule="auto"/>
              <w:rPr>
                <w:rFonts w:eastAsia="Calibri"/>
              </w:rPr>
            </w:pPr>
          </w:p>
        </w:tc>
        <w:tc>
          <w:tcPr>
            <w:tcW w:w="666" w:type="pct"/>
            <w:tcBorders>
              <w:bottom w:val="single" w:sz="4" w:space="0" w:color="auto"/>
            </w:tcBorders>
          </w:tcPr>
          <w:p w14:paraId="2C096A55" w14:textId="77777777" w:rsidR="001C5459" w:rsidRDefault="001C5459" w:rsidP="001C5459">
            <w:pPr>
              <w:spacing w:line="259" w:lineRule="auto"/>
              <w:rPr>
                <w:rFonts w:eastAsia="Calibri"/>
              </w:rPr>
            </w:pPr>
            <w:r>
              <w:rPr>
                <w:rFonts w:eastAsia="Calibri"/>
              </w:rPr>
              <w:t>Sep. 29</w:t>
            </w:r>
          </w:p>
        </w:tc>
        <w:tc>
          <w:tcPr>
            <w:tcW w:w="1683" w:type="pct"/>
            <w:tcBorders>
              <w:bottom w:val="single" w:sz="4" w:space="0" w:color="auto"/>
            </w:tcBorders>
          </w:tcPr>
          <w:p w14:paraId="004116A0"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Borders>
              <w:bottom w:val="single" w:sz="4" w:space="0" w:color="auto"/>
            </w:tcBorders>
          </w:tcPr>
          <w:p w14:paraId="037A53D1" w14:textId="19E168A1" w:rsidR="001C5459" w:rsidRDefault="001C5459" w:rsidP="00D04D11">
            <w:pPr>
              <w:spacing w:line="259" w:lineRule="auto"/>
              <w:ind w:right="210"/>
              <w:jc w:val="center"/>
              <w:rPr>
                <w:rFonts w:eastAsia="Calibri"/>
              </w:rPr>
            </w:pPr>
            <w:r w:rsidRPr="003A4A67">
              <w:t>42</w:t>
            </w:r>
          </w:p>
        </w:tc>
        <w:tc>
          <w:tcPr>
            <w:tcW w:w="743" w:type="pct"/>
            <w:tcBorders>
              <w:bottom w:val="single" w:sz="4" w:space="0" w:color="auto"/>
            </w:tcBorders>
          </w:tcPr>
          <w:p w14:paraId="4DDDED83" w14:textId="73254B82" w:rsidR="001C5459" w:rsidRDefault="001C5459" w:rsidP="00D04D11">
            <w:pPr>
              <w:spacing w:line="259" w:lineRule="auto"/>
              <w:ind w:right="120"/>
              <w:jc w:val="center"/>
              <w:rPr>
                <w:rFonts w:eastAsia="Calibri"/>
              </w:rPr>
            </w:pPr>
            <w:r>
              <w:rPr>
                <w:rFonts w:eastAsia="Calibri"/>
              </w:rPr>
              <w:t>0</w:t>
            </w:r>
          </w:p>
        </w:tc>
        <w:tc>
          <w:tcPr>
            <w:tcW w:w="776" w:type="pct"/>
            <w:tcBorders>
              <w:bottom w:val="single" w:sz="4" w:space="0" w:color="auto"/>
            </w:tcBorders>
          </w:tcPr>
          <w:p w14:paraId="5C0DA023" w14:textId="62395E27" w:rsidR="001C5459" w:rsidRPr="00242814" w:rsidRDefault="001C5459" w:rsidP="00D04D11">
            <w:pPr>
              <w:spacing w:line="259" w:lineRule="auto"/>
              <w:ind w:right="255"/>
              <w:jc w:val="center"/>
              <w:rPr>
                <w:rFonts w:eastAsia="Calibri"/>
              </w:rPr>
            </w:pPr>
            <w:r>
              <w:rPr>
                <w:rFonts w:eastAsia="Calibri"/>
              </w:rPr>
              <w:t>42</w:t>
            </w:r>
          </w:p>
        </w:tc>
      </w:tr>
      <w:tr w:rsidR="001C5459" w:rsidRPr="00242814" w14:paraId="31C4CE06" w14:textId="77777777" w:rsidTr="00723219">
        <w:tc>
          <w:tcPr>
            <w:tcW w:w="450" w:type="pct"/>
            <w:tcBorders>
              <w:top w:val="single" w:sz="4" w:space="0" w:color="auto"/>
              <w:bottom w:val="single" w:sz="4" w:space="0" w:color="auto"/>
            </w:tcBorders>
          </w:tcPr>
          <w:p w14:paraId="2C869CA9" w14:textId="77777777" w:rsidR="001C5459" w:rsidRDefault="001C5459" w:rsidP="001C5459">
            <w:pPr>
              <w:spacing w:line="259" w:lineRule="auto"/>
              <w:rPr>
                <w:rFonts w:eastAsia="Calibri"/>
              </w:rPr>
            </w:pPr>
          </w:p>
        </w:tc>
        <w:tc>
          <w:tcPr>
            <w:tcW w:w="666" w:type="pct"/>
            <w:tcBorders>
              <w:top w:val="single" w:sz="4" w:space="0" w:color="auto"/>
              <w:bottom w:val="single" w:sz="4" w:space="0" w:color="auto"/>
            </w:tcBorders>
          </w:tcPr>
          <w:p w14:paraId="4334C1A2" w14:textId="77777777" w:rsidR="001C5459" w:rsidRDefault="001C5459" w:rsidP="001C5459">
            <w:pPr>
              <w:spacing w:line="259" w:lineRule="auto"/>
              <w:rPr>
                <w:rFonts w:eastAsia="Calibri"/>
              </w:rPr>
            </w:pPr>
          </w:p>
        </w:tc>
        <w:tc>
          <w:tcPr>
            <w:tcW w:w="1683" w:type="pct"/>
            <w:tcBorders>
              <w:top w:val="single" w:sz="4" w:space="0" w:color="auto"/>
              <w:bottom w:val="single" w:sz="4" w:space="0" w:color="auto"/>
            </w:tcBorders>
          </w:tcPr>
          <w:p w14:paraId="59F52D35" w14:textId="47883170" w:rsidR="001C5459" w:rsidRPr="00242814" w:rsidRDefault="001C5459" w:rsidP="001C5459">
            <w:pPr>
              <w:spacing w:line="259" w:lineRule="auto"/>
            </w:pPr>
            <w:r>
              <w:t>Total</w:t>
            </w:r>
          </w:p>
        </w:tc>
        <w:tc>
          <w:tcPr>
            <w:tcW w:w="682" w:type="pct"/>
            <w:tcBorders>
              <w:top w:val="single" w:sz="4" w:space="0" w:color="auto"/>
              <w:bottom w:val="single" w:sz="4" w:space="0" w:color="auto"/>
            </w:tcBorders>
          </w:tcPr>
          <w:p w14:paraId="2DD41D6D" w14:textId="4B7AEFF4" w:rsidR="001C5459" w:rsidRPr="003A4A67" w:rsidRDefault="001C5459" w:rsidP="00D04D11">
            <w:pPr>
              <w:spacing w:line="259" w:lineRule="auto"/>
              <w:ind w:right="210"/>
              <w:jc w:val="center"/>
            </w:pPr>
            <w:r>
              <w:t>520</w:t>
            </w:r>
          </w:p>
        </w:tc>
        <w:tc>
          <w:tcPr>
            <w:tcW w:w="743" w:type="pct"/>
            <w:tcBorders>
              <w:top w:val="single" w:sz="4" w:space="0" w:color="auto"/>
              <w:bottom w:val="single" w:sz="4" w:space="0" w:color="auto"/>
            </w:tcBorders>
          </w:tcPr>
          <w:p w14:paraId="3D79A9E7" w14:textId="60788DD3" w:rsidR="001C5459" w:rsidRDefault="001C5459" w:rsidP="00D04D11">
            <w:pPr>
              <w:spacing w:line="259" w:lineRule="auto"/>
              <w:ind w:right="120"/>
              <w:jc w:val="center"/>
              <w:rPr>
                <w:rFonts w:eastAsia="Calibri"/>
              </w:rPr>
            </w:pPr>
            <w:r>
              <w:rPr>
                <w:rFonts w:eastAsia="Calibri"/>
              </w:rPr>
              <w:t>524</w:t>
            </w:r>
          </w:p>
        </w:tc>
        <w:tc>
          <w:tcPr>
            <w:tcW w:w="776" w:type="pct"/>
            <w:tcBorders>
              <w:top w:val="single" w:sz="4" w:space="0" w:color="auto"/>
              <w:bottom w:val="single" w:sz="4" w:space="0" w:color="auto"/>
            </w:tcBorders>
          </w:tcPr>
          <w:p w14:paraId="7F77CB72" w14:textId="5E080FCC" w:rsidR="001C5459" w:rsidRDefault="001C5459" w:rsidP="00D04D11">
            <w:pPr>
              <w:spacing w:line="259" w:lineRule="auto"/>
              <w:ind w:right="255"/>
              <w:jc w:val="center"/>
              <w:rPr>
                <w:rFonts w:eastAsia="Calibri"/>
              </w:rPr>
            </w:pPr>
            <w:r>
              <w:rPr>
                <w:rFonts w:eastAsia="Calibri"/>
              </w:rPr>
              <w:t>1044</w:t>
            </w:r>
          </w:p>
        </w:tc>
      </w:tr>
      <w:tr w:rsidR="00AD7AC5" w:rsidRPr="00242814" w14:paraId="505580DE" w14:textId="77777777" w:rsidTr="00AD7AC5">
        <w:tc>
          <w:tcPr>
            <w:tcW w:w="450" w:type="pct"/>
            <w:tcBorders>
              <w:top w:val="single" w:sz="4" w:space="0" w:color="auto"/>
            </w:tcBorders>
          </w:tcPr>
          <w:p w14:paraId="089882F5" w14:textId="3D9A9C32" w:rsidR="00AD7AC5" w:rsidRDefault="00AD7AC5" w:rsidP="001C5459">
            <w:pPr>
              <w:spacing w:line="259" w:lineRule="auto"/>
              <w:rPr>
                <w:rFonts w:eastAsia="Calibri"/>
              </w:rPr>
            </w:pPr>
            <w:r>
              <w:rPr>
                <w:rFonts w:eastAsia="Calibri"/>
              </w:rPr>
              <w:t>2016</w:t>
            </w:r>
          </w:p>
        </w:tc>
        <w:tc>
          <w:tcPr>
            <w:tcW w:w="666" w:type="pct"/>
            <w:tcBorders>
              <w:top w:val="single" w:sz="4" w:space="0" w:color="auto"/>
            </w:tcBorders>
          </w:tcPr>
          <w:p w14:paraId="5DE49545" w14:textId="31FF5326" w:rsidR="00AD7AC5" w:rsidRDefault="00AD7AC5" w:rsidP="001C5459">
            <w:pPr>
              <w:spacing w:line="259" w:lineRule="auto"/>
              <w:rPr>
                <w:rFonts w:eastAsia="Calibri"/>
              </w:rPr>
            </w:pPr>
            <w:r>
              <w:rPr>
                <w:rFonts w:eastAsia="Calibri"/>
              </w:rPr>
              <w:t>Unknown</w:t>
            </w:r>
          </w:p>
        </w:tc>
        <w:tc>
          <w:tcPr>
            <w:tcW w:w="1683" w:type="pct"/>
            <w:tcBorders>
              <w:top w:val="single" w:sz="4" w:space="0" w:color="auto"/>
            </w:tcBorders>
          </w:tcPr>
          <w:p w14:paraId="253F4E9C" w14:textId="47DE8E5A" w:rsidR="00AD7AC5" w:rsidRDefault="002E6D44" w:rsidP="001C5459">
            <w:pPr>
              <w:spacing w:line="259" w:lineRule="auto"/>
            </w:pPr>
            <w:r>
              <w:t>Unknown</w:t>
            </w:r>
          </w:p>
        </w:tc>
        <w:tc>
          <w:tcPr>
            <w:tcW w:w="682" w:type="pct"/>
            <w:tcBorders>
              <w:top w:val="single" w:sz="4" w:space="0" w:color="auto"/>
            </w:tcBorders>
          </w:tcPr>
          <w:p w14:paraId="08B788A6" w14:textId="32152E53" w:rsidR="00AD7AC5" w:rsidRDefault="00AD7AC5" w:rsidP="00D04D11">
            <w:pPr>
              <w:spacing w:line="259" w:lineRule="auto"/>
              <w:ind w:right="210"/>
              <w:jc w:val="center"/>
            </w:pPr>
            <w:r>
              <w:t>830</w:t>
            </w:r>
          </w:p>
        </w:tc>
        <w:tc>
          <w:tcPr>
            <w:tcW w:w="743" w:type="pct"/>
            <w:tcBorders>
              <w:top w:val="single" w:sz="4" w:space="0" w:color="auto"/>
            </w:tcBorders>
          </w:tcPr>
          <w:p w14:paraId="0401F0D8" w14:textId="67BB5E71" w:rsidR="00AD7AC5" w:rsidRDefault="00AD7AC5" w:rsidP="00D04D11">
            <w:pPr>
              <w:spacing w:line="259" w:lineRule="auto"/>
              <w:ind w:right="120"/>
              <w:jc w:val="center"/>
              <w:rPr>
                <w:rFonts w:eastAsia="Calibri"/>
              </w:rPr>
            </w:pPr>
            <w:r>
              <w:rPr>
                <w:rFonts w:eastAsia="Calibri"/>
              </w:rPr>
              <w:t>423</w:t>
            </w:r>
          </w:p>
        </w:tc>
        <w:tc>
          <w:tcPr>
            <w:tcW w:w="776" w:type="pct"/>
            <w:tcBorders>
              <w:top w:val="single" w:sz="4" w:space="0" w:color="auto"/>
            </w:tcBorders>
          </w:tcPr>
          <w:p w14:paraId="59814C35" w14:textId="747801E7" w:rsidR="00AD7AC5" w:rsidRDefault="00AD7AC5" w:rsidP="00D04D11">
            <w:pPr>
              <w:spacing w:line="259" w:lineRule="auto"/>
              <w:ind w:right="255"/>
              <w:jc w:val="center"/>
              <w:rPr>
                <w:rFonts w:eastAsia="Calibri"/>
              </w:rPr>
            </w:pPr>
            <w:r>
              <w:rPr>
                <w:rFonts w:eastAsia="Calibri"/>
              </w:rPr>
              <w:t>1253</w:t>
            </w:r>
          </w:p>
        </w:tc>
      </w:tr>
      <w:tr w:rsidR="00AD7AC5" w:rsidRPr="00242814" w14:paraId="2EAD6DF0" w14:textId="77777777" w:rsidTr="00AD7AC5">
        <w:tc>
          <w:tcPr>
            <w:tcW w:w="450" w:type="pct"/>
            <w:tcBorders>
              <w:bottom w:val="single" w:sz="4" w:space="0" w:color="auto"/>
            </w:tcBorders>
          </w:tcPr>
          <w:p w14:paraId="39D78CBB" w14:textId="672B1D31" w:rsidR="00AD7AC5" w:rsidRDefault="002E6D44" w:rsidP="001C5459">
            <w:pPr>
              <w:spacing w:line="259" w:lineRule="auto"/>
              <w:rPr>
                <w:rFonts w:eastAsia="Calibri"/>
              </w:rPr>
            </w:pPr>
            <w:r>
              <w:rPr>
                <w:rFonts w:eastAsia="Calibri"/>
              </w:rPr>
              <w:t xml:space="preserve"> **</w:t>
            </w:r>
          </w:p>
        </w:tc>
        <w:tc>
          <w:tcPr>
            <w:tcW w:w="666" w:type="pct"/>
            <w:tcBorders>
              <w:bottom w:val="single" w:sz="4" w:space="0" w:color="auto"/>
            </w:tcBorders>
          </w:tcPr>
          <w:p w14:paraId="1D3EA7D8" w14:textId="579EAF80" w:rsidR="00AD7AC5" w:rsidRDefault="00AD7AC5" w:rsidP="001C5459">
            <w:pPr>
              <w:spacing w:line="259" w:lineRule="auto"/>
              <w:rPr>
                <w:rFonts w:eastAsia="Calibri"/>
              </w:rPr>
            </w:pPr>
            <w:r>
              <w:rPr>
                <w:rFonts w:eastAsia="Calibri"/>
              </w:rPr>
              <w:t>Unknown</w:t>
            </w:r>
          </w:p>
        </w:tc>
        <w:tc>
          <w:tcPr>
            <w:tcW w:w="1683" w:type="pct"/>
            <w:tcBorders>
              <w:bottom w:val="single" w:sz="4" w:space="0" w:color="auto"/>
            </w:tcBorders>
          </w:tcPr>
          <w:p w14:paraId="07B9CF02" w14:textId="5CF65B43" w:rsidR="00AD7AC5" w:rsidRDefault="00AD7AC5" w:rsidP="001C5459">
            <w:pPr>
              <w:spacing w:line="259" w:lineRule="auto"/>
            </w:pPr>
            <w:commentRangeStart w:id="32"/>
            <w:commentRangeStart w:id="33"/>
            <w:commentRangeStart w:id="34"/>
            <w:r>
              <w:t>Mainstem (Horn Creek)</w:t>
            </w:r>
            <w:commentRangeEnd w:id="32"/>
            <w:r w:rsidR="001C2AE1">
              <w:rPr>
                <w:rStyle w:val="CommentReference"/>
                <w:color w:val="000000"/>
              </w:rPr>
              <w:commentReference w:id="32"/>
            </w:r>
            <w:commentRangeEnd w:id="33"/>
            <w:r w:rsidR="00DF4927">
              <w:rPr>
                <w:rStyle w:val="CommentReference"/>
                <w:color w:val="000000"/>
              </w:rPr>
              <w:commentReference w:id="33"/>
            </w:r>
            <w:commentRangeEnd w:id="34"/>
            <w:r w:rsidR="00CE7C5F">
              <w:rPr>
                <w:rStyle w:val="CommentReference"/>
                <w:color w:val="000000"/>
              </w:rPr>
              <w:commentReference w:id="34"/>
            </w:r>
          </w:p>
        </w:tc>
        <w:tc>
          <w:tcPr>
            <w:tcW w:w="682" w:type="pct"/>
            <w:tcBorders>
              <w:bottom w:val="single" w:sz="4" w:space="0" w:color="auto"/>
            </w:tcBorders>
          </w:tcPr>
          <w:p w14:paraId="7E47226A" w14:textId="7A65553D" w:rsidR="00AD7AC5" w:rsidRDefault="00AD7AC5" w:rsidP="00D04D11">
            <w:pPr>
              <w:spacing w:line="259" w:lineRule="auto"/>
              <w:ind w:right="210"/>
              <w:jc w:val="center"/>
            </w:pPr>
            <w:r>
              <w:t>28</w:t>
            </w:r>
          </w:p>
        </w:tc>
        <w:tc>
          <w:tcPr>
            <w:tcW w:w="743" w:type="pct"/>
            <w:tcBorders>
              <w:bottom w:val="single" w:sz="4" w:space="0" w:color="auto"/>
            </w:tcBorders>
          </w:tcPr>
          <w:p w14:paraId="0A004089" w14:textId="4A6424CB" w:rsidR="00AD7AC5" w:rsidRDefault="00AD7AC5" w:rsidP="00D04D11">
            <w:pPr>
              <w:spacing w:line="259" w:lineRule="auto"/>
              <w:ind w:right="120"/>
              <w:jc w:val="center"/>
              <w:rPr>
                <w:rFonts w:eastAsia="Calibri"/>
              </w:rPr>
            </w:pPr>
            <w:r>
              <w:rPr>
                <w:rFonts w:eastAsia="Calibri"/>
              </w:rPr>
              <w:t>29</w:t>
            </w:r>
          </w:p>
        </w:tc>
        <w:tc>
          <w:tcPr>
            <w:tcW w:w="776" w:type="pct"/>
            <w:tcBorders>
              <w:bottom w:val="single" w:sz="4" w:space="0" w:color="auto"/>
            </w:tcBorders>
          </w:tcPr>
          <w:p w14:paraId="46B87D58" w14:textId="57A21C2E" w:rsidR="00AD7AC5" w:rsidRDefault="00AD7AC5" w:rsidP="00D04D11">
            <w:pPr>
              <w:spacing w:line="259" w:lineRule="auto"/>
              <w:ind w:right="255"/>
              <w:jc w:val="center"/>
              <w:rPr>
                <w:rFonts w:eastAsia="Calibri"/>
              </w:rPr>
            </w:pPr>
            <w:r>
              <w:rPr>
                <w:rFonts w:eastAsia="Calibri"/>
              </w:rPr>
              <w:t>57</w:t>
            </w:r>
          </w:p>
        </w:tc>
      </w:tr>
      <w:tr w:rsidR="00AD7AC5" w:rsidRPr="00242814" w14:paraId="3E576403" w14:textId="77777777" w:rsidTr="00AD7AC5">
        <w:tc>
          <w:tcPr>
            <w:tcW w:w="450" w:type="pct"/>
            <w:tcBorders>
              <w:top w:val="single" w:sz="4" w:space="0" w:color="auto"/>
              <w:bottom w:val="single" w:sz="4" w:space="0" w:color="auto"/>
            </w:tcBorders>
          </w:tcPr>
          <w:p w14:paraId="13733F4B" w14:textId="77777777" w:rsidR="00AD7AC5" w:rsidRDefault="00AD7AC5" w:rsidP="001C5459">
            <w:pPr>
              <w:spacing w:line="259" w:lineRule="auto"/>
              <w:rPr>
                <w:rFonts w:eastAsia="Calibri"/>
              </w:rPr>
            </w:pPr>
          </w:p>
        </w:tc>
        <w:tc>
          <w:tcPr>
            <w:tcW w:w="666" w:type="pct"/>
            <w:tcBorders>
              <w:top w:val="single" w:sz="4" w:space="0" w:color="auto"/>
              <w:bottom w:val="single" w:sz="4" w:space="0" w:color="auto"/>
            </w:tcBorders>
          </w:tcPr>
          <w:p w14:paraId="474FE7F4" w14:textId="77777777" w:rsidR="00AD7AC5" w:rsidRDefault="00AD7AC5" w:rsidP="001C5459">
            <w:pPr>
              <w:spacing w:line="259" w:lineRule="auto"/>
              <w:rPr>
                <w:rFonts w:eastAsia="Calibri"/>
              </w:rPr>
            </w:pPr>
          </w:p>
        </w:tc>
        <w:tc>
          <w:tcPr>
            <w:tcW w:w="1683" w:type="pct"/>
            <w:tcBorders>
              <w:top w:val="single" w:sz="4" w:space="0" w:color="auto"/>
              <w:bottom w:val="single" w:sz="4" w:space="0" w:color="auto"/>
            </w:tcBorders>
          </w:tcPr>
          <w:p w14:paraId="5F824EF6" w14:textId="4B37F8FA" w:rsidR="00AD7AC5" w:rsidRDefault="00AD7AC5" w:rsidP="001C5459">
            <w:pPr>
              <w:spacing w:line="259" w:lineRule="auto"/>
            </w:pPr>
            <w:r>
              <w:t>Total</w:t>
            </w:r>
          </w:p>
        </w:tc>
        <w:tc>
          <w:tcPr>
            <w:tcW w:w="682" w:type="pct"/>
            <w:tcBorders>
              <w:top w:val="single" w:sz="4" w:space="0" w:color="auto"/>
              <w:bottom w:val="single" w:sz="4" w:space="0" w:color="auto"/>
            </w:tcBorders>
          </w:tcPr>
          <w:p w14:paraId="251C0C9C" w14:textId="3BC5116B" w:rsidR="00AD7AC5" w:rsidRDefault="00AD7AC5" w:rsidP="00D04D11">
            <w:pPr>
              <w:spacing w:line="259" w:lineRule="auto"/>
              <w:ind w:right="210"/>
              <w:jc w:val="center"/>
            </w:pPr>
            <w:r>
              <w:t>858</w:t>
            </w:r>
          </w:p>
        </w:tc>
        <w:tc>
          <w:tcPr>
            <w:tcW w:w="743" w:type="pct"/>
            <w:tcBorders>
              <w:top w:val="single" w:sz="4" w:space="0" w:color="auto"/>
              <w:bottom w:val="single" w:sz="4" w:space="0" w:color="auto"/>
            </w:tcBorders>
          </w:tcPr>
          <w:p w14:paraId="401C7CF6" w14:textId="5DD37DBC" w:rsidR="00AD7AC5" w:rsidRDefault="00AD7AC5" w:rsidP="00D04D11">
            <w:pPr>
              <w:spacing w:line="259" w:lineRule="auto"/>
              <w:ind w:right="120"/>
              <w:jc w:val="center"/>
              <w:rPr>
                <w:rFonts w:eastAsia="Calibri"/>
              </w:rPr>
            </w:pPr>
            <w:r>
              <w:rPr>
                <w:rFonts w:eastAsia="Calibri"/>
              </w:rPr>
              <w:t>452</w:t>
            </w:r>
          </w:p>
        </w:tc>
        <w:tc>
          <w:tcPr>
            <w:tcW w:w="776" w:type="pct"/>
            <w:tcBorders>
              <w:top w:val="single" w:sz="4" w:space="0" w:color="auto"/>
              <w:bottom w:val="single" w:sz="4" w:space="0" w:color="auto"/>
            </w:tcBorders>
          </w:tcPr>
          <w:p w14:paraId="1FF2BD5D" w14:textId="7F1199CA" w:rsidR="00AD7AC5" w:rsidRDefault="00AD7AC5" w:rsidP="00D04D11">
            <w:pPr>
              <w:spacing w:line="259" w:lineRule="auto"/>
              <w:ind w:right="255"/>
              <w:jc w:val="center"/>
              <w:rPr>
                <w:rFonts w:eastAsia="Calibri"/>
              </w:rPr>
            </w:pPr>
            <w:r>
              <w:rPr>
                <w:rFonts w:eastAsia="Calibri"/>
              </w:rPr>
              <w:t>1310</w:t>
            </w:r>
          </w:p>
        </w:tc>
      </w:tr>
      <w:tr w:rsidR="00F5554B" w:rsidRPr="00242814" w14:paraId="581A580E" w14:textId="77777777" w:rsidTr="00F5554B">
        <w:tc>
          <w:tcPr>
            <w:tcW w:w="450" w:type="pct"/>
            <w:tcBorders>
              <w:top w:val="single" w:sz="4" w:space="0" w:color="auto"/>
            </w:tcBorders>
          </w:tcPr>
          <w:p w14:paraId="6B697F75" w14:textId="744B5DB4" w:rsidR="00F5554B" w:rsidRDefault="00F5554B" w:rsidP="00F5554B">
            <w:pPr>
              <w:spacing w:line="259" w:lineRule="auto"/>
              <w:rPr>
                <w:rFonts w:eastAsia="Calibri"/>
              </w:rPr>
            </w:pPr>
            <w:r w:rsidRPr="003E50F0">
              <w:t>2017</w:t>
            </w:r>
          </w:p>
        </w:tc>
        <w:tc>
          <w:tcPr>
            <w:tcW w:w="666" w:type="pct"/>
            <w:tcBorders>
              <w:top w:val="single" w:sz="4" w:space="0" w:color="auto"/>
            </w:tcBorders>
          </w:tcPr>
          <w:p w14:paraId="494B8D83" w14:textId="0A56A6CC" w:rsidR="00F5554B" w:rsidRDefault="00F5554B" w:rsidP="00F5554B">
            <w:pPr>
              <w:spacing w:line="259" w:lineRule="auto"/>
              <w:rPr>
                <w:rFonts w:eastAsia="Calibri"/>
              </w:rPr>
            </w:pPr>
            <w:r w:rsidRPr="003E50F0">
              <w:t>Jun. 27</w:t>
            </w:r>
          </w:p>
        </w:tc>
        <w:tc>
          <w:tcPr>
            <w:tcW w:w="1683" w:type="pct"/>
            <w:tcBorders>
              <w:top w:val="single" w:sz="4" w:space="0" w:color="auto"/>
            </w:tcBorders>
          </w:tcPr>
          <w:p w14:paraId="7280A48B" w14:textId="6D7BF182" w:rsidR="00F5554B" w:rsidRDefault="00EF256F" w:rsidP="00F5554B">
            <w:pPr>
              <w:spacing w:line="259" w:lineRule="auto"/>
            </w:pPr>
            <w:r>
              <w:t>L</w:t>
            </w:r>
            <w:r w:rsidR="00F5554B" w:rsidRPr="003E50F0">
              <w:t xml:space="preserve">og </w:t>
            </w:r>
            <w:r>
              <w:t>D</w:t>
            </w:r>
            <w:r w:rsidR="00F5554B" w:rsidRPr="003E50F0">
              <w:t>eck</w:t>
            </w:r>
          </w:p>
        </w:tc>
        <w:tc>
          <w:tcPr>
            <w:tcW w:w="682" w:type="pct"/>
            <w:tcBorders>
              <w:top w:val="single" w:sz="4" w:space="0" w:color="auto"/>
            </w:tcBorders>
          </w:tcPr>
          <w:p w14:paraId="4C354D0D" w14:textId="2E9C85DD" w:rsidR="00F5554B" w:rsidRDefault="00F5554B" w:rsidP="00F5554B">
            <w:pPr>
              <w:spacing w:line="259" w:lineRule="auto"/>
              <w:ind w:right="210"/>
              <w:jc w:val="center"/>
            </w:pPr>
            <w:r>
              <w:t>89</w:t>
            </w:r>
          </w:p>
        </w:tc>
        <w:tc>
          <w:tcPr>
            <w:tcW w:w="743" w:type="pct"/>
            <w:tcBorders>
              <w:top w:val="single" w:sz="4" w:space="0" w:color="auto"/>
            </w:tcBorders>
          </w:tcPr>
          <w:p w14:paraId="33D9BC92" w14:textId="450D1CB7" w:rsidR="00F5554B" w:rsidRDefault="00F5554B" w:rsidP="00F5554B">
            <w:pPr>
              <w:spacing w:line="259" w:lineRule="auto"/>
              <w:ind w:right="120"/>
              <w:jc w:val="center"/>
              <w:rPr>
                <w:rFonts w:eastAsia="Calibri"/>
              </w:rPr>
            </w:pPr>
            <w:r w:rsidRPr="00C11C61">
              <w:t>86</w:t>
            </w:r>
          </w:p>
        </w:tc>
        <w:tc>
          <w:tcPr>
            <w:tcW w:w="776" w:type="pct"/>
            <w:tcBorders>
              <w:top w:val="single" w:sz="4" w:space="0" w:color="auto"/>
            </w:tcBorders>
          </w:tcPr>
          <w:p w14:paraId="43240681" w14:textId="336558C1" w:rsidR="00F5554B" w:rsidRDefault="00F5554B" w:rsidP="00F5554B">
            <w:pPr>
              <w:spacing w:line="259" w:lineRule="auto"/>
              <w:ind w:right="255"/>
              <w:jc w:val="center"/>
              <w:rPr>
                <w:rFonts w:eastAsia="Calibri"/>
              </w:rPr>
            </w:pPr>
            <w:r w:rsidRPr="003E50F0">
              <w:t>175</w:t>
            </w:r>
          </w:p>
        </w:tc>
      </w:tr>
      <w:tr w:rsidR="00F5554B" w:rsidRPr="00242814" w14:paraId="5A9D5651" w14:textId="77777777" w:rsidTr="00F5554B">
        <w:tc>
          <w:tcPr>
            <w:tcW w:w="450" w:type="pct"/>
          </w:tcPr>
          <w:p w14:paraId="08736EE8" w14:textId="77777777" w:rsidR="00F5554B" w:rsidRDefault="00F5554B" w:rsidP="00F5554B">
            <w:pPr>
              <w:spacing w:line="259" w:lineRule="auto"/>
              <w:rPr>
                <w:rFonts w:eastAsia="Calibri"/>
              </w:rPr>
            </w:pPr>
          </w:p>
        </w:tc>
        <w:tc>
          <w:tcPr>
            <w:tcW w:w="666" w:type="pct"/>
          </w:tcPr>
          <w:p w14:paraId="4F72704E" w14:textId="0D958D59" w:rsidR="00F5554B" w:rsidRDefault="00F5554B" w:rsidP="00F5554B">
            <w:pPr>
              <w:spacing w:line="259" w:lineRule="auto"/>
              <w:rPr>
                <w:rFonts w:eastAsia="Calibri"/>
              </w:rPr>
            </w:pPr>
            <w:r w:rsidRPr="003E50F0">
              <w:t>Jul. 06</w:t>
            </w:r>
          </w:p>
        </w:tc>
        <w:tc>
          <w:tcPr>
            <w:tcW w:w="1683" w:type="pct"/>
          </w:tcPr>
          <w:p w14:paraId="744B38C0" w14:textId="2FF9EF34" w:rsidR="00F5554B" w:rsidRDefault="00EF256F" w:rsidP="00F5554B">
            <w:pPr>
              <w:spacing w:line="259" w:lineRule="auto"/>
            </w:pPr>
            <w:proofErr w:type="spellStart"/>
            <w:r w:rsidRPr="00242814">
              <w:t>Breitenbush</w:t>
            </w:r>
            <w:proofErr w:type="spellEnd"/>
            <w:r w:rsidRPr="00242814">
              <w:t xml:space="preserve"> (Undefined)</w:t>
            </w:r>
          </w:p>
        </w:tc>
        <w:tc>
          <w:tcPr>
            <w:tcW w:w="682" w:type="pct"/>
          </w:tcPr>
          <w:p w14:paraId="04CD047B" w14:textId="486CDBA4" w:rsidR="00F5554B" w:rsidRDefault="00F5554B" w:rsidP="00F5554B">
            <w:pPr>
              <w:spacing w:line="259" w:lineRule="auto"/>
              <w:ind w:right="210"/>
              <w:jc w:val="center"/>
            </w:pPr>
            <w:r>
              <w:t>59</w:t>
            </w:r>
          </w:p>
        </w:tc>
        <w:tc>
          <w:tcPr>
            <w:tcW w:w="743" w:type="pct"/>
          </w:tcPr>
          <w:p w14:paraId="4831975C" w14:textId="23135F5D" w:rsidR="00F5554B" w:rsidRDefault="00F5554B" w:rsidP="00F5554B">
            <w:pPr>
              <w:spacing w:line="259" w:lineRule="auto"/>
              <w:ind w:right="120"/>
              <w:jc w:val="center"/>
              <w:rPr>
                <w:rFonts w:eastAsia="Calibri"/>
              </w:rPr>
            </w:pPr>
            <w:r w:rsidRPr="00C11C61">
              <w:t>108</w:t>
            </w:r>
          </w:p>
        </w:tc>
        <w:tc>
          <w:tcPr>
            <w:tcW w:w="776" w:type="pct"/>
          </w:tcPr>
          <w:p w14:paraId="31887280" w14:textId="520AC43F" w:rsidR="00F5554B" w:rsidRDefault="00F5554B" w:rsidP="00F5554B">
            <w:pPr>
              <w:spacing w:line="259" w:lineRule="auto"/>
              <w:ind w:right="255"/>
              <w:jc w:val="center"/>
              <w:rPr>
                <w:rFonts w:eastAsia="Calibri"/>
              </w:rPr>
            </w:pPr>
            <w:r w:rsidRPr="003E50F0">
              <w:t>167</w:t>
            </w:r>
          </w:p>
        </w:tc>
      </w:tr>
      <w:tr w:rsidR="00F5554B" w:rsidRPr="00242814" w14:paraId="6F3E9AFB" w14:textId="77777777" w:rsidTr="00F5554B">
        <w:tc>
          <w:tcPr>
            <w:tcW w:w="450" w:type="pct"/>
          </w:tcPr>
          <w:p w14:paraId="50BCC64D" w14:textId="77777777" w:rsidR="00F5554B" w:rsidRDefault="00F5554B" w:rsidP="00F5554B">
            <w:pPr>
              <w:spacing w:line="259" w:lineRule="auto"/>
              <w:rPr>
                <w:rFonts w:eastAsia="Calibri"/>
              </w:rPr>
            </w:pPr>
          </w:p>
        </w:tc>
        <w:tc>
          <w:tcPr>
            <w:tcW w:w="666" w:type="pct"/>
          </w:tcPr>
          <w:p w14:paraId="75105CC0" w14:textId="064D0FCA" w:rsidR="00F5554B" w:rsidRDefault="00F5554B" w:rsidP="00F5554B">
            <w:pPr>
              <w:spacing w:line="259" w:lineRule="auto"/>
              <w:rPr>
                <w:rFonts w:eastAsia="Calibri"/>
              </w:rPr>
            </w:pPr>
            <w:r w:rsidRPr="003E50F0">
              <w:t>Jul. 10</w:t>
            </w:r>
          </w:p>
        </w:tc>
        <w:tc>
          <w:tcPr>
            <w:tcW w:w="1683" w:type="pct"/>
          </w:tcPr>
          <w:p w14:paraId="0FC3175B" w14:textId="3F7C4482" w:rsidR="00F5554B" w:rsidRDefault="00EF256F" w:rsidP="00F5554B">
            <w:pPr>
              <w:spacing w:line="259" w:lineRule="auto"/>
            </w:pPr>
            <w:r>
              <w:t>L</w:t>
            </w:r>
            <w:r w:rsidRPr="003E50F0">
              <w:t xml:space="preserve">og </w:t>
            </w:r>
            <w:r>
              <w:t>D</w:t>
            </w:r>
            <w:r w:rsidRPr="003E50F0">
              <w:t>eck</w:t>
            </w:r>
          </w:p>
        </w:tc>
        <w:tc>
          <w:tcPr>
            <w:tcW w:w="682" w:type="pct"/>
          </w:tcPr>
          <w:p w14:paraId="4A63BD39" w14:textId="3CCDF60C" w:rsidR="00F5554B" w:rsidRDefault="00F5554B" w:rsidP="00F5554B">
            <w:pPr>
              <w:spacing w:line="259" w:lineRule="auto"/>
              <w:ind w:right="210"/>
              <w:jc w:val="center"/>
            </w:pPr>
            <w:r>
              <w:t>66</w:t>
            </w:r>
          </w:p>
        </w:tc>
        <w:tc>
          <w:tcPr>
            <w:tcW w:w="743" w:type="pct"/>
          </w:tcPr>
          <w:p w14:paraId="6F5F1244" w14:textId="393E462E" w:rsidR="00F5554B" w:rsidRDefault="00F5554B" w:rsidP="00F5554B">
            <w:pPr>
              <w:spacing w:line="259" w:lineRule="auto"/>
              <w:ind w:right="120"/>
              <w:jc w:val="center"/>
              <w:rPr>
                <w:rFonts w:eastAsia="Calibri"/>
              </w:rPr>
            </w:pPr>
            <w:r w:rsidRPr="00C11C61">
              <w:t>89</w:t>
            </w:r>
          </w:p>
        </w:tc>
        <w:tc>
          <w:tcPr>
            <w:tcW w:w="776" w:type="pct"/>
          </w:tcPr>
          <w:p w14:paraId="2D4C9D63" w14:textId="02178074" w:rsidR="00F5554B" w:rsidRDefault="00F5554B" w:rsidP="00F5554B">
            <w:pPr>
              <w:spacing w:line="259" w:lineRule="auto"/>
              <w:ind w:right="255"/>
              <w:jc w:val="center"/>
              <w:rPr>
                <w:rFonts w:eastAsia="Calibri"/>
              </w:rPr>
            </w:pPr>
            <w:r w:rsidRPr="003E50F0">
              <w:t>155</w:t>
            </w:r>
          </w:p>
        </w:tc>
      </w:tr>
      <w:tr w:rsidR="00F5554B" w:rsidRPr="00242814" w14:paraId="742E792D" w14:textId="77777777" w:rsidTr="00F5554B">
        <w:tc>
          <w:tcPr>
            <w:tcW w:w="450" w:type="pct"/>
          </w:tcPr>
          <w:p w14:paraId="0E56B151" w14:textId="77777777" w:rsidR="00F5554B" w:rsidRDefault="00F5554B" w:rsidP="00F5554B">
            <w:pPr>
              <w:spacing w:line="259" w:lineRule="auto"/>
              <w:rPr>
                <w:rFonts w:eastAsia="Calibri"/>
              </w:rPr>
            </w:pPr>
          </w:p>
        </w:tc>
        <w:tc>
          <w:tcPr>
            <w:tcW w:w="666" w:type="pct"/>
          </w:tcPr>
          <w:p w14:paraId="2EDD392F" w14:textId="6D044484" w:rsidR="00F5554B" w:rsidRDefault="00F5554B" w:rsidP="00F5554B">
            <w:pPr>
              <w:spacing w:line="259" w:lineRule="auto"/>
              <w:rPr>
                <w:rFonts w:eastAsia="Calibri"/>
              </w:rPr>
            </w:pPr>
            <w:r w:rsidRPr="003E50F0">
              <w:t>Jul. 13</w:t>
            </w:r>
          </w:p>
        </w:tc>
        <w:tc>
          <w:tcPr>
            <w:tcW w:w="1683" w:type="pct"/>
          </w:tcPr>
          <w:p w14:paraId="77E781DC" w14:textId="01432E8B" w:rsidR="00F5554B" w:rsidRDefault="00EF256F" w:rsidP="00F5554B">
            <w:pPr>
              <w:spacing w:line="259" w:lineRule="auto"/>
            </w:pPr>
            <w:proofErr w:type="spellStart"/>
            <w:r w:rsidRPr="00242814">
              <w:t>Breitenbush</w:t>
            </w:r>
            <w:proofErr w:type="spellEnd"/>
            <w:r w:rsidRPr="00242814">
              <w:t xml:space="preserve"> (Undefined)</w:t>
            </w:r>
          </w:p>
        </w:tc>
        <w:tc>
          <w:tcPr>
            <w:tcW w:w="682" w:type="pct"/>
          </w:tcPr>
          <w:p w14:paraId="076DC132" w14:textId="6FEF2643" w:rsidR="00F5554B" w:rsidRDefault="00F5554B" w:rsidP="00F5554B">
            <w:pPr>
              <w:spacing w:line="259" w:lineRule="auto"/>
              <w:ind w:right="210"/>
              <w:jc w:val="center"/>
            </w:pPr>
            <w:r>
              <w:t>0</w:t>
            </w:r>
          </w:p>
        </w:tc>
        <w:tc>
          <w:tcPr>
            <w:tcW w:w="743" w:type="pct"/>
          </w:tcPr>
          <w:p w14:paraId="189960C6" w14:textId="251732EC" w:rsidR="00F5554B" w:rsidRDefault="00F5554B" w:rsidP="00F5554B">
            <w:pPr>
              <w:spacing w:line="259" w:lineRule="auto"/>
              <w:ind w:right="120"/>
              <w:jc w:val="center"/>
              <w:rPr>
                <w:rFonts w:eastAsia="Calibri"/>
              </w:rPr>
            </w:pPr>
            <w:r w:rsidRPr="00C11C61">
              <w:t>1</w:t>
            </w:r>
          </w:p>
        </w:tc>
        <w:tc>
          <w:tcPr>
            <w:tcW w:w="776" w:type="pct"/>
          </w:tcPr>
          <w:p w14:paraId="4F225BF4" w14:textId="5AA79444" w:rsidR="00F5554B" w:rsidRDefault="00F5554B" w:rsidP="00F5554B">
            <w:pPr>
              <w:spacing w:line="259" w:lineRule="auto"/>
              <w:ind w:right="255"/>
              <w:jc w:val="center"/>
              <w:rPr>
                <w:rFonts w:eastAsia="Calibri"/>
              </w:rPr>
            </w:pPr>
            <w:r w:rsidRPr="003E50F0">
              <w:t>1</w:t>
            </w:r>
          </w:p>
        </w:tc>
      </w:tr>
      <w:tr w:rsidR="00F5554B" w:rsidRPr="00242814" w14:paraId="0E14D664" w14:textId="77777777" w:rsidTr="00F5554B">
        <w:tc>
          <w:tcPr>
            <w:tcW w:w="450" w:type="pct"/>
          </w:tcPr>
          <w:p w14:paraId="0E4AEB9F" w14:textId="77777777" w:rsidR="00F5554B" w:rsidRDefault="00F5554B" w:rsidP="00F5554B">
            <w:pPr>
              <w:spacing w:line="259" w:lineRule="auto"/>
              <w:rPr>
                <w:rFonts w:eastAsia="Calibri"/>
              </w:rPr>
            </w:pPr>
          </w:p>
        </w:tc>
        <w:tc>
          <w:tcPr>
            <w:tcW w:w="666" w:type="pct"/>
          </w:tcPr>
          <w:p w14:paraId="6B3DDBE5" w14:textId="06B97680" w:rsidR="00F5554B" w:rsidRDefault="00F5554B" w:rsidP="00F5554B">
            <w:pPr>
              <w:spacing w:line="259" w:lineRule="auto"/>
              <w:rPr>
                <w:rFonts w:eastAsia="Calibri"/>
              </w:rPr>
            </w:pPr>
            <w:r w:rsidRPr="003E50F0">
              <w:t>Jul. 13</w:t>
            </w:r>
          </w:p>
        </w:tc>
        <w:tc>
          <w:tcPr>
            <w:tcW w:w="1683" w:type="pct"/>
          </w:tcPr>
          <w:p w14:paraId="3F29D5AE" w14:textId="2FF352CC" w:rsidR="00F5554B" w:rsidRDefault="00EF256F" w:rsidP="00F5554B">
            <w:pPr>
              <w:spacing w:line="259" w:lineRule="auto"/>
            </w:pPr>
            <w:r>
              <w:t>Mainstem (Horn Creek)</w:t>
            </w:r>
          </w:p>
        </w:tc>
        <w:tc>
          <w:tcPr>
            <w:tcW w:w="682" w:type="pct"/>
          </w:tcPr>
          <w:p w14:paraId="42F746DB" w14:textId="6506B243" w:rsidR="00F5554B" w:rsidRDefault="00F5554B" w:rsidP="00F5554B">
            <w:pPr>
              <w:spacing w:line="259" w:lineRule="auto"/>
              <w:ind w:right="210"/>
              <w:jc w:val="center"/>
            </w:pPr>
            <w:r>
              <w:t>30</w:t>
            </w:r>
          </w:p>
        </w:tc>
        <w:tc>
          <w:tcPr>
            <w:tcW w:w="743" w:type="pct"/>
          </w:tcPr>
          <w:p w14:paraId="236626D0" w14:textId="060943E8" w:rsidR="00F5554B" w:rsidRDefault="00F5554B" w:rsidP="00F5554B">
            <w:pPr>
              <w:spacing w:line="259" w:lineRule="auto"/>
              <w:ind w:right="120"/>
              <w:jc w:val="center"/>
              <w:rPr>
                <w:rFonts w:eastAsia="Calibri"/>
              </w:rPr>
            </w:pPr>
            <w:r w:rsidRPr="00C11C61">
              <w:t>35</w:t>
            </w:r>
          </w:p>
        </w:tc>
        <w:tc>
          <w:tcPr>
            <w:tcW w:w="776" w:type="pct"/>
          </w:tcPr>
          <w:p w14:paraId="20EBB894" w14:textId="69EFE266" w:rsidR="00F5554B" w:rsidRDefault="00F5554B" w:rsidP="00F5554B">
            <w:pPr>
              <w:spacing w:line="259" w:lineRule="auto"/>
              <w:ind w:right="255"/>
              <w:jc w:val="center"/>
              <w:rPr>
                <w:rFonts w:eastAsia="Calibri"/>
              </w:rPr>
            </w:pPr>
            <w:r w:rsidRPr="003E50F0">
              <w:t>65</w:t>
            </w:r>
          </w:p>
        </w:tc>
      </w:tr>
      <w:tr w:rsidR="00F5554B" w:rsidRPr="00242814" w14:paraId="0196228E" w14:textId="77777777" w:rsidTr="00F5554B">
        <w:tc>
          <w:tcPr>
            <w:tcW w:w="450" w:type="pct"/>
          </w:tcPr>
          <w:p w14:paraId="029F4495" w14:textId="77777777" w:rsidR="00F5554B" w:rsidRDefault="00F5554B" w:rsidP="00F5554B">
            <w:pPr>
              <w:spacing w:line="259" w:lineRule="auto"/>
              <w:rPr>
                <w:rFonts w:eastAsia="Calibri"/>
              </w:rPr>
            </w:pPr>
          </w:p>
        </w:tc>
        <w:tc>
          <w:tcPr>
            <w:tcW w:w="666" w:type="pct"/>
          </w:tcPr>
          <w:p w14:paraId="3316C3C6" w14:textId="402B5590" w:rsidR="00F5554B" w:rsidRDefault="00F5554B" w:rsidP="00F5554B">
            <w:pPr>
              <w:spacing w:line="259" w:lineRule="auto"/>
              <w:rPr>
                <w:rFonts w:eastAsia="Calibri"/>
              </w:rPr>
            </w:pPr>
            <w:r w:rsidRPr="003E50F0">
              <w:t>Jul. 17</w:t>
            </w:r>
          </w:p>
        </w:tc>
        <w:tc>
          <w:tcPr>
            <w:tcW w:w="1683" w:type="pct"/>
          </w:tcPr>
          <w:p w14:paraId="0B614CE4" w14:textId="11F8A7F8" w:rsidR="00F5554B" w:rsidRDefault="00EF256F" w:rsidP="00F5554B">
            <w:pPr>
              <w:spacing w:line="259" w:lineRule="auto"/>
            </w:pPr>
            <w:r>
              <w:t>L</w:t>
            </w:r>
            <w:r w:rsidRPr="003E50F0">
              <w:t xml:space="preserve">og </w:t>
            </w:r>
            <w:r>
              <w:t>D</w:t>
            </w:r>
            <w:r w:rsidRPr="003E50F0">
              <w:t>eck</w:t>
            </w:r>
          </w:p>
        </w:tc>
        <w:tc>
          <w:tcPr>
            <w:tcW w:w="682" w:type="pct"/>
          </w:tcPr>
          <w:p w14:paraId="2ECF75A9" w14:textId="46BBAE47" w:rsidR="00F5554B" w:rsidRDefault="00F5554B" w:rsidP="00F5554B">
            <w:pPr>
              <w:spacing w:line="259" w:lineRule="auto"/>
              <w:ind w:right="210"/>
              <w:jc w:val="center"/>
            </w:pPr>
            <w:r>
              <w:t>71</w:t>
            </w:r>
          </w:p>
        </w:tc>
        <w:tc>
          <w:tcPr>
            <w:tcW w:w="743" w:type="pct"/>
          </w:tcPr>
          <w:p w14:paraId="67E19C06" w14:textId="2C7EC94A" w:rsidR="00F5554B" w:rsidRDefault="00F5554B" w:rsidP="00F5554B">
            <w:pPr>
              <w:spacing w:line="259" w:lineRule="auto"/>
              <w:ind w:right="120"/>
              <w:jc w:val="center"/>
              <w:rPr>
                <w:rFonts w:eastAsia="Calibri"/>
              </w:rPr>
            </w:pPr>
            <w:r w:rsidRPr="00C11C61">
              <w:t>82</w:t>
            </w:r>
          </w:p>
        </w:tc>
        <w:tc>
          <w:tcPr>
            <w:tcW w:w="776" w:type="pct"/>
          </w:tcPr>
          <w:p w14:paraId="552B84E5" w14:textId="32CD50E7" w:rsidR="00F5554B" w:rsidRDefault="00F5554B" w:rsidP="00F5554B">
            <w:pPr>
              <w:spacing w:line="259" w:lineRule="auto"/>
              <w:ind w:right="255"/>
              <w:jc w:val="center"/>
              <w:rPr>
                <w:rFonts w:eastAsia="Calibri"/>
              </w:rPr>
            </w:pPr>
            <w:r w:rsidRPr="003E50F0">
              <w:t>153</w:t>
            </w:r>
          </w:p>
        </w:tc>
      </w:tr>
      <w:tr w:rsidR="00F5554B" w:rsidRPr="00242814" w14:paraId="23685C41" w14:textId="77777777" w:rsidTr="00F5554B">
        <w:tc>
          <w:tcPr>
            <w:tcW w:w="450" w:type="pct"/>
          </w:tcPr>
          <w:p w14:paraId="62C2CF79" w14:textId="77777777" w:rsidR="00F5554B" w:rsidRDefault="00F5554B" w:rsidP="00F5554B">
            <w:pPr>
              <w:spacing w:line="259" w:lineRule="auto"/>
              <w:rPr>
                <w:rFonts w:eastAsia="Calibri"/>
              </w:rPr>
            </w:pPr>
          </w:p>
        </w:tc>
        <w:tc>
          <w:tcPr>
            <w:tcW w:w="666" w:type="pct"/>
          </w:tcPr>
          <w:p w14:paraId="669E4FEA" w14:textId="0486C35E" w:rsidR="00F5554B" w:rsidRDefault="00F5554B" w:rsidP="00F5554B">
            <w:pPr>
              <w:spacing w:line="259" w:lineRule="auto"/>
              <w:rPr>
                <w:rFonts w:eastAsia="Calibri"/>
              </w:rPr>
            </w:pPr>
            <w:r w:rsidRPr="003E50F0">
              <w:t>Jul. 26</w:t>
            </w:r>
          </w:p>
        </w:tc>
        <w:tc>
          <w:tcPr>
            <w:tcW w:w="1683" w:type="pct"/>
          </w:tcPr>
          <w:p w14:paraId="626CA09E" w14:textId="2A88C6BD" w:rsidR="00F5554B" w:rsidRDefault="00EF256F" w:rsidP="00F5554B">
            <w:pPr>
              <w:spacing w:line="259" w:lineRule="auto"/>
            </w:pPr>
            <w:r>
              <w:t>L</w:t>
            </w:r>
            <w:r w:rsidRPr="003E50F0">
              <w:t xml:space="preserve">og </w:t>
            </w:r>
            <w:r>
              <w:t>D</w:t>
            </w:r>
            <w:r w:rsidRPr="003E50F0">
              <w:t>eck</w:t>
            </w:r>
          </w:p>
        </w:tc>
        <w:tc>
          <w:tcPr>
            <w:tcW w:w="682" w:type="pct"/>
          </w:tcPr>
          <w:p w14:paraId="7C5ABAB7" w14:textId="7416644F" w:rsidR="00F5554B" w:rsidRDefault="00F5554B" w:rsidP="00F5554B">
            <w:pPr>
              <w:spacing w:line="259" w:lineRule="auto"/>
              <w:ind w:right="210"/>
              <w:jc w:val="center"/>
            </w:pPr>
            <w:r>
              <w:t>74</w:t>
            </w:r>
          </w:p>
        </w:tc>
        <w:tc>
          <w:tcPr>
            <w:tcW w:w="743" w:type="pct"/>
          </w:tcPr>
          <w:p w14:paraId="3FB9FF35" w14:textId="16FCE398" w:rsidR="00F5554B" w:rsidRDefault="00F5554B" w:rsidP="00F5554B">
            <w:pPr>
              <w:spacing w:line="259" w:lineRule="auto"/>
              <w:ind w:right="120"/>
              <w:jc w:val="center"/>
              <w:rPr>
                <w:rFonts w:eastAsia="Calibri"/>
              </w:rPr>
            </w:pPr>
            <w:r w:rsidRPr="00C11C61">
              <w:t>68</w:t>
            </w:r>
          </w:p>
        </w:tc>
        <w:tc>
          <w:tcPr>
            <w:tcW w:w="776" w:type="pct"/>
          </w:tcPr>
          <w:p w14:paraId="5D80707D" w14:textId="09A56C56" w:rsidR="00F5554B" w:rsidRDefault="00F5554B" w:rsidP="00F5554B">
            <w:pPr>
              <w:spacing w:line="259" w:lineRule="auto"/>
              <w:ind w:right="255"/>
              <w:jc w:val="center"/>
              <w:rPr>
                <w:rFonts w:eastAsia="Calibri"/>
              </w:rPr>
            </w:pPr>
            <w:r w:rsidRPr="003E50F0">
              <w:t>142</w:t>
            </w:r>
          </w:p>
        </w:tc>
      </w:tr>
      <w:tr w:rsidR="00F5554B" w:rsidRPr="00242814" w14:paraId="12F548A4" w14:textId="77777777" w:rsidTr="00F5554B">
        <w:tc>
          <w:tcPr>
            <w:tcW w:w="450" w:type="pct"/>
          </w:tcPr>
          <w:p w14:paraId="52A8FB0C" w14:textId="77777777" w:rsidR="00F5554B" w:rsidRDefault="00F5554B" w:rsidP="00F5554B">
            <w:pPr>
              <w:spacing w:line="259" w:lineRule="auto"/>
              <w:rPr>
                <w:rFonts w:eastAsia="Calibri"/>
              </w:rPr>
            </w:pPr>
          </w:p>
        </w:tc>
        <w:tc>
          <w:tcPr>
            <w:tcW w:w="666" w:type="pct"/>
          </w:tcPr>
          <w:p w14:paraId="37B3E5AF" w14:textId="1D099AD3" w:rsidR="00F5554B" w:rsidRDefault="00F5554B" w:rsidP="00F5554B">
            <w:pPr>
              <w:spacing w:line="259" w:lineRule="auto"/>
              <w:rPr>
                <w:rFonts w:eastAsia="Calibri"/>
              </w:rPr>
            </w:pPr>
            <w:r w:rsidRPr="003E50F0">
              <w:t>Aug. 08</w:t>
            </w:r>
          </w:p>
        </w:tc>
        <w:tc>
          <w:tcPr>
            <w:tcW w:w="1683" w:type="pct"/>
          </w:tcPr>
          <w:p w14:paraId="0B7F3AC0" w14:textId="5A38FE74" w:rsidR="00F5554B" w:rsidRDefault="00EF256F" w:rsidP="00F5554B">
            <w:pPr>
              <w:spacing w:line="259" w:lineRule="auto"/>
            </w:pPr>
            <w:proofErr w:type="spellStart"/>
            <w:r w:rsidRPr="00242814">
              <w:t>Breitenbush</w:t>
            </w:r>
            <w:proofErr w:type="spellEnd"/>
            <w:r w:rsidRPr="00242814">
              <w:t xml:space="preserve"> (Undefined)</w:t>
            </w:r>
          </w:p>
        </w:tc>
        <w:tc>
          <w:tcPr>
            <w:tcW w:w="682" w:type="pct"/>
          </w:tcPr>
          <w:p w14:paraId="2AFD98DD" w14:textId="3DE03A73" w:rsidR="00F5554B" w:rsidRDefault="00F5554B" w:rsidP="00F5554B">
            <w:pPr>
              <w:spacing w:line="259" w:lineRule="auto"/>
              <w:ind w:right="210"/>
              <w:jc w:val="center"/>
            </w:pPr>
            <w:r>
              <w:t>26</w:t>
            </w:r>
          </w:p>
        </w:tc>
        <w:tc>
          <w:tcPr>
            <w:tcW w:w="743" w:type="pct"/>
          </w:tcPr>
          <w:p w14:paraId="5DDE2A34" w14:textId="7EB3EB2C" w:rsidR="00F5554B" w:rsidRDefault="00F5554B" w:rsidP="00F5554B">
            <w:pPr>
              <w:spacing w:line="259" w:lineRule="auto"/>
              <w:ind w:right="120"/>
              <w:jc w:val="center"/>
              <w:rPr>
                <w:rFonts w:eastAsia="Calibri"/>
              </w:rPr>
            </w:pPr>
            <w:r w:rsidRPr="00C11C61">
              <w:t>50</w:t>
            </w:r>
          </w:p>
        </w:tc>
        <w:tc>
          <w:tcPr>
            <w:tcW w:w="776" w:type="pct"/>
          </w:tcPr>
          <w:p w14:paraId="2F05F784" w14:textId="2A39DE7C" w:rsidR="00F5554B" w:rsidRDefault="00F5554B" w:rsidP="00F5554B">
            <w:pPr>
              <w:spacing w:line="259" w:lineRule="auto"/>
              <w:ind w:right="255"/>
              <w:jc w:val="center"/>
              <w:rPr>
                <w:rFonts w:eastAsia="Calibri"/>
              </w:rPr>
            </w:pPr>
            <w:r w:rsidRPr="003E50F0">
              <w:t>76</w:t>
            </w:r>
          </w:p>
        </w:tc>
      </w:tr>
      <w:tr w:rsidR="00F5554B" w:rsidRPr="00242814" w14:paraId="24AE6FB3" w14:textId="77777777" w:rsidTr="00F5554B">
        <w:tc>
          <w:tcPr>
            <w:tcW w:w="450" w:type="pct"/>
          </w:tcPr>
          <w:p w14:paraId="05478E87" w14:textId="77777777" w:rsidR="00F5554B" w:rsidRDefault="00F5554B" w:rsidP="00F5554B">
            <w:pPr>
              <w:spacing w:line="259" w:lineRule="auto"/>
              <w:rPr>
                <w:rFonts w:eastAsia="Calibri"/>
              </w:rPr>
            </w:pPr>
          </w:p>
        </w:tc>
        <w:tc>
          <w:tcPr>
            <w:tcW w:w="666" w:type="pct"/>
          </w:tcPr>
          <w:p w14:paraId="253390E2" w14:textId="5ACBC02A" w:rsidR="00F5554B" w:rsidRDefault="00F5554B" w:rsidP="00F5554B">
            <w:pPr>
              <w:spacing w:line="259" w:lineRule="auto"/>
              <w:rPr>
                <w:rFonts w:eastAsia="Calibri"/>
              </w:rPr>
            </w:pPr>
            <w:r w:rsidRPr="003E50F0">
              <w:t>Aug. 14</w:t>
            </w:r>
          </w:p>
        </w:tc>
        <w:tc>
          <w:tcPr>
            <w:tcW w:w="1683" w:type="pct"/>
          </w:tcPr>
          <w:p w14:paraId="4649FEA6" w14:textId="2F0ED399" w:rsidR="00F5554B" w:rsidRDefault="00EF256F" w:rsidP="00F5554B">
            <w:pPr>
              <w:spacing w:line="259" w:lineRule="auto"/>
            </w:pPr>
            <w:r>
              <w:t>L</w:t>
            </w:r>
            <w:r w:rsidRPr="003E50F0">
              <w:t xml:space="preserve">og </w:t>
            </w:r>
            <w:r>
              <w:t>D</w:t>
            </w:r>
            <w:r w:rsidRPr="003E50F0">
              <w:t>eck</w:t>
            </w:r>
          </w:p>
        </w:tc>
        <w:tc>
          <w:tcPr>
            <w:tcW w:w="682" w:type="pct"/>
          </w:tcPr>
          <w:p w14:paraId="1FBB0A43" w14:textId="24C644AC" w:rsidR="00F5554B" w:rsidRDefault="00F5554B" w:rsidP="00F5554B">
            <w:pPr>
              <w:spacing w:line="259" w:lineRule="auto"/>
              <w:ind w:right="210"/>
              <w:jc w:val="center"/>
            </w:pPr>
            <w:r>
              <w:t>25</w:t>
            </w:r>
          </w:p>
        </w:tc>
        <w:tc>
          <w:tcPr>
            <w:tcW w:w="743" w:type="pct"/>
          </w:tcPr>
          <w:p w14:paraId="65856BA7" w14:textId="5751F696" w:rsidR="00F5554B" w:rsidRDefault="00F5554B" w:rsidP="00F5554B">
            <w:pPr>
              <w:spacing w:line="259" w:lineRule="auto"/>
              <w:ind w:right="120"/>
              <w:jc w:val="center"/>
              <w:rPr>
                <w:rFonts w:eastAsia="Calibri"/>
              </w:rPr>
            </w:pPr>
            <w:r w:rsidRPr="00C11C61">
              <w:t>32</w:t>
            </w:r>
          </w:p>
        </w:tc>
        <w:tc>
          <w:tcPr>
            <w:tcW w:w="776" w:type="pct"/>
          </w:tcPr>
          <w:p w14:paraId="4A7FD22A" w14:textId="0918FA37" w:rsidR="00F5554B" w:rsidRDefault="00F5554B" w:rsidP="00F5554B">
            <w:pPr>
              <w:spacing w:line="259" w:lineRule="auto"/>
              <w:ind w:right="255"/>
              <w:jc w:val="center"/>
              <w:rPr>
                <w:rFonts w:eastAsia="Calibri"/>
              </w:rPr>
            </w:pPr>
            <w:r w:rsidRPr="003E50F0">
              <w:t>57</w:t>
            </w:r>
          </w:p>
        </w:tc>
      </w:tr>
      <w:tr w:rsidR="00F5554B" w:rsidRPr="00242814" w14:paraId="470A696B" w14:textId="77777777" w:rsidTr="00F5554B">
        <w:tc>
          <w:tcPr>
            <w:tcW w:w="450" w:type="pct"/>
          </w:tcPr>
          <w:p w14:paraId="1F1D21B9" w14:textId="77777777" w:rsidR="00F5554B" w:rsidRDefault="00F5554B" w:rsidP="00F5554B">
            <w:pPr>
              <w:spacing w:line="259" w:lineRule="auto"/>
              <w:rPr>
                <w:rFonts w:eastAsia="Calibri"/>
              </w:rPr>
            </w:pPr>
          </w:p>
        </w:tc>
        <w:tc>
          <w:tcPr>
            <w:tcW w:w="666" w:type="pct"/>
          </w:tcPr>
          <w:p w14:paraId="3BA37FCA" w14:textId="007AB75A" w:rsidR="00F5554B" w:rsidRDefault="00F5554B" w:rsidP="00F5554B">
            <w:pPr>
              <w:spacing w:line="259" w:lineRule="auto"/>
              <w:rPr>
                <w:rFonts w:eastAsia="Calibri"/>
              </w:rPr>
            </w:pPr>
            <w:r w:rsidRPr="003E50F0">
              <w:t>Aug. 22</w:t>
            </w:r>
          </w:p>
        </w:tc>
        <w:tc>
          <w:tcPr>
            <w:tcW w:w="1683" w:type="pct"/>
          </w:tcPr>
          <w:p w14:paraId="0A6A2A19" w14:textId="6294E985" w:rsidR="00F5554B" w:rsidRDefault="00EF256F" w:rsidP="00F5554B">
            <w:pPr>
              <w:spacing w:line="259" w:lineRule="auto"/>
            </w:pPr>
            <w:proofErr w:type="spellStart"/>
            <w:r w:rsidRPr="00242814">
              <w:t>Breitenbush</w:t>
            </w:r>
            <w:proofErr w:type="spellEnd"/>
            <w:r w:rsidRPr="00242814">
              <w:t xml:space="preserve"> (Undefined)</w:t>
            </w:r>
          </w:p>
        </w:tc>
        <w:tc>
          <w:tcPr>
            <w:tcW w:w="682" w:type="pct"/>
          </w:tcPr>
          <w:p w14:paraId="25DDC006" w14:textId="2AD8268D" w:rsidR="00F5554B" w:rsidRDefault="00F5554B" w:rsidP="00F5554B">
            <w:pPr>
              <w:spacing w:line="259" w:lineRule="auto"/>
              <w:ind w:right="210"/>
              <w:jc w:val="center"/>
            </w:pPr>
            <w:r>
              <w:t>24</w:t>
            </w:r>
          </w:p>
        </w:tc>
        <w:tc>
          <w:tcPr>
            <w:tcW w:w="743" w:type="pct"/>
          </w:tcPr>
          <w:p w14:paraId="471C6FD6" w14:textId="7E6DBF37" w:rsidR="00F5554B" w:rsidRDefault="00F5554B" w:rsidP="00F5554B">
            <w:pPr>
              <w:spacing w:line="259" w:lineRule="auto"/>
              <w:ind w:right="120"/>
              <w:jc w:val="center"/>
              <w:rPr>
                <w:rFonts w:eastAsia="Calibri"/>
              </w:rPr>
            </w:pPr>
            <w:r w:rsidRPr="00C11C61">
              <w:t>44</w:t>
            </w:r>
          </w:p>
        </w:tc>
        <w:tc>
          <w:tcPr>
            <w:tcW w:w="776" w:type="pct"/>
          </w:tcPr>
          <w:p w14:paraId="28FB2D6D" w14:textId="1E43C82E" w:rsidR="00F5554B" w:rsidRDefault="00F5554B" w:rsidP="00F5554B">
            <w:pPr>
              <w:spacing w:line="259" w:lineRule="auto"/>
              <w:ind w:right="255"/>
              <w:jc w:val="center"/>
              <w:rPr>
                <w:rFonts w:eastAsia="Calibri"/>
              </w:rPr>
            </w:pPr>
            <w:r w:rsidRPr="003E50F0">
              <w:t>68</w:t>
            </w:r>
          </w:p>
        </w:tc>
      </w:tr>
      <w:tr w:rsidR="00F5554B" w:rsidRPr="00242814" w14:paraId="3A29F816" w14:textId="77777777" w:rsidTr="00F5554B">
        <w:tc>
          <w:tcPr>
            <w:tcW w:w="450" w:type="pct"/>
          </w:tcPr>
          <w:p w14:paraId="40941644" w14:textId="77777777" w:rsidR="00F5554B" w:rsidRDefault="00F5554B" w:rsidP="00F5554B">
            <w:pPr>
              <w:spacing w:line="259" w:lineRule="auto"/>
              <w:rPr>
                <w:rFonts w:eastAsia="Calibri"/>
              </w:rPr>
            </w:pPr>
          </w:p>
        </w:tc>
        <w:tc>
          <w:tcPr>
            <w:tcW w:w="666" w:type="pct"/>
          </w:tcPr>
          <w:p w14:paraId="0C26F836" w14:textId="0431650D" w:rsidR="00F5554B" w:rsidRDefault="00F5554B" w:rsidP="00F5554B">
            <w:pPr>
              <w:spacing w:line="259" w:lineRule="auto"/>
              <w:rPr>
                <w:rFonts w:eastAsia="Calibri"/>
              </w:rPr>
            </w:pPr>
            <w:r w:rsidRPr="003E50F0">
              <w:t>Aug. 31</w:t>
            </w:r>
          </w:p>
        </w:tc>
        <w:tc>
          <w:tcPr>
            <w:tcW w:w="1683" w:type="pct"/>
          </w:tcPr>
          <w:p w14:paraId="4E0CEA5C" w14:textId="134B4DDF" w:rsidR="00F5554B" w:rsidRDefault="00EF256F" w:rsidP="00F5554B">
            <w:pPr>
              <w:spacing w:line="259" w:lineRule="auto"/>
            </w:pPr>
            <w:r>
              <w:t>L</w:t>
            </w:r>
            <w:r w:rsidRPr="003E50F0">
              <w:t xml:space="preserve">og </w:t>
            </w:r>
            <w:r>
              <w:t>D</w:t>
            </w:r>
            <w:r w:rsidRPr="003E50F0">
              <w:t>eck</w:t>
            </w:r>
          </w:p>
        </w:tc>
        <w:tc>
          <w:tcPr>
            <w:tcW w:w="682" w:type="pct"/>
          </w:tcPr>
          <w:p w14:paraId="6087B4D8" w14:textId="205E59F1" w:rsidR="00F5554B" w:rsidRDefault="00F5554B" w:rsidP="00F5554B">
            <w:pPr>
              <w:spacing w:line="259" w:lineRule="auto"/>
              <w:ind w:right="210"/>
              <w:jc w:val="center"/>
            </w:pPr>
            <w:r>
              <w:t>72</w:t>
            </w:r>
          </w:p>
        </w:tc>
        <w:tc>
          <w:tcPr>
            <w:tcW w:w="743" w:type="pct"/>
          </w:tcPr>
          <w:p w14:paraId="5131B21C" w14:textId="534DA24E" w:rsidR="00F5554B" w:rsidRDefault="00F5554B" w:rsidP="00F5554B">
            <w:pPr>
              <w:spacing w:line="259" w:lineRule="auto"/>
              <w:ind w:right="120"/>
              <w:jc w:val="center"/>
              <w:rPr>
                <w:rFonts w:eastAsia="Calibri"/>
              </w:rPr>
            </w:pPr>
            <w:r w:rsidRPr="00C11C61">
              <w:t>93</w:t>
            </w:r>
          </w:p>
        </w:tc>
        <w:tc>
          <w:tcPr>
            <w:tcW w:w="776" w:type="pct"/>
          </w:tcPr>
          <w:p w14:paraId="7A8ACEBC" w14:textId="29634908" w:rsidR="00F5554B" w:rsidRDefault="00F5554B" w:rsidP="00F5554B">
            <w:pPr>
              <w:spacing w:line="259" w:lineRule="auto"/>
              <w:ind w:right="255"/>
              <w:jc w:val="center"/>
              <w:rPr>
                <w:rFonts w:eastAsia="Calibri"/>
              </w:rPr>
            </w:pPr>
            <w:r w:rsidRPr="003E50F0">
              <w:t>165</w:t>
            </w:r>
          </w:p>
        </w:tc>
      </w:tr>
      <w:tr w:rsidR="00F5554B" w:rsidRPr="00242814" w14:paraId="43854CD7" w14:textId="77777777" w:rsidTr="00F5554B">
        <w:tc>
          <w:tcPr>
            <w:tcW w:w="450" w:type="pct"/>
          </w:tcPr>
          <w:p w14:paraId="6057A8C4" w14:textId="77777777" w:rsidR="00F5554B" w:rsidRDefault="00F5554B" w:rsidP="00F5554B">
            <w:pPr>
              <w:spacing w:line="259" w:lineRule="auto"/>
              <w:rPr>
                <w:rFonts w:eastAsia="Calibri"/>
              </w:rPr>
            </w:pPr>
          </w:p>
        </w:tc>
        <w:tc>
          <w:tcPr>
            <w:tcW w:w="666" w:type="pct"/>
          </w:tcPr>
          <w:p w14:paraId="1DF2453E" w14:textId="6256EAF3" w:rsidR="00F5554B" w:rsidRDefault="00F5554B" w:rsidP="00F5554B">
            <w:pPr>
              <w:spacing w:line="259" w:lineRule="auto"/>
              <w:rPr>
                <w:rFonts w:eastAsia="Calibri"/>
              </w:rPr>
            </w:pPr>
            <w:r w:rsidRPr="003E50F0">
              <w:t>Sep. 13</w:t>
            </w:r>
          </w:p>
        </w:tc>
        <w:tc>
          <w:tcPr>
            <w:tcW w:w="1683" w:type="pct"/>
          </w:tcPr>
          <w:p w14:paraId="72570D6C" w14:textId="07FE9D8A" w:rsidR="00F5554B" w:rsidRDefault="00EF256F" w:rsidP="00F5554B">
            <w:pPr>
              <w:spacing w:line="259" w:lineRule="auto"/>
            </w:pPr>
            <w:r>
              <w:t>L</w:t>
            </w:r>
            <w:r w:rsidRPr="003E50F0">
              <w:t xml:space="preserve">og </w:t>
            </w:r>
            <w:r>
              <w:t>D</w:t>
            </w:r>
            <w:r w:rsidRPr="003E50F0">
              <w:t>eck</w:t>
            </w:r>
          </w:p>
        </w:tc>
        <w:tc>
          <w:tcPr>
            <w:tcW w:w="682" w:type="pct"/>
          </w:tcPr>
          <w:p w14:paraId="10AAE764" w14:textId="300933E9" w:rsidR="00F5554B" w:rsidRDefault="00F5554B" w:rsidP="00F5554B">
            <w:pPr>
              <w:spacing w:line="259" w:lineRule="auto"/>
              <w:ind w:right="210"/>
              <w:jc w:val="center"/>
            </w:pPr>
            <w:r>
              <w:t>23</w:t>
            </w:r>
          </w:p>
        </w:tc>
        <w:tc>
          <w:tcPr>
            <w:tcW w:w="743" w:type="pct"/>
          </w:tcPr>
          <w:p w14:paraId="077BA440" w14:textId="645877F4" w:rsidR="00F5554B" w:rsidRDefault="00F5554B" w:rsidP="00F5554B">
            <w:pPr>
              <w:spacing w:line="259" w:lineRule="auto"/>
              <w:ind w:right="120"/>
              <w:jc w:val="center"/>
              <w:rPr>
                <w:rFonts w:eastAsia="Calibri"/>
              </w:rPr>
            </w:pPr>
            <w:r w:rsidRPr="00C11C61">
              <w:t>80</w:t>
            </w:r>
          </w:p>
        </w:tc>
        <w:tc>
          <w:tcPr>
            <w:tcW w:w="776" w:type="pct"/>
          </w:tcPr>
          <w:p w14:paraId="2D58D237" w14:textId="60F573D9" w:rsidR="00F5554B" w:rsidRDefault="00F5554B" w:rsidP="00F5554B">
            <w:pPr>
              <w:spacing w:line="259" w:lineRule="auto"/>
              <w:ind w:right="255"/>
              <w:jc w:val="center"/>
              <w:rPr>
                <w:rFonts w:eastAsia="Calibri"/>
              </w:rPr>
            </w:pPr>
            <w:r w:rsidRPr="003E50F0">
              <w:t>103</w:t>
            </w:r>
          </w:p>
        </w:tc>
      </w:tr>
      <w:tr w:rsidR="00F5554B" w:rsidRPr="00242814" w14:paraId="2CD4D376" w14:textId="77777777" w:rsidTr="00F5554B">
        <w:tc>
          <w:tcPr>
            <w:tcW w:w="450" w:type="pct"/>
            <w:tcBorders>
              <w:bottom w:val="single" w:sz="4" w:space="0" w:color="auto"/>
            </w:tcBorders>
          </w:tcPr>
          <w:p w14:paraId="413F65F2" w14:textId="77777777" w:rsidR="00F5554B" w:rsidRDefault="00F5554B" w:rsidP="00F5554B">
            <w:pPr>
              <w:spacing w:line="259" w:lineRule="auto"/>
              <w:rPr>
                <w:rFonts w:eastAsia="Calibri"/>
              </w:rPr>
            </w:pPr>
          </w:p>
        </w:tc>
        <w:tc>
          <w:tcPr>
            <w:tcW w:w="666" w:type="pct"/>
            <w:tcBorders>
              <w:bottom w:val="single" w:sz="4" w:space="0" w:color="auto"/>
            </w:tcBorders>
          </w:tcPr>
          <w:p w14:paraId="3836DA25" w14:textId="46BB92FC" w:rsidR="00F5554B" w:rsidRDefault="00F5554B" w:rsidP="00F5554B">
            <w:pPr>
              <w:spacing w:line="259" w:lineRule="auto"/>
              <w:rPr>
                <w:rFonts w:eastAsia="Calibri"/>
              </w:rPr>
            </w:pPr>
            <w:r w:rsidRPr="003E50F0">
              <w:t>Sep. 18</w:t>
            </w:r>
          </w:p>
        </w:tc>
        <w:tc>
          <w:tcPr>
            <w:tcW w:w="1683" w:type="pct"/>
            <w:tcBorders>
              <w:bottom w:val="single" w:sz="4" w:space="0" w:color="auto"/>
            </w:tcBorders>
          </w:tcPr>
          <w:p w14:paraId="2B5B8021" w14:textId="02FA196E" w:rsidR="00F5554B" w:rsidRDefault="00EF256F" w:rsidP="00F5554B">
            <w:pPr>
              <w:spacing w:line="259" w:lineRule="auto"/>
            </w:pPr>
            <w:proofErr w:type="spellStart"/>
            <w:r w:rsidRPr="00242814">
              <w:t>Breitenbush</w:t>
            </w:r>
            <w:proofErr w:type="spellEnd"/>
            <w:r w:rsidRPr="00242814">
              <w:t xml:space="preserve"> (Undefined)</w:t>
            </w:r>
          </w:p>
        </w:tc>
        <w:tc>
          <w:tcPr>
            <w:tcW w:w="682" w:type="pct"/>
            <w:tcBorders>
              <w:bottom w:val="single" w:sz="4" w:space="0" w:color="auto"/>
            </w:tcBorders>
          </w:tcPr>
          <w:p w14:paraId="704F3ECA" w14:textId="03B4EA4C" w:rsidR="00F5554B" w:rsidRDefault="00F5554B" w:rsidP="00F5554B">
            <w:pPr>
              <w:spacing w:line="259" w:lineRule="auto"/>
              <w:ind w:right="210"/>
              <w:jc w:val="center"/>
            </w:pPr>
            <w:r>
              <w:t>132</w:t>
            </w:r>
          </w:p>
        </w:tc>
        <w:tc>
          <w:tcPr>
            <w:tcW w:w="743" w:type="pct"/>
            <w:tcBorders>
              <w:bottom w:val="single" w:sz="4" w:space="0" w:color="auto"/>
            </w:tcBorders>
          </w:tcPr>
          <w:p w14:paraId="2B28AC31" w14:textId="30FEC1E1" w:rsidR="00F5554B" w:rsidRDefault="00F5554B" w:rsidP="00F5554B">
            <w:pPr>
              <w:spacing w:line="259" w:lineRule="auto"/>
              <w:ind w:right="120"/>
              <w:jc w:val="center"/>
              <w:rPr>
                <w:rFonts w:eastAsia="Calibri"/>
              </w:rPr>
            </w:pPr>
            <w:r w:rsidRPr="00C11C61">
              <w:t>145</w:t>
            </w:r>
          </w:p>
        </w:tc>
        <w:tc>
          <w:tcPr>
            <w:tcW w:w="776" w:type="pct"/>
            <w:tcBorders>
              <w:bottom w:val="single" w:sz="4" w:space="0" w:color="auto"/>
            </w:tcBorders>
          </w:tcPr>
          <w:p w14:paraId="5262A15A" w14:textId="436A31A9" w:rsidR="00F5554B" w:rsidRDefault="00F5554B" w:rsidP="00F5554B">
            <w:pPr>
              <w:spacing w:line="259" w:lineRule="auto"/>
              <w:ind w:right="255"/>
              <w:jc w:val="center"/>
              <w:rPr>
                <w:rFonts w:eastAsia="Calibri"/>
              </w:rPr>
            </w:pPr>
            <w:r w:rsidRPr="003E50F0">
              <w:t>277</w:t>
            </w:r>
          </w:p>
        </w:tc>
      </w:tr>
      <w:tr w:rsidR="00F5554B" w:rsidRPr="00242814" w14:paraId="52F8A654" w14:textId="77777777" w:rsidTr="00F5554B">
        <w:tc>
          <w:tcPr>
            <w:tcW w:w="450" w:type="pct"/>
            <w:tcBorders>
              <w:top w:val="single" w:sz="4" w:space="0" w:color="auto"/>
              <w:bottom w:val="single" w:sz="4" w:space="0" w:color="auto"/>
            </w:tcBorders>
          </w:tcPr>
          <w:p w14:paraId="1E31F60B" w14:textId="77777777" w:rsidR="00F5554B" w:rsidRDefault="00F5554B" w:rsidP="00F5554B">
            <w:pPr>
              <w:spacing w:line="259" w:lineRule="auto"/>
              <w:rPr>
                <w:rFonts w:eastAsia="Calibri"/>
              </w:rPr>
            </w:pPr>
          </w:p>
        </w:tc>
        <w:tc>
          <w:tcPr>
            <w:tcW w:w="666" w:type="pct"/>
            <w:tcBorders>
              <w:top w:val="single" w:sz="4" w:space="0" w:color="auto"/>
              <w:bottom w:val="single" w:sz="4" w:space="0" w:color="auto"/>
            </w:tcBorders>
          </w:tcPr>
          <w:p w14:paraId="7DB8B406" w14:textId="77777777" w:rsidR="00F5554B" w:rsidRPr="003E50F0" w:rsidRDefault="00F5554B" w:rsidP="00F5554B">
            <w:pPr>
              <w:spacing w:line="259" w:lineRule="auto"/>
            </w:pPr>
          </w:p>
        </w:tc>
        <w:tc>
          <w:tcPr>
            <w:tcW w:w="1683" w:type="pct"/>
            <w:tcBorders>
              <w:top w:val="single" w:sz="4" w:space="0" w:color="auto"/>
              <w:bottom w:val="single" w:sz="4" w:space="0" w:color="auto"/>
            </w:tcBorders>
          </w:tcPr>
          <w:p w14:paraId="31DF3494" w14:textId="272C682F" w:rsidR="00F5554B" w:rsidRPr="003E50F0" w:rsidRDefault="00F5554B" w:rsidP="00F5554B">
            <w:pPr>
              <w:spacing w:line="259" w:lineRule="auto"/>
            </w:pPr>
            <w:r>
              <w:t>Total</w:t>
            </w:r>
          </w:p>
        </w:tc>
        <w:tc>
          <w:tcPr>
            <w:tcW w:w="682" w:type="pct"/>
            <w:tcBorders>
              <w:top w:val="single" w:sz="4" w:space="0" w:color="auto"/>
              <w:bottom w:val="single" w:sz="4" w:space="0" w:color="auto"/>
            </w:tcBorders>
          </w:tcPr>
          <w:p w14:paraId="5AF0E8E8" w14:textId="07FBEA95" w:rsidR="00F5554B" w:rsidRDefault="00EF256F" w:rsidP="00F5554B">
            <w:pPr>
              <w:spacing w:line="259" w:lineRule="auto"/>
              <w:ind w:right="210"/>
              <w:jc w:val="center"/>
            </w:pPr>
            <w:r>
              <w:t>691</w:t>
            </w:r>
          </w:p>
        </w:tc>
        <w:tc>
          <w:tcPr>
            <w:tcW w:w="743" w:type="pct"/>
            <w:tcBorders>
              <w:top w:val="single" w:sz="4" w:space="0" w:color="auto"/>
              <w:bottom w:val="single" w:sz="4" w:space="0" w:color="auto"/>
            </w:tcBorders>
          </w:tcPr>
          <w:p w14:paraId="6723EFA2" w14:textId="6E8F0BD3" w:rsidR="00F5554B" w:rsidRPr="00C11C61" w:rsidRDefault="00EF256F" w:rsidP="00F5554B">
            <w:pPr>
              <w:spacing w:line="259" w:lineRule="auto"/>
              <w:ind w:right="120"/>
              <w:jc w:val="center"/>
            </w:pPr>
            <w:r>
              <w:t>913</w:t>
            </w:r>
          </w:p>
        </w:tc>
        <w:tc>
          <w:tcPr>
            <w:tcW w:w="776" w:type="pct"/>
            <w:tcBorders>
              <w:top w:val="single" w:sz="4" w:space="0" w:color="auto"/>
              <w:bottom w:val="single" w:sz="4" w:space="0" w:color="auto"/>
            </w:tcBorders>
          </w:tcPr>
          <w:p w14:paraId="68AD1482" w14:textId="402E4B84" w:rsidR="00F5554B" w:rsidRPr="003E50F0" w:rsidRDefault="00EF256F" w:rsidP="00F5554B">
            <w:pPr>
              <w:spacing w:line="259" w:lineRule="auto"/>
              <w:ind w:right="255"/>
              <w:jc w:val="center"/>
            </w:pPr>
            <w:r>
              <w:t>1604</w:t>
            </w:r>
          </w:p>
        </w:tc>
      </w:tr>
    </w:tbl>
    <w:p w14:paraId="07999AED" w14:textId="0A7C1418" w:rsidR="000B783D" w:rsidRDefault="00723219" w:rsidP="00723219">
      <w:pPr>
        <w:spacing w:after="112" w:line="259" w:lineRule="auto"/>
        <w:rPr>
          <w:sz w:val="20"/>
          <w:szCs w:val="20"/>
        </w:rPr>
      </w:pPr>
      <w:r w:rsidRPr="000B783D">
        <w:rPr>
          <w:sz w:val="20"/>
          <w:szCs w:val="20"/>
          <w:vertAlign w:val="superscript"/>
        </w:rPr>
        <w:t>*</w:t>
      </w:r>
      <w:r w:rsidRPr="000B783D">
        <w:rPr>
          <w:sz w:val="20"/>
          <w:szCs w:val="20"/>
        </w:rPr>
        <w:t>498 natural-origin spring Chinook salmon were sampled and outplanted above Detroit Dam in 2015. This information is not included in the table.</w:t>
      </w:r>
      <w:r w:rsidR="00DF4927">
        <w:rPr>
          <w:sz w:val="20"/>
          <w:szCs w:val="20"/>
        </w:rPr>
        <w:t xml:space="preserve"> 431 individuals including 144 females and 237 males remained after genotype filtering for missingness and duplication.</w:t>
      </w:r>
      <w:r w:rsidR="008A51D1">
        <w:rPr>
          <w:sz w:val="20"/>
          <w:szCs w:val="20"/>
        </w:rPr>
        <w:t xml:space="preserve"> These individuals are candidate parents of the 2018, 2019, and 2020 adult returns.</w:t>
      </w:r>
    </w:p>
    <w:p w14:paraId="50E9223B" w14:textId="6802DF3C" w:rsidR="000B783D" w:rsidRPr="000B783D" w:rsidRDefault="00723219" w:rsidP="000B783D">
      <w:pPr>
        <w:spacing w:after="112" w:line="259" w:lineRule="auto"/>
        <w:rPr>
          <w:sz w:val="20"/>
          <w:szCs w:val="20"/>
        </w:rPr>
      </w:pPr>
      <w:r w:rsidRPr="000B783D">
        <w:rPr>
          <w:sz w:val="20"/>
          <w:szCs w:val="20"/>
          <w:vertAlign w:val="superscript"/>
        </w:rPr>
        <w:lastRenderedPageBreak/>
        <w:t>**</w:t>
      </w:r>
      <w:r w:rsidRPr="000B783D">
        <w:rPr>
          <w:sz w:val="20"/>
          <w:szCs w:val="20"/>
        </w:rPr>
        <w:t xml:space="preserve">2016 release dates and release locations unknown due to mislabeling of the sample jars. There were 37 release dates across three locations: Mainstem (Dry Creek), Mainstem (Horn Creek), and </w:t>
      </w:r>
      <w:proofErr w:type="spellStart"/>
      <w:r w:rsidRPr="000B783D">
        <w:rPr>
          <w:sz w:val="20"/>
          <w:szCs w:val="20"/>
        </w:rPr>
        <w:t>Breitenbush</w:t>
      </w:r>
      <w:proofErr w:type="spellEnd"/>
      <w:r w:rsidRPr="000B783D">
        <w:rPr>
          <w:sz w:val="20"/>
          <w:szCs w:val="20"/>
        </w:rPr>
        <w:t>.</w:t>
      </w:r>
    </w:p>
    <w:p w14:paraId="5E19223A" w14:textId="40C1410B" w:rsidR="00A91DE2" w:rsidRPr="002B2466" w:rsidRDefault="00656A5C" w:rsidP="00FD331F">
      <w:pPr>
        <w:pStyle w:val="Heading1"/>
        <w:spacing w:line="360" w:lineRule="auto"/>
        <w:ind w:left="-5"/>
      </w:pPr>
      <w:r w:rsidRPr="002B2466">
        <w:rPr>
          <w:sz w:val="24"/>
        </w:rPr>
        <w:t>R</w:t>
      </w:r>
      <w:r w:rsidRPr="002B2466">
        <w:t>ESULTS</w:t>
      </w:r>
    </w:p>
    <w:p w14:paraId="25044555" w14:textId="2B25A84E" w:rsidR="000C0762" w:rsidRDefault="000C0762" w:rsidP="00FD331F">
      <w:pPr>
        <w:pStyle w:val="Heading2"/>
        <w:spacing w:line="360" w:lineRule="auto"/>
        <w:ind w:left="-5"/>
      </w:pPr>
      <w:commentRangeStart w:id="35"/>
      <w:commentRangeStart w:id="36"/>
      <w:r>
        <w:t xml:space="preserve">Genotyping </w:t>
      </w:r>
      <w:commentRangeEnd w:id="35"/>
      <w:r w:rsidR="005D05EE">
        <w:rPr>
          <w:rStyle w:val="CommentReference"/>
          <w:i w:val="0"/>
        </w:rPr>
        <w:commentReference w:id="35"/>
      </w:r>
      <w:commentRangeEnd w:id="36"/>
      <w:r w:rsidR="00CE7C5F">
        <w:rPr>
          <w:rStyle w:val="CommentReference"/>
          <w:i w:val="0"/>
        </w:rPr>
        <w:commentReference w:id="36"/>
      </w:r>
    </w:p>
    <w:p w14:paraId="5EB68775" w14:textId="15B51152" w:rsidR="002E6D44" w:rsidRDefault="002E6D44" w:rsidP="002E6D44">
      <w:pPr>
        <w:spacing w:line="360" w:lineRule="auto"/>
      </w:pPr>
      <w:r w:rsidRPr="002E6D44">
        <w:rPr>
          <w:u w:val="single"/>
        </w:rPr>
        <w:t>2013</w:t>
      </w:r>
      <w:r>
        <w:t xml:space="preserve"> – </w:t>
      </w:r>
      <w:r w:rsidRPr="002E6D44">
        <w:t>Of the 1</w:t>
      </w:r>
      <w:r>
        <w:t>149</w:t>
      </w:r>
      <w:r w:rsidRPr="002E6D44">
        <w:t xml:space="preserve"> tissue samples collected from HOR salmon outplanted above Detroit Dam</w:t>
      </w:r>
      <w:r w:rsidR="00500C48">
        <w:t xml:space="preserve"> in 2013</w:t>
      </w:r>
      <w:r w:rsidRPr="002E6D44">
        <w:t xml:space="preserve">, and </w:t>
      </w:r>
      <w:r w:rsidR="00500C48">
        <w:t>16</w:t>
      </w:r>
      <w:r w:rsidRPr="002E6D44">
        <w:t xml:space="preserve"> failed to genotype at greater than 7 microsatellite loci </w:t>
      </w:r>
      <w:r w:rsidR="00500C48">
        <w:t>or did not have sex information</w:t>
      </w:r>
      <w:r w:rsidRPr="002E6D44">
        <w:t>. Comparing the multi-locus genotypes among all outplants sampled during 201</w:t>
      </w:r>
      <w:r w:rsidR="00500C48">
        <w:t>5</w:t>
      </w:r>
      <w:r w:rsidRPr="002E6D44">
        <w:t xml:space="preserve"> revealed 9 duplicate genotypes, which were subsequently removed from the analysis. The remaining 1</w:t>
      </w:r>
      <w:r w:rsidR="00500C48">
        <w:t>125</w:t>
      </w:r>
      <w:r w:rsidRPr="002E6D44">
        <w:t xml:space="preserve"> outplants were then used in parentage analysis as candidate parents.</w:t>
      </w:r>
    </w:p>
    <w:p w14:paraId="545664D7" w14:textId="368DDC5A" w:rsidR="002E6D44" w:rsidRDefault="002E6D44" w:rsidP="002E6D44"/>
    <w:p w14:paraId="7B4B2A1B" w14:textId="4DEA5466" w:rsidR="002E6D44" w:rsidRDefault="002E6D44" w:rsidP="00500C48">
      <w:pPr>
        <w:spacing w:line="360" w:lineRule="auto"/>
      </w:pPr>
      <w:r>
        <w:rPr>
          <w:u w:val="single"/>
        </w:rPr>
        <w:t>2014</w:t>
      </w:r>
      <w:r>
        <w:t xml:space="preserve"> - </w:t>
      </w:r>
      <w:r w:rsidR="00500C48" w:rsidRPr="002E6D44">
        <w:t xml:space="preserve">Of the </w:t>
      </w:r>
      <w:r w:rsidR="00500C48">
        <w:t>892</w:t>
      </w:r>
      <w:r w:rsidR="00500C48" w:rsidRPr="002E6D44">
        <w:t xml:space="preserve"> tissue samples collected from HOR salmon outplanted above Detroit Dam</w:t>
      </w:r>
      <w:r w:rsidR="00500C48">
        <w:t xml:space="preserve"> in 2014</w:t>
      </w:r>
      <w:r w:rsidR="00500C48" w:rsidRPr="002E6D44">
        <w:t xml:space="preserve">, and </w:t>
      </w:r>
      <w:r w:rsidR="00500C48">
        <w:t xml:space="preserve">7 </w:t>
      </w:r>
      <w:r w:rsidR="00500C48" w:rsidRPr="002E6D44">
        <w:t xml:space="preserve">failed to genotype at greater than 7 microsatellite loci </w:t>
      </w:r>
      <w:r w:rsidR="0029795A">
        <w:t>or did not have sex information</w:t>
      </w:r>
      <w:r w:rsidR="00500C48" w:rsidRPr="002E6D44">
        <w:t>. Comparing the multi-locus genotypes among all outplants sampled during 201</w:t>
      </w:r>
      <w:r w:rsidR="00500C48">
        <w:t>4</w:t>
      </w:r>
      <w:r w:rsidR="00500C48" w:rsidRPr="002E6D44">
        <w:t xml:space="preserve"> revealed </w:t>
      </w:r>
      <w:r w:rsidR="00500C48">
        <w:t>24</w:t>
      </w:r>
      <w:r w:rsidR="00500C48" w:rsidRPr="002E6D44">
        <w:t xml:space="preserve"> duplicate genotypes, which were subsequently removed from the analysis. The remaining </w:t>
      </w:r>
      <w:r w:rsidR="00500C48">
        <w:t>861</w:t>
      </w:r>
      <w:r w:rsidR="00500C48" w:rsidRPr="002E6D44">
        <w:t xml:space="preserve"> outplants were then used in parentage analysis as candidate parents.</w:t>
      </w:r>
    </w:p>
    <w:p w14:paraId="0E2B764E" w14:textId="77777777" w:rsidR="00500C48" w:rsidRDefault="00500C48" w:rsidP="002E6D44"/>
    <w:p w14:paraId="22BA0263" w14:textId="7C92B86B" w:rsidR="005D05EE" w:rsidRDefault="002E6D44" w:rsidP="005D05EE">
      <w:pPr>
        <w:spacing w:line="360" w:lineRule="auto"/>
      </w:pPr>
      <w:r w:rsidRPr="002E6D44">
        <w:rPr>
          <w:u w:val="single"/>
        </w:rPr>
        <w:t>2015</w:t>
      </w:r>
      <w:r>
        <w:t xml:space="preserve"> - </w:t>
      </w:r>
      <w:r w:rsidR="005D05EE" w:rsidRPr="002E6D44">
        <w:t xml:space="preserve">Of the </w:t>
      </w:r>
      <w:r w:rsidR="005D05EE">
        <w:t>1062</w:t>
      </w:r>
      <w:r w:rsidR="005D05EE" w:rsidRPr="002E6D44">
        <w:t xml:space="preserve"> tissue samples collected from HOR salmon outplanted above Detroit Dam</w:t>
      </w:r>
      <w:r w:rsidR="005D05EE">
        <w:t xml:space="preserve"> in 2015</w:t>
      </w:r>
      <w:r w:rsidR="005D05EE" w:rsidRPr="002E6D44">
        <w:t xml:space="preserve">, and </w:t>
      </w:r>
      <w:r w:rsidR="005D05EE">
        <w:t xml:space="preserve">11 </w:t>
      </w:r>
      <w:r w:rsidR="005D05EE" w:rsidRPr="002E6D44">
        <w:t xml:space="preserve">failed to genotype at greater than 7 microsatellite loci </w:t>
      </w:r>
      <w:r w:rsidR="0029795A">
        <w:t>or did not have sex information</w:t>
      </w:r>
      <w:r w:rsidR="005D05EE" w:rsidRPr="002E6D44">
        <w:t>. Comparing the multi-locus genotypes among all outplants sampled during 201</w:t>
      </w:r>
      <w:r w:rsidR="00847FDE">
        <w:t>5</w:t>
      </w:r>
      <w:r w:rsidR="005D05EE" w:rsidRPr="002E6D44">
        <w:t xml:space="preserve"> revealed </w:t>
      </w:r>
      <w:r w:rsidR="005D05EE">
        <w:t>9</w:t>
      </w:r>
      <w:r w:rsidR="005D05EE" w:rsidRPr="002E6D44">
        <w:t xml:space="preserve"> duplicate genotypes, which were subsequently removed from the analysis. The remaining </w:t>
      </w:r>
      <w:r w:rsidR="005D05EE">
        <w:t>1042</w:t>
      </w:r>
      <w:r w:rsidR="005D05EE" w:rsidRPr="002E6D44">
        <w:t xml:space="preserve"> outplants were then used in parentage analysis as candidate parents.</w:t>
      </w:r>
    </w:p>
    <w:p w14:paraId="17971716" w14:textId="77777777" w:rsidR="002E6D44" w:rsidRPr="002E6D44" w:rsidRDefault="002E6D44" w:rsidP="002E6D44"/>
    <w:p w14:paraId="737786B6" w14:textId="70B7B703" w:rsidR="00F57786" w:rsidRDefault="00EA388D" w:rsidP="00FD331F">
      <w:pPr>
        <w:spacing w:line="360" w:lineRule="auto"/>
        <w:ind w:left="-5" w:right="53"/>
      </w:pPr>
      <w:r w:rsidRPr="00EA388D">
        <w:rPr>
          <w:u w:val="single"/>
        </w:rPr>
        <w:t>2016</w:t>
      </w:r>
      <w:r>
        <w:t xml:space="preserve"> - </w:t>
      </w:r>
      <w:r w:rsidR="00656A5C" w:rsidRPr="002B2466">
        <w:t xml:space="preserve">Of the </w:t>
      </w:r>
      <w:r w:rsidR="002B2466" w:rsidRPr="002B2466">
        <w:t>579</w:t>
      </w:r>
      <w:r w:rsidR="00656A5C" w:rsidRPr="002B2466">
        <w:t xml:space="preserve"> NOR tissue samples collected during 201</w:t>
      </w:r>
      <w:r w:rsidR="002B2466" w:rsidRPr="002B2466">
        <w:t>6</w:t>
      </w:r>
      <w:r w:rsidR="00656A5C" w:rsidRPr="002B2466">
        <w:t xml:space="preserve">, </w:t>
      </w:r>
      <w:r w:rsidR="002B2466" w:rsidRPr="002B2466">
        <w:t>one</w:t>
      </w:r>
      <w:r w:rsidR="00656A5C" w:rsidRPr="002B2466">
        <w:t xml:space="preserve"> batch</w:t>
      </w:r>
      <w:r w:rsidR="00CB361E" w:rsidRPr="002B2466">
        <w:t>-</w:t>
      </w:r>
      <w:r w:rsidR="00656A5C" w:rsidRPr="002B2466">
        <w:t>collected sa</w:t>
      </w:r>
      <w:r w:rsidR="00F57786">
        <w:t>mple</w:t>
      </w:r>
      <w:r w:rsidR="00656A5C" w:rsidRPr="002B2466">
        <w:t xml:space="preserve"> </w:t>
      </w:r>
      <w:r w:rsidR="002B2466" w:rsidRPr="002B2466">
        <w:t xml:space="preserve">failed to </w:t>
      </w:r>
      <w:proofErr w:type="gramStart"/>
      <w:r w:rsidR="002B2466" w:rsidRPr="002B2466">
        <w:t>genotype</w:t>
      </w:r>
      <w:proofErr w:type="gramEnd"/>
      <w:r w:rsidR="00656A5C" w:rsidRPr="002B2466">
        <w:t xml:space="preserve"> and </w:t>
      </w:r>
      <w:r w:rsidR="002B2466" w:rsidRPr="002B2466">
        <w:t xml:space="preserve">DNA was severely degraded </w:t>
      </w:r>
      <w:r w:rsidR="00656A5C" w:rsidRPr="002B2466">
        <w:t xml:space="preserve">for </w:t>
      </w:r>
      <w:r w:rsidR="002B2466" w:rsidRPr="002B2466">
        <w:t>18</w:t>
      </w:r>
      <w:r w:rsidR="00656A5C" w:rsidRPr="002B2466">
        <w:t xml:space="preserve"> carcass samples (due to decomposition); these samples were removed from the analysis. Comparing the multi-locus genotypes among all adult returns and carcass samples collected during 201</w:t>
      </w:r>
      <w:r w:rsidR="002B2466" w:rsidRPr="002B2466">
        <w:t>6</w:t>
      </w:r>
      <w:r w:rsidR="00656A5C" w:rsidRPr="002B2466">
        <w:t xml:space="preserve"> revealed </w:t>
      </w:r>
      <w:r w:rsidR="002B2466" w:rsidRPr="002B2466">
        <w:t>21</w:t>
      </w:r>
      <w:r w:rsidR="00656A5C" w:rsidRPr="002B2466">
        <w:t xml:space="preserve"> duplicate genotypes, which were subsequently removed from the analysis (Table 1). The remaining </w:t>
      </w:r>
      <w:r w:rsidR="002B2466" w:rsidRPr="002B2466">
        <w:t>539</w:t>
      </w:r>
      <w:r w:rsidR="00656A5C" w:rsidRPr="002B2466">
        <w:t xml:space="preserve"> NOR samples were then used in parentage analysis as putative adult progeny.</w:t>
      </w:r>
    </w:p>
    <w:p w14:paraId="52F4EF31" w14:textId="77777777" w:rsidR="00847FDE" w:rsidRDefault="00847FDE" w:rsidP="00FD331F">
      <w:pPr>
        <w:spacing w:line="360" w:lineRule="auto"/>
        <w:ind w:left="-5" w:right="53"/>
      </w:pPr>
    </w:p>
    <w:p w14:paraId="4CD16325" w14:textId="255A64A8" w:rsidR="00847FDE" w:rsidRDefault="00847FDE" w:rsidP="00FD331F">
      <w:pPr>
        <w:spacing w:line="360" w:lineRule="auto"/>
        <w:ind w:left="-5" w:right="53"/>
      </w:pPr>
      <w:r w:rsidRPr="002E6D44">
        <w:t xml:space="preserve">Of the </w:t>
      </w:r>
      <w:r w:rsidR="001925FC">
        <w:t>1378</w:t>
      </w:r>
      <w:r>
        <w:t xml:space="preserve"> </w:t>
      </w:r>
      <w:r w:rsidRPr="002E6D44">
        <w:t>tissue samples collected from HOR salmon outplanted above Detroit Dam</w:t>
      </w:r>
      <w:r>
        <w:t xml:space="preserve"> in 2016</w:t>
      </w:r>
      <w:r w:rsidRPr="002E6D44">
        <w:t xml:space="preserve">, </w:t>
      </w:r>
      <w:r w:rsidR="001925FC">
        <w:t>two</w:t>
      </w:r>
      <w:r>
        <w:t xml:space="preserve"> </w:t>
      </w:r>
      <w:r w:rsidRPr="002E6D44">
        <w:t xml:space="preserve">failed to genotype at greater than </w:t>
      </w:r>
      <w:r>
        <w:t>x</w:t>
      </w:r>
      <w:r w:rsidRPr="002E6D44">
        <w:t xml:space="preserve"> microsatellite loci </w:t>
      </w:r>
      <w:r w:rsidR="0029795A">
        <w:t>or did not have sex information</w:t>
      </w:r>
      <w:r w:rsidRPr="002E6D44">
        <w:t>. Comparing the multi-locus genotypes among all outplants sampled during 201</w:t>
      </w:r>
      <w:r>
        <w:t>6</w:t>
      </w:r>
      <w:r w:rsidRPr="002E6D44">
        <w:t xml:space="preserve"> revealed </w:t>
      </w:r>
      <w:r w:rsidR="001925FC">
        <w:t>66</w:t>
      </w:r>
      <w:r w:rsidRPr="002E6D44">
        <w:t xml:space="preserve"> </w:t>
      </w:r>
      <w:r w:rsidRPr="002E6D44">
        <w:lastRenderedPageBreak/>
        <w:t xml:space="preserve">duplicate genotypes, which were subsequently removed from the analysis. The remaining </w:t>
      </w:r>
      <w:r>
        <w:t>1</w:t>
      </w:r>
      <w:r w:rsidR="001925FC">
        <w:t>310</w:t>
      </w:r>
      <w:r w:rsidRPr="002E6D44">
        <w:t xml:space="preserve"> outplants were then used in parentage analysis as candidate parents</w:t>
      </w:r>
      <w:r w:rsidR="001925FC">
        <w:t>.</w:t>
      </w:r>
    </w:p>
    <w:p w14:paraId="3F603B36" w14:textId="77777777" w:rsidR="00F57786" w:rsidRDefault="00F57786" w:rsidP="00FD331F">
      <w:pPr>
        <w:spacing w:line="360" w:lineRule="auto"/>
        <w:ind w:left="-5" w:right="53"/>
      </w:pPr>
    </w:p>
    <w:p w14:paraId="086E3CA1" w14:textId="6B1E7025" w:rsidR="00F57786" w:rsidRDefault="00EA388D" w:rsidP="00FD331F">
      <w:pPr>
        <w:spacing w:line="360" w:lineRule="auto"/>
        <w:ind w:left="-5" w:right="53"/>
      </w:pPr>
      <w:r w:rsidRPr="00EA388D">
        <w:rPr>
          <w:u w:val="single"/>
        </w:rPr>
        <w:t>2017</w:t>
      </w:r>
      <w:r>
        <w:t xml:space="preserve"> - </w:t>
      </w:r>
      <w:r w:rsidR="00F57786" w:rsidRPr="002B2466">
        <w:t xml:space="preserve">Of the </w:t>
      </w:r>
      <w:r w:rsidR="00F57786">
        <w:t>544</w:t>
      </w:r>
      <w:r w:rsidR="00F57786" w:rsidRPr="002B2466">
        <w:t xml:space="preserve"> NOR tissue samples collected during 201</w:t>
      </w:r>
      <w:r w:rsidR="00F57786">
        <w:t>7</w:t>
      </w:r>
      <w:r w:rsidR="00F57786" w:rsidRPr="002B2466">
        <w:t xml:space="preserve">, one batch-collected sample failed to </w:t>
      </w:r>
      <w:proofErr w:type="gramStart"/>
      <w:r w:rsidR="00F57786" w:rsidRPr="002B2466">
        <w:t>genotype</w:t>
      </w:r>
      <w:proofErr w:type="gramEnd"/>
      <w:r w:rsidR="00F57786" w:rsidRPr="002B2466">
        <w:t xml:space="preserve"> and DNA was severely degraded for </w:t>
      </w:r>
      <w:r w:rsidR="001D318D">
        <w:t xml:space="preserve">seven </w:t>
      </w:r>
      <w:r w:rsidR="00F57786" w:rsidRPr="002B2466">
        <w:t>carcass samples (due to decomposition); these samples were removed from the analysis. Comparing the multi-locus genotypes among all adult returns and carcass samples collected during 201</w:t>
      </w:r>
      <w:r w:rsidR="00F57786">
        <w:t>7</w:t>
      </w:r>
      <w:r w:rsidR="00F57786" w:rsidRPr="002B2466">
        <w:t xml:space="preserve"> revealed </w:t>
      </w:r>
      <w:r w:rsidR="00F57786">
        <w:t>17</w:t>
      </w:r>
      <w:r w:rsidR="00F57786" w:rsidRPr="002B2466">
        <w:t xml:space="preserve"> duplicate genotypes, which were subsequently removed from the analysis (Table 1). The remaining </w:t>
      </w:r>
      <w:r w:rsidR="00F57786">
        <w:t>519</w:t>
      </w:r>
      <w:r w:rsidR="00F57786" w:rsidRPr="002B2466">
        <w:t xml:space="preserve"> NOR samples were then used in parentage analysis as putative adult progeny. </w:t>
      </w:r>
      <w:r w:rsidR="00F06ECD">
        <w:t xml:space="preserve"> </w:t>
      </w:r>
    </w:p>
    <w:p w14:paraId="2A0359BE" w14:textId="77777777" w:rsidR="002511CE" w:rsidRDefault="002511CE" w:rsidP="00FD331F">
      <w:pPr>
        <w:spacing w:line="360" w:lineRule="auto"/>
        <w:ind w:left="-5" w:right="53"/>
      </w:pPr>
    </w:p>
    <w:p w14:paraId="78154911" w14:textId="3D749005" w:rsidR="00B75F8D" w:rsidRPr="00B75F8D" w:rsidRDefault="00B75F8D" w:rsidP="00FD331F">
      <w:pPr>
        <w:spacing w:line="360" w:lineRule="auto"/>
        <w:ind w:left="-5" w:right="53"/>
      </w:pPr>
      <w:r>
        <w:t xml:space="preserve">Of the 1674 tissue samples collected from HOR salmon outplanted above Detroit Dam, one failed to genotype at greater than 7 microsatellite loci </w:t>
      </w:r>
      <w:r w:rsidR="0029795A">
        <w:t>or did not have sex information.</w:t>
      </w:r>
      <w:r>
        <w:t xml:space="preserve"> </w:t>
      </w:r>
      <w:r w:rsidRPr="002B2466">
        <w:t xml:space="preserve">Comparing the multi-locus genotypes among all </w:t>
      </w:r>
      <w:r>
        <w:t>outplants</w:t>
      </w:r>
      <w:r w:rsidRPr="002B2466">
        <w:t xml:space="preserve"> </w:t>
      </w:r>
      <w:r>
        <w:t>sampled</w:t>
      </w:r>
      <w:r w:rsidRPr="002B2466">
        <w:t xml:space="preserve"> during 201</w:t>
      </w:r>
      <w:r>
        <w:t>7</w:t>
      </w:r>
      <w:r w:rsidRPr="002B2466">
        <w:t xml:space="preserve"> revealed </w:t>
      </w:r>
      <w:r>
        <w:t>69</w:t>
      </w:r>
      <w:r w:rsidRPr="002B2466">
        <w:t xml:space="preserve"> duplicate genotypes, which were subsequently removed from the analysis</w:t>
      </w:r>
      <w:r>
        <w:t xml:space="preserve">. The remaining 1604 outplants </w:t>
      </w:r>
      <w:r w:rsidR="00646D52">
        <w:t>were then used in parentage analysis as candidate parents.</w:t>
      </w:r>
    </w:p>
    <w:p w14:paraId="33B4F470" w14:textId="77777777" w:rsidR="00E318D6" w:rsidRPr="00926F31" w:rsidRDefault="00E318D6" w:rsidP="00FD331F">
      <w:pPr>
        <w:spacing w:line="360" w:lineRule="auto"/>
        <w:ind w:left="-5" w:right="53"/>
        <w:rPr>
          <w:highlight w:val="yellow"/>
        </w:rPr>
      </w:pPr>
    </w:p>
    <w:p w14:paraId="7FF7BAE9" w14:textId="29419D26" w:rsidR="00E318D6" w:rsidRDefault="00EA388D" w:rsidP="00FD331F">
      <w:pPr>
        <w:spacing w:line="360" w:lineRule="auto"/>
        <w:ind w:left="-5" w:right="53"/>
      </w:pPr>
      <w:r w:rsidRPr="00EA388D">
        <w:rPr>
          <w:u w:val="single"/>
        </w:rPr>
        <w:t>201</w:t>
      </w:r>
      <w:r>
        <w:rPr>
          <w:u w:val="single"/>
        </w:rPr>
        <w:t>8</w:t>
      </w:r>
      <w:r>
        <w:t xml:space="preserve"> - </w:t>
      </w:r>
      <w:r w:rsidR="00E318D6" w:rsidRPr="002B2466">
        <w:t xml:space="preserve">Of the </w:t>
      </w:r>
      <w:r w:rsidR="00E318D6">
        <w:t>266</w:t>
      </w:r>
      <w:r w:rsidR="00E318D6" w:rsidRPr="002B2466">
        <w:t xml:space="preserve"> NOR tissue samples collected during 201</w:t>
      </w:r>
      <w:r w:rsidR="00E318D6">
        <w:t>8</w:t>
      </w:r>
      <w:r w:rsidR="00E318D6" w:rsidRPr="002B2466">
        <w:t xml:space="preserve">, DNA was severely degraded for </w:t>
      </w:r>
      <w:r w:rsidR="00493DDC">
        <w:t>four</w:t>
      </w:r>
      <w:r w:rsidR="00E318D6" w:rsidRPr="002B2466">
        <w:t xml:space="preserve"> carcass samples (due to decomposition); these samples were removed from the analysis. Comparing the multi-locus genotypes among all adult returns and carcass samples collected during 201</w:t>
      </w:r>
      <w:r w:rsidR="00C556F4">
        <w:t>8</w:t>
      </w:r>
      <w:r w:rsidR="00E318D6" w:rsidRPr="002B2466">
        <w:t xml:space="preserve"> revealed </w:t>
      </w:r>
      <w:r w:rsidR="00E318D6">
        <w:t>11</w:t>
      </w:r>
      <w:r w:rsidR="00E318D6" w:rsidRPr="002B2466">
        <w:t xml:space="preserve"> duplicate genotypes, which were subsequently removed from the analysis (Table 1). The remaining </w:t>
      </w:r>
      <w:r w:rsidR="00E318D6">
        <w:t>251</w:t>
      </w:r>
      <w:r w:rsidR="00E318D6" w:rsidRPr="002B2466">
        <w:t xml:space="preserve"> NOR samples were then used in parentage analysis as putative adult progeny.</w:t>
      </w:r>
    </w:p>
    <w:p w14:paraId="5DCA810B" w14:textId="77777777" w:rsidR="00E318D6" w:rsidRDefault="00E318D6" w:rsidP="00FD331F">
      <w:pPr>
        <w:spacing w:line="360" w:lineRule="auto"/>
        <w:ind w:left="-5" w:right="53"/>
      </w:pPr>
    </w:p>
    <w:p w14:paraId="3CC55B56" w14:textId="39ABC9B7" w:rsidR="00E318D6" w:rsidRDefault="00EA388D" w:rsidP="00FD331F">
      <w:pPr>
        <w:spacing w:line="360" w:lineRule="auto"/>
        <w:ind w:left="-5" w:right="53"/>
      </w:pPr>
      <w:r w:rsidRPr="00EA388D">
        <w:rPr>
          <w:u w:val="single"/>
        </w:rPr>
        <w:t>201</w:t>
      </w:r>
      <w:r>
        <w:rPr>
          <w:u w:val="single"/>
        </w:rPr>
        <w:t>9</w:t>
      </w:r>
      <w:r>
        <w:t xml:space="preserve"> - </w:t>
      </w:r>
      <w:r w:rsidR="00E318D6" w:rsidRPr="002B2466">
        <w:t xml:space="preserve">Of the </w:t>
      </w:r>
      <w:r w:rsidR="00C556F4">
        <w:t>905</w:t>
      </w:r>
      <w:r w:rsidR="00E318D6" w:rsidRPr="002B2466">
        <w:t xml:space="preserve"> NOR tissue samples collected during 201</w:t>
      </w:r>
      <w:r w:rsidR="00C556F4">
        <w:t>9</w:t>
      </w:r>
      <w:r w:rsidR="00E318D6" w:rsidRPr="002B2466">
        <w:t xml:space="preserve">, </w:t>
      </w:r>
      <w:r w:rsidR="00C556F4">
        <w:t>six</w:t>
      </w:r>
      <w:r w:rsidR="00E318D6" w:rsidRPr="002B2466">
        <w:t xml:space="preserve"> batch-collected sample</w:t>
      </w:r>
      <w:r w:rsidR="00C556F4">
        <w:t>s</w:t>
      </w:r>
      <w:r w:rsidR="00E318D6" w:rsidRPr="002B2466">
        <w:t xml:space="preserve"> failed to </w:t>
      </w:r>
      <w:proofErr w:type="gramStart"/>
      <w:r w:rsidR="00E318D6" w:rsidRPr="002B2466">
        <w:t>genotype</w:t>
      </w:r>
      <w:proofErr w:type="gramEnd"/>
      <w:r w:rsidR="00E318D6" w:rsidRPr="002B2466">
        <w:t xml:space="preserve"> and DNA was severely degraded for </w:t>
      </w:r>
      <w:r w:rsidR="00C556F4">
        <w:t>30</w:t>
      </w:r>
      <w:r w:rsidR="00E318D6" w:rsidRPr="002B2466">
        <w:t xml:space="preserve"> carcass samples (due to decomposition); these samples were removed from the analysis. Comparing the multi-locus genotypes among all adult returns and carcass samples collected during 201</w:t>
      </w:r>
      <w:r w:rsidR="00C556F4">
        <w:t>9</w:t>
      </w:r>
      <w:r w:rsidR="00E318D6" w:rsidRPr="002B2466">
        <w:t xml:space="preserve"> revealed </w:t>
      </w:r>
      <w:r w:rsidR="00C556F4">
        <w:t>50</w:t>
      </w:r>
      <w:r w:rsidR="00E318D6" w:rsidRPr="002B2466">
        <w:t xml:space="preserve"> duplicate genotypes, which were subsequently removed from the analysis (Table 1). The remaining </w:t>
      </w:r>
      <w:r w:rsidR="00C556F4">
        <w:t>819</w:t>
      </w:r>
      <w:r w:rsidR="00E318D6" w:rsidRPr="002B2466">
        <w:t xml:space="preserve"> NOR samples were then used in parentage analysis as putative adult progeny. </w:t>
      </w:r>
    </w:p>
    <w:p w14:paraId="249B530A" w14:textId="3DCD78E9" w:rsidR="00EA388D" w:rsidRDefault="00EA388D" w:rsidP="00FD331F">
      <w:pPr>
        <w:spacing w:line="360" w:lineRule="auto"/>
        <w:ind w:left="-5" w:right="53"/>
        <w:rPr>
          <w:highlight w:val="yellow"/>
        </w:rPr>
      </w:pPr>
    </w:p>
    <w:p w14:paraId="495208B6" w14:textId="18230956" w:rsidR="00646D52" w:rsidRDefault="00EA388D" w:rsidP="00FD331F">
      <w:pPr>
        <w:spacing w:line="360" w:lineRule="auto"/>
        <w:ind w:left="-5" w:right="53"/>
      </w:pPr>
      <w:r w:rsidRPr="00BC1A23">
        <w:rPr>
          <w:u w:val="single"/>
        </w:rPr>
        <w:lastRenderedPageBreak/>
        <w:t>2020</w:t>
      </w:r>
      <w:r w:rsidRPr="00BC1A23">
        <w:t xml:space="preserve"> -</w:t>
      </w:r>
      <w:r w:rsidR="00646D52" w:rsidRPr="00BC1A23">
        <w:t xml:space="preserve"> Of</w:t>
      </w:r>
      <w:r w:rsidR="00646D52" w:rsidRPr="002B2466">
        <w:t xml:space="preserve"> the </w:t>
      </w:r>
      <w:r w:rsidR="00646D52">
        <w:t>1622</w:t>
      </w:r>
      <w:r w:rsidR="00646D52" w:rsidRPr="002B2466">
        <w:t xml:space="preserve"> NOR tissue samples collected during 20</w:t>
      </w:r>
      <w:r w:rsidR="00646D52">
        <w:t>20</w:t>
      </w:r>
      <w:r w:rsidR="00646D52" w:rsidRPr="002B2466">
        <w:t xml:space="preserve">, </w:t>
      </w:r>
      <w:r w:rsidR="00646D52">
        <w:t>all were successfully genotyped at greater than 7 microsatellite loci</w:t>
      </w:r>
      <w:r w:rsidR="00646D52" w:rsidRPr="002B2466">
        <w:t xml:space="preserve">. </w:t>
      </w:r>
      <w:r w:rsidR="00646D52">
        <w:t xml:space="preserve">One had neither genotypic nor phenotypic sex information and was excluded. </w:t>
      </w:r>
      <w:r w:rsidR="00646D52" w:rsidRPr="002B2466">
        <w:t>Comparing the multi-locus genotypes among all adult returns and carcass samples collected during 20</w:t>
      </w:r>
      <w:r w:rsidR="00646D52">
        <w:t>20</w:t>
      </w:r>
      <w:r w:rsidR="00646D52" w:rsidRPr="002B2466">
        <w:t xml:space="preserve"> revealed </w:t>
      </w:r>
      <w:r w:rsidR="00646D52">
        <w:t>28</w:t>
      </w:r>
      <w:r w:rsidR="00646D52" w:rsidRPr="002B2466">
        <w:t xml:space="preserve"> duplicate genotypes, which were subsequently removed from the analysis (Table 1). The remaining </w:t>
      </w:r>
      <w:r w:rsidR="00646D52">
        <w:t>1593</w:t>
      </w:r>
      <w:r w:rsidR="00646D52" w:rsidRPr="002B2466">
        <w:t xml:space="preserve"> NOR samples were then used in parentage analysis as putative adult progeny. </w:t>
      </w:r>
    </w:p>
    <w:p w14:paraId="403FB058" w14:textId="315F947F" w:rsidR="00A91DE2" w:rsidRPr="00A457BF" w:rsidRDefault="00A91DE2" w:rsidP="00FD331F">
      <w:pPr>
        <w:spacing w:after="113" w:line="360" w:lineRule="auto"/>
      </w:pPr>
    </w:p>
    <w:p w14:paraId="1D7A000C" w14:textId="77777777" w:rsidR="000C0762" w:rsidRPr="002B2466" w:rsidRDefault="000C0762" w:rsidP="00FD331F">
      <w:pPr>
        <w:pStyle w:val="Heading2"/>
        <w:spacing w:line="360" w:lineRule="auto"/>
        <w:ind w:left="-5"/>
      </w:pPr>
      <w:r w:rsidRPr="002B2466">
        <w:t xml:space="preserve">Parentage assignments </w:t>
      </w:r>
      <w:r>
        <w:t>and inferred age at maturity</w:t>
      </w:r>
    </w:p>
    <w:p w14:paraId="15252BB0" w14:textId="2B67930B" w:rsidR="00A91DE2" w:rsidRPr="0086357D" w:rsidRDefault="00FF3407" w:rsidP="00FD331F">
      <w:pPr>
        <w:spacing w:line="360" w:lineRule="auto"/>
        <w:ind w:right="53"/>
      </w:pPr>
      <w:r w:rsidRPr="00FF3407">
        <w:rPr>
          <w:u w:val="single"/>
        </w:rPr>
        <w:t>2016</w:t>
      </w:r>
      <w:r w:rsidR="005B341A" w:rsidRPr="005B341A">
        <w:t xml:space="preserve"> - </w:t>
      </w:r>
      <w:r w:rsidR="00656A5C" w:rsidRPr="00A457BF">
        <w:t xml:space="preserve">Results from genetic parentage analysis revealed that </w:t>
      </w:r>
      <w:r w:rsidR="005A0796">
        <w:t>35</w:t>
      </w:r>
      <w:r w:rsidR="00656A5C" w:rsidRPr="00A457BF">
        <w:t>% (</w:t>
      </w:r>
      <w:r w:rsidR="005A0796">
        <w:t>191</w:t>
      </w:r>
      <w:r w:rsidR="00656A5C" w:rsidRPr="00A457BF">
        <w:t xml:space="preserve"> / </w:t>
      </w:r>
      <w:r w:rsidR="00A457BF" w:rsidRPr="00A457BF">
        <w:t>539</w:t>
      </w:r>
      <w:r w:rsidR="00656A5C" w:rsidRPr="00A457BF">
        <w:t xml:space="preserve">) of the </w:t>
      </w:r>
      <w:r w:rsidR="003A79CB">
        <w:t xml:space="preserve">2016 </w:t>
      </w:r>
      <w:r w:rsidR="00656A5C" w:rsidRPr="00A457BF">
        <w:t xml:space="preserve">NOR adult offspring assigned to previously sampled salmon (Table </w:t>
      </w:r>
      <w:r w:rsidR="00641E50">
        <w:t>4</w:t>
      </w:r>
      <w:r w:rsidR="00656A5C" w:rsidRPr="00A457BF">
        <w:t xml:space="preserve">). Among the </w:t>
      </w:r>
      <w:r w:rsidR="005A0796">
        <w:t>191</w:t>
      </w:r>
      <w:r w:rsidR="00656A5C" w:rsidRPr="00A457BF">
        <w:t xml:space="preserve"> assigned progeny, </w:t>
      </w:r>
      <w:r w:rsidR="005A0796">
        <w:t>80</w:t>
      </w:r>
      <w:r w:rsidR="00656A5C" w:rsidRPr="0086357D">
        <w:t>% (</w:t>
      </w:r>
      <w:r w:rsidR="005A0796">
        <w:t>153</w:t>
      </w:r>
      <w:r w:rsidR="00656A5C" w:rsidRPr="0086357D">
        <w:t xml:space="preserve"> / </w:t>
      </w:r>
      <w:r w:rsidR="005A0796">
        <w:t>191</w:t>
      </w:r>
      <w:r w:rsidR="00656A5C" w:rsidRPr="0086357D">
        <w:t xml:space="preserve">) assigned to salmon previously outplanted above Detroit Dam, with </w:t>
      </w:r>
      <w:r w:rsidR="005A0796">
        <w:t>11</w:t>
      </w:r>
      <w:r w:rsidR="00656A5C" w:rsidRPr="0086357D">
        <w:t>% (</w:t>
      </w:r>
      <w:r w:rsidR="005A0796">
        <w:t>21</w:t>
      </w:r>
      <w:r w:rsidR="00656A5C" w:rsidRPr="0086357D">
        <w:t xml:space="preserve"> / </w:t>
      </w:r>
      <w:r w:rsidR="005A0796">
        <w:t>191</w:t>
      </w:r>
      <w:r w:rsidR="00656A5C" w:rsidRPr="0086357D">
        <w:t>) assigning to salmon</w:t>
      </w:r>
      <w:r w:rsidR="0086357D" w:rsidRPr="0086357D">
        <w:t xml:space="preserve"> </w:t>
      </w:r>
      <w:r w:rsidR="004352D2">
        <w:t xml:space="preserve">sampled as carcasses </w:t>
      </w:r>
      <w:r w:rsidR="00656A5C" w:rsidRPr="0086357D">
        <w:t xml:space="preserve">below Big Cliff Dam </w:t>
      </w:r>
      <w:r w:rsidR="0086357D" w:rsidRPr="0086357D">
        <w:t xml:space="preserve">and </w:t>
      </w:r>
      <w:r w:rsidR="005A0796">
        <w:t>9</w:t>
      </w:r>
      <w:r w:rsidR="0086357D" w:rsidRPr="0086357D">
        <w:t>% (</w:t>
      </w:r>
      <w:r w:rsidR="005A0796">
        <w:t>17</w:t>
      </w:r>
      <w:r w:rsidR="0086357D" w:rsidRPr="0086357D">
        <w:t xml:space="preserve"> / </w:t>
      </w:r>
      <w:r w:rsidR="005A0796">
        <w:t>191</w:t>
      </w:r>
      <w:r w:rsidR="0086357D" w:rsidRPr="0086357D">
        <w:t xml:space="preserve">) assigning to NOR salmon reintroduced </w:t>
      </w:r>
      <w:r w:rsidR="004352D2">
        <w:t>below Big Cliff Dam</w:t>
      </w:r>
      <w:r w:rsidR="0086357D" w:rsidRPr="0086357D">
        <w:t xml:space="preserve"> in 2013</w:t>
      </w:r>
      <w:r w:rsidR="00310BD0">
        <w:t>, the first year the Minto Fish Collection Facility was operational</w:t>
      </w:r>
      <w:r w:rsidR="0086357D" w:rsidRPr="0086357D">
        <w:t xml:space="preserve"> </w:t>
      </w:r>
      <w:r w:rsidR="00656A5C" w:rsidRPr="0086357D">
        <w:t xml:space="preserve">(Table </w:t>
      </w:r>
      <w:r w:rsidR="00641E50">
        <w:t>4</w:t>
      </w:r>
      <w:r w:rsidR="00656A5C" w:rsidRPr="0086357D">
        <w:t xml:space="preserve">).  </w:t>
      </w:r>
    </w:p>
    <w:p w14:paraId="4E09C24C" w14:textId="77777777" w:rsidR="00A91DE2" w:rsidRPr="00926F31" w:rsidRDefault="00656A5C" w:rsidP="00FD331F">
      <w:pPr>
        <w:spacing w:after="112" w:line="360" w:lineRule="auto"/>
        <w:rPr>
          <w:highlight w:val="yellow"/>
        </w:rPr>
      </w:pPr>
      <w:r w:rsidRPr="00926F31">
        <w:rPr>
          <w:highlight w:val="yellow"/>
        </w:rPr>
        <w:t xml:space="preserve"> </w:t>
      </w:r>
    </w:p>
    <w:p w14:paraId="676FC2C3" w14:textId="50F04E75" w:rsidR="00A91DE2" w:rsidRDefault="00656A5C" w:rsidP="00FD331F">
      <w:pPr>
        <w:spacing w:line="360" w:lineRule="auto"/>
        <w:ind w:left="-5" w:right="53"/>
      </w:pPr>
      <w:r w:rsidRPr="000F03C1">
        <w:t xml:space="preserve">Out of the </w:t>
      </w:r>
      <w:r w:rsidR="005A0796">
        <w:t>191</w:t>
      </w:r>
      <w:r w:rsidRPr="000F03C1">
        <w:t xml:space="preserve"> assigned salmon, </w:t>
      </w:r>
      <w:r w:rsidR="0045243F">
        <w:t>48</w:t>
      </w:r>
      <w:r w:rsidRPr="000F03C1">
        <w:t xml:space="preserve"> were identified as </w:t>
      </w:r>
      <w:r w:rsidR="001C496A" w:rsidRPr="000F03C1">
        <w:t>age-5</w:t>
      </w:r>
      <w:r w:rsidRPr="000F03C1">
        <w:t xml:space="preserve"> (</w:t>
      </w:r>
      <w:proofErr w:type="gramStart"/>
      <w:r w:rsidRPr="000F03C1">
        <w:t>i.e.</w:t>
      </w:r>
      <w:proofErr w:type="gramEnd"/>
      <w:r w:rsidRPr="000F03C1">
        <w:t xml:space="preserve"> assigned to parents from 201</w:t>
      </w:r>
      <w:r w:rsidR="001C496A" w:rsidRPr="000F03C1">
        <w:t>1</w:t>
      </w:r>
      <w:r w:rsidRPr="000F03C1">
        <w:t xml:space="preserve">; </w:t>
      </w:r>
      <w:r w:rsidR="001C496A" w:rsidRPr="000F03C1">
        <w:t>25</w:t>
      </w:r>
      <w:r w:rsidRPr="000F03C1">
        <w:t xml:space="preserve">%), </w:t>
      </w:r>
      <w:r w:rsidR="001C496A" w:rsidRPr="000F03C1">
        <w:t>1</w:t>
      </w:r>
      <w:r w:rsidR="0045243F">
        <w:t>00</w:t>
      </w:r>
      <w:r w:rsidRPr="000F03C1">
        <w:t xml:space="preserve"> as </w:t>
      </w:r>
      <w:r w:rsidR="001C496A" w:rsidRPr="000F03C1">
        <w:t>age-4</w:t>
      </w:r>
      <w:r w:rsidRPr="000F03C1">
        <w:t xml:space="preserve"> (i.e. assigned to parents from 201</w:t>
      </w:r>
      <w:r w:rsidR="001C496A" w:rsidRPr="000F03C1">
        <w:t>2</w:t>
      </w:r>
      <w:r w:rsidRPr="000F03C1">
        <w:t xml:space="preserve">; </w:t>
      </w:r>
      <w:r w:rsidR="0045243F">
        <w:t>52</w:t>
      </w:r>
      <w:r w:rsidRPr="000F03C1">
        <w:t xml:space="preserve">%), and </w:t>
      </w:r>
      <w:r w:rsidR="0045243F">
        <w:t>43</w:t>
      </w:r>
      <w:r w:rsidRPr="000F03C1">
        <w:t xml:space="preserve"> as </w:t>
      </w:r>
      <w:r w:rsidR="001C496A" w:rsidRPr="000F03C1">
        <w:t>age-3</w:t>
      </w:r>
      <w:r w:rsidRPr="000F03C1">
        <w:t xml:space="preserve"> (i.</w:t>
      </w:r>
      <w:r w:rsidR="001C496A" w:rsidRPr="000F03C1">
        <w:t>e. assigned to parents from 2013</w:t>
      </w:r>
      <w:r w:rsidRPr="000F03C1">
        <w:t xml:space="preserve">; </w:t>
      </w:r>
      <w:r w:rsidR="001C496A" w:rsidRPr="000F03C1">
        <w:t>2</w:t>
      </w:r>
      <w:r w:rsidR="0045243F">
        <w:t>3</w:t>
      </w:r>
      <w:r w:rsidRPr="000F03C1">
        <w:t xml:space="preserve">%; Table 3). The observed age structure is likely </w:t>
      </w:r>
      <w:r w:rsidR="0045243F">
        <w:t>influenced by</w:t>
      </w:r>
      <w:r w:rsidRPr="000F03C1">
        <w:t xml:space="preserve"> relatively few </w:t>
      </w:r>
      <w:proofErr w:type="gramStart"/>
      <w:r w:rsidRPr="000F03C1">
        <w:t>number</w:t>
      </w:r>
      <w:proofErr w:type="gramEnd"/>
      <w:r w:rsidRPr="000F03C1">
        <w:t xml:space="preserve"> of salmon outplanted above Detroit Dam in 2011 and 2012. We</w:t>
      </w:r>
      <w:r w:rsidR="000F03C1" w:rsidRPr="000F03C1">
        <w:t xml:space="preserve"> also</w:t>
      </w:r>
      <w:r w:rsidRPr="000F03C1">
        <w:t xml:space="preserve"> note that </w:t>
      </w:r>
      <w:r w:rsidR="000F03C1" w:rsidRPr="000F03C1">
        <w:t xml:space="preserve">samples from </w:t>
      </w:r>
      <w:r w:rsidR="001C496A" w:rsidRPr="000F03C1">
        <w:t xml:space="preserve">NOR salmon reintroduced </w:t>
      </w:r>
      <w:r w:rsidR="004B3692">
        <w:t>below Big Cliff Dam</w:t>
      </w:r>
      <w:r w:rsidR="001C496A" w:rsidRPr="000F03C1">
        <w:t xml:space="preserve"> were only available from 2013, which </w:t>
      </w:r>
      <w:r w:rsidR="00F15AF3">
        <w:t>likely</w:t>
      </w:r>
      <w:r w:rsidR="001C496A" w:rsidRPr="000F03C1">
        <w:t xml:space="preserve"> upwardly biased the proportion of progeny assigned as </w:t>
      </w:r>
      <w:proofErr w:type="gramStart"/>
      <w:r w:rsidR="001C496A" w:rsidRPr="000F03C1">
        <w:t>age-3</w:t>
      </w:r>
      <w:proofErr w:type="gramEnd"/>
      <w:r w:rsidRPr="000F03C1">
        <w:t xml:space="preserve">.  </w:t>
      </w:r>
    </w:p>
    <w:p w14:paraId="45F70B25" w14:textId="360B89A0" w:rsidR="003A79CB" w:rsidRDefault="003A79CB" w:rsidP="00FD331F">
      <w:pPr>
        <w:spacing w:line="360" w:lineRule="auto"/>
        <w:ind w:left="-5" w:right="53"/>
      </w:pPr>
    </w:p>
    <w:p w14:paraId="72B7EE8A" w14:textId="3BC5F233" w:rsidR="003A79CB" w:rsidRPr="0086357D" w:rsidRDefault="00FF3407" w:rsidP="00FD331F">
      <w:pPr>
        <w:spacing w:line="360" w:lineRule="auto"/>
        <w:ind w:right="53"/>
      </w:pPr>
      <w:r w:rsidRPr="00FF3407">
        <w:rPr>
          <w:u w:val="single"/>
        </w:rPr>
        <w:t>2017</w:t>
      </w:r>
      <w:r w:rsidR="005B341A" w:rsidRPr="005B341A">
        <w:t xml:space="preserve"> - </w:t>
      </w:r>
      <w:r w:rsidR="003A79CB" w:rsidRPr="00A457BF">
        <w:t xml:space="preserve">Results from genetic parentage analysis revealed that </w:t>
      </w:r>
      <w:r w:rsidR="005A0796">
        <w:t>66</w:t>
      </w:r>
      <w:r w:rsidR="003A79CB" w:rsidRPr="00A457BF">
        <w:t>% (</w:t>
      </w:r>
      <w:r w:rsidR="005A0796">
        <w:t>343</w:t>
      </w:r>
      <w:r w:rsidR="003A79CB" w:rsidRPr="00A457BF">
        <w:t xml:space="preserve"> / </w:t>
      </w:r>
      <w:r w:rsidR="003A79CB">
        <w:t>519</w:t>
      </w:r>
      <w:r w:rsidR="003A79CB" w:rsidRPr="00A457BF">
        <w:t xml:space="preserve">) of the </w:t>
      </w:r>
      <w:r w:rsidR="003A79CB">
        <w:t>201</w:t>
      </w:r>
      <w:r>
        <w:t>7</w:t>
      </w:r>
      <w:r w:rsidR="003A79CB">
        <w:t xml:space="preserve"> </w:t>
      </w:r>
      <w:r w:rsidR="003A79CB" w:rsidRPr="00A457BF">
        <w:t xml:space="preserve">NOR adult offspring assigned to previously sampled salmon (Table </w:t>
      </w:r>
      <w:r w:rsidR="00641E50">
        <w:t>4</w:t>
      </w:r>
      <w:r w:rsidR="003A79CB" w:rsidRPr="00A457BF">
        <w:t xml:space="preserve">). Among the </w:t>
      </w:r>
      <w:r w:rsidR="005A0796">
        <w:t>343</w:t>
      </w:r>
      <w:r w:rsidR="003A79CB" w:rsidRPr="00A457BF">
        <w:t xml:space="preserve"> assigned progeny, </w:t>
      </w:r>
      <w:r w:rsidR="005A0796">
        <w:t>75</w:t>
      </w:r>
      <w:r w:rsidR="003A79CB" w:rsidRPr="0086357D">
        <w:t>% (</w:t>
      </w:r>
      <w:r w:rsidR="005A0796">
        <w:t>257</w:t>
      </w:r>
      <w:r w:rsidR="003A79CB" w:rsidRPr="0086357D">
        <w:t xml:space="preserve"> / </w:t>
      </w:r>
      <w:r w:rsidR="005A0796">
        <w:t>343</w:t>
      </w:r>
      <w:r w:rsidR="003A79CB" w:rsidRPr="0086357D">
        <w:t xml:space="preserve">) assigned to salmon previously outplanted above Detroit Dam, with </w:t>
      </w:r>
      <w:r w:rsidR="009262F3">
        <w:t>3</w:t>
      </w:r>
      <w:r w:rsidR="003A79CB" w:rsidRPr="0086357D">
        <w:t>% (</w:t>
      </w:r>
      <w:r w:rsidR="009262F3">
        <w:t>9</w:t>
      </w:r>
      <w:r w:rsidR="003A79CB" w:rsidRPr="0086357D">
        <w:t xml:space="preserve"> / </w:t>
      </w:r>
      <w:r w:rsidR="005A0796">
        <w:t>343</w:t>
      </w:r>
      <w:r w:rsidR="003A79CB" w:rsidRPr="0086357D">
        <w:t>) assigning to salmon carcasses previously sampled below Big Cliff Dam</w:t>
      </w:r>
      <w:r w:rsidR="009262F3">
        <w:t>,</w:t>
      </w:r>
      <w:r w:rsidR="003A79CB" w:rsidRPr="0086357D">
        <w:t xml:space="preserve"> </w:t>
      </w:r>
      <w:r w:rsidR="009262F3">
        <w:t>22</w:t>
      </w:r>
      <w:r w:rsidR="003A79CB" w:rsidRPr="0086357D">
        <w:t>% (</w:t>
      </w:r>
      <w:r w:rsidR="009262F3">
        <w:t>76</w:t>
      </w:r>
      <w:r w:rsidR="003A79CB" w:rsidRPr="0086357D">
        <w:t xml:space="preserve"> / </w:t>
      </w:r>
      <w:r w:rsidR="005A0796">
        <w:t>343</w:t>
      </w:r>
      <w:r w:rsidR="003A79CB" w:rsidRPr="0086357D">
        <w:t xml:space="preserve">) assigning to NOR salmon reintroduced </w:t>
      </w:r>
      <w:r w:rsidR="003008F9">
        <w:t>below Big Cliff</w:t>
      </w:r>
      <w:r w:rsidR="003A79CB" w:rsidRPr="0086357D">
        <w:t xml:space="preserve"> Dam in 2013</w:t>
      </w:r>
      <w:r w:rsidR="003A79CB">
        <w:t xml:space="preserve"> and 2014</w:t>
      </w:r>
      <w:r w:rsidR="009262F3">
        <w:t>, and &lt; 1% (1 / 343)</w:t>
      </w:r>
      <w:r w:rsidR="009262F3" w:rsidRPr="00830597">
        <w:t xml:space="preserve"> assigning </w:t>
      </w:r>
      <w:r w:rsidR="009262F3">
        <w:t xml:space="preserve">to a parent pair of </w:t>
      </w:r>
      <w:r w:rsidR="000B783D">
        <w:t xml:space="preserve">a </w:t>
      </w:r>
      <w:r w:rsidR="009262F3">
        <w:t xml:space="preserve">salmon reintroduced below Big Cliff dam and a carcass sample </w:t>
      </w:r>
      <w:r w:rsidR="003A79CB" w:rsidRPr="0086357D">
        <w:t xml:space="preserve">(Table </w:t>
      </w:r>
      <w:r w:rsidR="00641E50">
        <w:t>4</w:t>
      </w:r>
      <w:r w:rsidR="003A79CB" w:rsidRPr="0086357D">
        <w:t xml:space="preserve">).  </w:t>
      </w:r>
    </w:p>
    <w:p w14:paraId="15472670" w14:textId="77777777" w:rsidR="003A79CB" w:rsidRPr="00926F31" w:rsidRDefault="003A79CB" w:rsidP="00FD331F">
      <w:pPr>
        <w:spacing w:after="112" w:line="360" w:lineRule="auto"/>
        <w:rPr>
          <w:highlight w:val="yellow"/>
        </w:rPr>
      </w:pPr>
      <w:r w:rsidRPr="00926F31">
        <w:rPr>
          <w:highlight w:val="yellow"/>
        </w:rPr>
        <w:t xml:space="preserve"> </w:t>
      </w:r>
    </w:p>
    <w:p w14:paraId="73AB99B6" w14:textId="0776A578" w:rsidR="003A79CB" w:rsidRPr="000F03C1" w:rsidRDefault="003A79CB" w:rsidP="00FD331F">
      <w:pPr>
        <w:spacing w:line="360" w:lineRule="auto"/>
        <w:ind w:left="-5" w:right="53"/>
      </w:pPr>
      <w:r w:rsidRPr="000F03C1">
        <w:lastRenderedPageBreak/>
        <w:t xml:space="preserve">Out of the </w:t>
      </w:r>
      <w:r w:rsidR="009262F3">
        <w:t>343</w:t>
      </w:r>
      <w:r w:rsidRPr="000F03C1">
        <w:t xml:space="preserve"> assigned</w:t>
      </w:r>
      <w:r w:rsidR="00FF3407">
        <w:t xml:space="preserve"> </w:t>
      </w:r>
      <w:r w:rsidRPr="00C5513F">
        <w:t xml:space="preserve">salmon, </w:t>
      </w:r>
      <w:r w:rsidR="0045243F">
        <w:t>85</w:t>
      </w:r>
      <w:r w:rsidRPr="00C5513F">
        <w:t xml:space="preserve"> were identified as age-5 (</w:t>
      </w:r>
      <w:proofErr w:type="gramStart"/>
      <w:r w:rsidRPr="00C5513F">
        <w:t>i.e.</w:t>
      </w:r>
      <w:proofErr w:type="gramEnd"/>
      <w:r w:rsidRPr="00C5513F">
        <w:t xml:space="preserve"> assigned to parents from 201</w:t>
      </w:r>
      <w:r w:rsidR="005444F2" w:rsidRPr="00C5513F">
        <w:t>2</w:t>
      </w:r>
      <w:r w:rsidRPr="00C5513F">
        <w:t>; 2</w:t>
      </w:r>
      <w:r w:rsidR="0045243F">
        <w:t>5</w:t>
      </w:r>
      <w:r w:rsidRPr="00C5513F">
        <w:t xml:space="preserve">%), </w:t>
      </w:r>
      <w:r w:rsidR="005444F2" w:rsidRPr="00C5513F">
        <w:t>2</w:t>
      </w:r>
      <w:r w:rsidR="0045243F">
        <w:t>34</w:t>
      </w:r>
      <w:r w:rsidRPr="00C5513F">
        <w:t xml:space="preserve"> as age-4 (i.e. assigned to parents from 201</w:t>
      </w:r>
      <w:r w:rsidR="005444F2" w:rsidRPr="00C5513F">
        <w:t>3</w:t>
      </w:r>
      <w:r w:rsidRPr="00C5513F">
        <w:t xml:space="preserve">; </w:t>
      </w:r>
      <w:r w:rsidR="005444F2" w:rsidRPr="00C5513F">
        <w:t>6</w:t>
      </w:r>
      <w:r w:rsidR="0045243F">
        <w:t>8</w:t>
      </w:r>
      <w:r w:rsidRPr="00C5513F">
        <w:t xml:space="preserve">%), and </w:t>
      </w:r>
      <w:r w:rsidR="0045243F">
        <w:t>24</w:t>
      </w:r>
      <w:r w:rsidRPr="00C5513F">
        <w:t xml:space="preserve"> as age-3 (i.e. assigned to parents from 201</w:t>
      </w:r>
      <w:r w:rsidR="005444F2" w:rsidRPr="00C5513F">
        <w:t>4</w:t>
      </w:r>
      <w:r w:rsidRPr="00C5513F">
        <w:t xml:space="preserve">; </w:t>
      </w:r>
      <w:r w:rsidR="0045243F">
        <w:t>7</w:t>
      </w:r>
      <w:r w:rsidRPr="00C5513F">
        <w:t xml:space="preserve">%; Table </w:t>
      </w:r>
      <w:r w:rsidR="00641E50">
        <w:t>4</w:t>
      </w:r>
      <w:r w:rsidRPr="00C5513F">
        <w:t>).</w:t>
      </w:r>
      <w:r w:rsidRPr="000F03C1">
        <w:t xml:space="preserve">  </w:t>
      </w:r>
    </w:p>
    <w:p w14:paraId="458F94EC" w14:textId="3C6D329C" w:rsidR="00A91DE2" w:rsidRDefault="00656A5C" w:rsidP="00FD331F">
      <w:pPr>
        <w:spacing w:after="115" w:line="360" w:lineRule="auto"/>
        <w:rPr>
          <w:i/>
          <w:highlight w:val="yellow"/>
        </w:rPr>
      </w:pPr>
      <w:r w:rsidRPr="00926F31">
        <w:rPr>
          <w:i/>
          <w:highlight w:val="yellow"/>
        </w:rPr>
        <w:t xml:space="preserve"> </w:t>
      </w:r>
    </w:p>
    <w:p w14:paraId="53B88EF5" w14:textId="152CE16D" w:rsidR="005E4423" w:rsidRDefault="005B341A" w:rsidP="00FD331F">
      <w:pPr>
        <w:spacing w:line="360" w:lineRule="auto"/>
        <w:ind w:right="53"/>
      </w:pPr>
      <w:r w:rsidRPr="00FF3407">
        <w:rPr>
          <w:u w:val="single"/>
        </w:rPr>
        <w:t>201</w:t>
      </w:r>
      <w:r>
        <w:rPr>
          <w:u w:val="single"/>
        </w:rPr>
        <w:t>8</w:t>
      </w:r>
      <w:r w:rsidRPr="005B341A">
        <w:t xml:space="preserve"> </w:t>
      </w:r>
      <w:r w:rsidR="00AD10F2">
        <w:t>-</w:t>
      </w:r>
      <w:r w:rsidR="005E4423" w:rsidRPr="005E4423">
        <w:t xml:space="preserve"> </w:t>
      </w:r>
      <w:r w:rsidR="005E4423" w:rsidRPr="00A457BF">
        <w:t xml:space="preserve">Results from genetic parentage analysis revealed </w:t>
      </w:r>
      <w:r w:rsidR="005E4423" w:rsidRPr="005C60F5">
        <w:t xml:space="preserve">that </w:t>
      </w:r>
      <w:r w:rsidR="009262F3">
        <w:t>7</w:t>
      </w:r>
      <w:r w:rsidR="00F14789">
        <w:t>2</w:t>
      </w:r>
      <w:r w:rsidR="005E4423" w:rsidRPr="005C60F5">
        <w:t>% (</w:t>
      </w:r>
      <w:r w:rsidR="009262F3">
        <w:t>1</w:t>
      </w:r>
      <w:r w:rsidR="00E811C0">
        <w:t>80</w:t>
      </w:r>
      <w:r w:rsidR="005E4423" w:rsidRPr="005C60F5">
        <w:t xml:space="preserve"> / </w:t>
      </w:r>
      <w:r w:rsidR="005C60F5" w:rsidRPr="005C60F5">
        <w:t>25</w:t>
      </w:r>
      <w:r w:rsidR="00830597">
        <w:t>1</w:t>
      </w:r>
      <w:r w:rsidR="005E4423" w:rsidRPr="005C60F5">
        <w:t>)</w:t>
      </w:r>
      <w:r w:rsidR="005E4423" w:rsidRPr="00A457BF">
        <w:t xml:space="preserve"> of the </w:t>
      </w:r>
      <w:r w:rsidR="008F34D0">
        <w:t>2018</w:t>
      </w:r>
      <w:r w:rsidR="005E4423">
        <w:t xml:space="preserve"> </w:t>
      </w:r>
      <w:r w:rsidR="005E4423" w:rsidRPr="00A457BF">
        <w:t xml:space="preserve">NOR adult offspring assigned to previously sampled salmon (Table </w:t>
      </w:r>
      <w:r w:rsidR="00641E50">
        <w:t>4</w:t>
      </w:r>
      <w:r w:rsidR="005E4423" w:rsidRPr="00A457BF">
        <w:t xml:space="preserve">). Among the </w:t>
      </w:r>
      <w:r w:rsidR="009262F3">
        <w:t>1</w:t>
      </w:r>
      <w:r w:rsidR="00E811C0">
        <w:t>80</w:t>
      </w:r>
      <w:r w:rsidR="005E4423" w:rsidRPr="00DB66A5">
        <w:t xml:space="preserve"> assigned progeny</w:t>
      </w:r>
      <w:r w:rsidR="005E4423" w:rsidRPr="00FD7D14">
        <w:t xml:space="preserve">, </w:t>
      </w:r>
      <w:r w:rsidR="00E811C0">
        <w:t>61</w:t>
      </w:r>
      <w:r w:rsidR="005E4423" w:rsidRPr="00FD7D14">
        <w:t>% (</w:t>
      </w:r>
      <w:r w:rsidR="009262F3">
        <w:t>110</w:t>
      </w:r>
      <w:r w:rsidR="005E4423" w:rsidRPr="00FD7D14">
        <w:t xml:space="preserve"> / </w:t>
      </w:r>
      <w:r w:rsidR="00E811C0">
        <w:t>180</w:t>
      </w:r>
      <w:r w:rsidR="005E4423" w:rsidRPr="00FD7D14">
        <w:t>) assigned</w:t>
      </w:r>
      <w:r w:rsidR="005E4423" w:rsidRPr="00830597">
        <w:t xml:space="preserve"> to salmon previously outplanted above Detroit Dam</w:t>
      </w:r>
      <w:r w:rsidR="00FD7D14">
        <w:t xml:space="preserve"> (including </w:t>
      </w:r>
      <w:r w:rsidR="009262F3">
        <w:t>4</w:t>
      </w:r>
      <w:r w:rsidR="00481D78">
        <w:t xml:space="preserve"> individuals</w:t>
      </w:r>
      <w:r w:rsidR="00FD7D14">
        <w:t xml:space="preserve"> that assigned to parent pairs of </w:t>
      </w:r>
      <w:r w:rsidR="000B783D">
        <w:t xml:space="preserve">an </w:t>
      </w:r>
      <w:r w:rsidR="00FD7D14">
        <w:t>outplanted</w:t>
      </w:r>
      <w:r w:rsidR="00481D78">
        <w:t xml:space="preserve"> (HOR)</w:t>
      </w:r>
      <w:r w:rsidR="000B783D">
        <w:t xml:space="preserve"> and a </w:t>
      </w:r>
      <w:r w:rsidR="00FD7D14">
        <w:t>reintroduced</w:t>
      </w:r>
      <w:r w:rsidR="00481D78">
        <w:t xml:space="preserve"> (NOR)</w:t>
      </w:r>
      <w:r w:rsidR="00FD7D14">
        <w:t xml:space="preserve"> salmon in 2015)</w:t>
      </w:r>
      <w:r w:rsidR="005E4423" w:rsidRPr="00830597">
        <w:t xml:space="preserve">, with </w:t>
      </w:r>
      <w:r w:rsidR="00E811C0">
        <w:t>6</w:t>
      </w:r>
      <w:r w:rsidR="00FD7D14">
        <w:t>% (</w:t>
      </w:r>
      <w:r w:rsidR="009262F3">
        <w:t>10</w:t>
      </w:r>
      <w:r w:rsidR="00FD7D14">
        <w:t xml:space="preserve"> /</w:t>
      </w:r>
      <w:r w:rsidR="009262F3">
        <w:t xml:space="preserve"> </w:t>
      </w:r>
      <w:r w:rsidR="00E811C0">
        <w:t>180</w:t>
      </w:r>
      <w:r w:rsidR="00FD7D14">
        <w:t xml:space="preserve">) assigning solely to salmon reintroduced </w:t>
      </w:r>
      <w:r w:rsidR="00481D78">
        <w:t xml:space="preserve">(NOR) </w:t>
      </w:r>
      <w:r w:rsidR="00FD7D14">
        <w:t>above Detroit Dam in 2015,</w:t>
      </w:r>
      <w:r w:rsidR="00EE4A9F" w:rsidRPr="00EE4A9F">
        <w:t xml:space="preserve"> </w:t>
      </w:r>
      <w:r w:rsidR="00EE4A9F">
        <w:t>33</w:t>
      </w:r>
      <w:r w:rsidR="00EE4A9F" w:rsidRPr="00FD7D14">
        <w:t>% (</w:t>
      </w:r>
      <w:r w:rsidR="00EE4A9F">
        <w:t>59</w:t>
      </w:r>
      <w:r w:rsidR="00EE4A9F" w:rsidRPr="00FD7D14">
        <w:t xml:space="preserve"> / </w:t>
      </w:r>
      <w:r w:rsidR="00EE4A9F">
        <w:t>180</w:t>
      </w:r>
      <w:r w:rsidR="00EE4A9F" w:rsidRPr="00FD7D14">
        <w:t xml:space="preserve">) </w:t>
      </w:r>
      <w:r w:rsidR="00EE4A9F" w:rsidRPr="00830597">
        <w:t xml:space="preserve">assigning to NOR salmon reintroduced </w:t>
      </w:r>
      <w:r w:rsidR="00EE4A9F">
        <w:t>below Big Cliff Dam, and</w:t>
      </w:r>
      <w:r w:rsidR="00FD7D14">
        <w:t xml:space="preserve"> </w:t>
      </w:r>
      <w:r w:rsidR="00E811C0">
        <w:t>&lt; 1% (1 / 180)</w:t>
      </w:r>
      <w:r w:rsidR="005E4423" w:rsidRPr="00830597">
        <w:t xml:space="preserve"> assigning to salmon carcasses sampled below Big Cliff Dam (Table 3).</w:t>
      </w:r>
    </w:p>
    <w:p w14:paraId="7C133E16" w14:textId="77777777" w:rsidR="005E4423" w:rsidRDefault="005E4423" w:rsidP="00FD331F">
      <w:pPr>
        <w:spacing w:line="360" w:lineRule="auto"/>
        <w:ind w:right="53"/>
      </w:pPr>
    </w:p>
    <w:p w14:paraId="443B6915" w14:textId="65D5925D" w:rsidR="005B341A" w:rsidRDefault="005E4423" w:rsidP="00FD331F">
      <w:pPr>
        <w:spacing w:line="360" w:lineRule="auto"/>
        <w:ind w:right="53"/>
      </w:pPr>
      <w:r w:rsidRPr="003D1C44">
        <w:t xml:space="preserve">Out of the </w:t>
      </w:r>
      <w:r w:rsidR="009262F3">
        <w:t>251</w:t>
      </w:r>
      <w:r w:rsidRPr="003D1C44">
        <w:t xml:space="preserve"> assigned 201</w:t>
      </w:r>
      <w:r w:rsidR="003D1C44" w:rsidRPr="003D1C44">
        <w:t>8</w:t>
      </w:r>
      <w:r w:rsidRPr="003D1C44">
        <w:t xml:space="preserve"> salmon, </w:t>
      </w:r>
      <w:r w:rsidR="0045243F">
        <w:t>58</w:t>
      </w:r>
      <w:r w:rsidRPr="003D1C44">
        <w:t xml:space="preserve"> were identified as age-5 (</w:t>
      </w:r>
      <w:proofErr w:type="gramStart"/>
      <w:r w:rsidRPr="003D1C44">
        <w:t>i.e.</w:t>
      </w:r>
      <w:proofErr w:type="gramEnd"/>
      <w:r w:rsidRPr="003D1C44">
        <w:t xml:space="preserve"> assigned to parents from 201</w:t>
      </w:r>
      <w:r w:rsidR="003D1C44" w:rsidRPr="003D1C44">
        <w:t>3</w:t>
      </w:r>
      <w:r w:rsidRPr="003D1C44">
        <w:t xml:space="preserve">; </w:t>
      </w:r>
      <w:r w:rsidR="003D1C44" w:rsidRPr="003D1C44">
        <w:t>3</w:t>
      </w:r>
      <w:r w:rsidR="0045243F">
        <w:t>2</w:t>
      </w:r>
      <w:r w:rsidRPr="003D1C44">
        <w:t xml:space="preserve">%), </w:t>
      </w:r>
      <w:r w:rsidR="003D1C44" w:rsidRPr="003D1C44">
        <w:t>69</w:t>
      </w:r>
      <w:r w:rsidRPr="003D1C44">
        <w:t xml:space="preserve"> as age-4 (i.e. assigned to parents from 201</w:t>
      </w:r>
      <w:r w:rsidR="003D1C44" w:rsidRPr="003D1C44">
        <w:t>4</w:t>
      </w:r>
      <w:r w:rsidRPr="003D1C44">
        <w:t xml:space="preserve">; </w:t>
      </w:r>
      <w:r w:rsidR="003D1C44" w:rsidRPr="003D1C44">
        <w:t>3</w:t>
      </w:r>
      <w:r w:rsidR="0045243F">
        <w:t>8</w:t>
      </w:r>
      <w:r w:rsidRPr="003D1C44">
        <w:t xml:space="preserve">%), and </w:t>
      </w:r>
      <w:r w:rsidR="003D1C44" w:rsidRPr="003D1C44">
        <w:t>53</w:t>
      </w:r>
      <w:r w:rsidRPr="003D1C44">
        <w:t xml:space="preserve"> as age-3 (i.e. assigned to parents from 201</w:t>
      </w:r>
      <w:r w:rsidR="003D1C44" w:rsidRPr="003D1C44">
        <w:t>5</w:t>
      </w:r>
      <w:r w:rsidRPr="003D1C44">
        <w:t>; 2</w:t>
      </w:r>
      <w:r w:rsidR="0045243F">
        <w:t>9</w:t>
      </w:r>
      <w:r w:rsidRPr="003D1C44">
        <w:t xml:space="preserve">%; Table </w:t>
      </w:r>
      <w:r w:rsidR="00641E50">
        <w:t>4</w:t>
      </w:r>
      <w:r w:rsidRPr="003D1C44">
        <w:t xml:space="preserve">). </w:t>
      </w:r>
    </w:p>
    <w:p w14:paraId="3703F0F7" w14:textId="3AE671E1" w:rsidR="005B341A" w:rsidRDefault="005B341A" w:rsidP="00FD331F">
      <w:pPr>
        <w:spacing w:after="115" w:line="360" w:lineRule="auto"/>
      </w:pPr>
    </w:p>
    <w:p w14:paraId="4DC179C5" w14:textId="4EC87483" w:rsidR="009F0D47" w:rsidRDefault="005B341A" w:rsidP="00FD331F">
      <w:pPr>
        <w:spacing w:line="360" w:lineRule="auto"/>
        <w:ind w:right="53"/>
      </w:pPr>
      <w:r>
        <w:rPr>
          <w:u w:val="single"/>
        </w:rPr>
        <w:t>2019</w:t>
      </w:r>
      <w:r w:rsidRPr="005B341A">
        <w:t xml:space="preserve"> </w:t>
      </w:r>
      <w:r w:rsidR="009F0D47">
        <w:t>-</w:t>
      </w:r>
      <w:r w:rsidR="009F0D47" w:rsidRPr="009F0D47">
        <w:t xml:space="preserve"> </w:t>
      </w:r>
      <w:r w:rsidR="009F0D47" w:rsidRPr="00A457BF">
        <w:t xml:space="preserve">Results from genetic parentage analysis revealed </w:t>
      </w:r>
      <w:r w:rsidR="009F0D47" w:rsidRPr="005C60F5">
        <w:t>that</w:t>
      </w:r>
      <w:r w:rsidR="0045243F">
        <w:t xml:space="preserve"> </w:t>
      </w:r>
      <w:r w:rsidR="003D60F8">
        <w:t>81</w:t>
      </w:r>
      <w:r w:rsidR="009F0D47" w:rsidRPr="005C60F5">
        <w:t>% (</w:t>
      </w:r>
      <w:r w:rsidR="003D60F8">
        <w:t>665</w:t>
      </w:r>
      <w:r w:rsidR="009F0D47" w:rsidRPr="005C60F5">
        <w:t xml:space="preserve"> / </w:t>
      </w:r>
      <w:r w:rsidR="009F0D47">
        <w:t>819</w:t>
      </w:r>
      <w:r w:rsidR="009F0D47" w:rsidRPr="005C60F5">
        <w:t>)</w:t>
      </w:r>
      <w:r w:rsidR="009F0D47" w:rsidRPr="00A457BF">
        <w:t xml:space="preserve"> of the </w:t>
      </w:r>
      <w:r w:rsidR="009F0D47">
        <w:t xml:space="preserve">2019 </w:t>
      </w:r>
      <w:r w:rsidR="009F0D47" w:rsidRPr="00A457BF">
        <w:t xml:space="preserve">NOR adult offspring assigned to previously sampled salmon (Table </w:t>
      </w:r>
      <w:r w:rsidR="00641E50">
        <w:t>4</w:t>
      </w:r>
      <w:r w:rsidR="009F0D47" w:rsidRPr="00A457BF">
        <w:t xml:space="preserve">). Among the </w:t>
      </w:r>
      <w:r w:rsidR="003D60F8">
        <w:t>665</w:t>
      </w:r>
      <w:r w:rsidR="009F0D47" w:rsidRPr="00DB66A5">
        <w:t xml:space="preserve"> assigned progeny</w:t>
      </w:r>
      <w:r w:rsidR="009F0D47" w:rsidRPr="00FD7D14">
        <w:t xml:space="preserve">, </w:t>
      </w:r>
      <w:r w:rsidR="003D60F8">
        <w:t>66</w:t>
      </w:r>
      <w:r w:rsidR="009F0D47" w:rsidRPr="00FD7D14">
        <w:t>% (</w:t>
      </w:r>
      <w:r w:rsidR="003D60F8">
        <w:t>436</w:t>
      </w:r>
      <w:r w:rsidR="009F0D47" w:rsidRPr="00FD7D14">
        <w:t xml:space="preserve"> / </w:t>
      </w:r>
      <w:r w:rsidR="003D60F8">
        <w:t>665</w:t>
      </w:r>
      <w:r w:rsidR="009F0D47" w:rsidRPr="00FD7D14">
        <w:t>) assigned</w:t>
      </w:r>
      <w:r w:rsidR="009F0D47" w:rsidRPr="00830597">
        <w:t xml:space="preserve"> to salmon previously outplanted above Detroit Dam</w:t>
      </w:r>
      <w:r w:rsidR="009F0D47">
        <w:t xml:space="preserve"> (including </w:t>
      </w:r>
      <w:r w:rsidR="003D60F8">
        <w:t>119</w:t>
      </w:r>
      <w:r w:rsidR="009F0D47">
        <w:t xml:space="preserve"> that assigned to parent pairs of </w:t>
      </w:r>
      <w:r w:rsidR="000B783D">
        <w:t xml:space="preserve">an </w:t>
      </w:r>
      <w:r w:rsidR="009F0D47">
        <w:t xml:space="preserve">outplanted </w:t>
      </w:r>
      <w:r w:rsidR="00C63E3D">
        <w:t>(HOR)</w:t>
      </w:r>
      <w:r w:rsidR="000B783D">
        <w:t xml:space="preserve"> and a </w:t>
      </w:r>
      <w:r w:rsidR="009F0D47">
        <w:t xml:space="preserve">reintroduced </w:t>
      </w:r>
      <w:r w:rsidR="00C63E3D">
        <w:t xml:space="preserve">(NOR) </w:t>
      </w:r>
      <w:r w:rsidR="009F0D47">
        <w:t>salmon in 2015</w:t>
      </w:r>
      <w:r w:rsidR="000B783D">
        <w:t>, as well as</w:t>
      </w:r>
      <w:r w:rsidR="00541B57">
        <w:t xml:space="preserve"> </w:t>
      </w:r>
      <w:r w:rsidR="00B93D86">
        <w:t>one</w:t>
      </w:r>
      <w:r w:rsidR="00541B57">
        <w:t xml:space="preserve"> that assigned to </w:t>
      </w:r>
      <w:r w:rsidR="00B16C8A">
        <w:t xml:space="preserve">a </w:t>
      </w:r>
      <w:r w:rsidR="00541B57">
        <w:t xml:space="preserve">parent pair of </w:t>
      </w:r>
      <w:r w:rsidR="00B16C8A">
        <w:t xml:space="preserve">an </w:t>
      </w:r>
      <w:r w:rsidR="00541B57">
        <w:t xml:space="preserve">outplanted salmon </w:t>
      </w:r>
      <w:r w:rsidR="00FA04EB">
        <w:t xml:space="preserve">(HOR) </w:t>
      </w:r>
      <w:r w:rsidR="00541B57">
        <w:t>and</w:t>
      </w:r>
      <w:r w:rsidR="00B16C8A">
        <w:t xml:space="preserve"> a</w:t>
      </w:r>
      <w:r w:rsidR="00541B57">
        <w:t xml:space="preserve"> carcass </w:t>
      </w:r>
      <w:r w:rsidR="00FA04EB">
        <w:t xml:space="preserve">(NOR) </w:t>
      </w:r>
      <w:r w:rsidR="00541B57">
        <w:t>recovered in 2015</w:t>
      </w:r>
      <w:r w:rsidR="009F0D47">
        <w:t>)</w:t>
      </w:r>
      <w:r w:rsidR="009F0D47" w:rsidRPr="00830597">
        <w:t xml:space="preserve">, with </w:t>
      </w:r>
      <w:r w:rsidR="003D60F8">
        <w:t>22</w:t>
      </w:r>
      <w:r w:rsidR="0012311C">
        <w:t>% (</w:t>
      </w:r>
      <w:r w:rsidR="003D60F8">
        <w:t>146</w:t>
      </w:r>
      <w:r w:rsidR="009F0D47">
        <w:t xml:space="preserve"> / </w:t>
      </w:r>
      <w:r w:rsidR="003D60F8">
        <w:t>665</w:t>
      </w:r>
      <w:r w:rsidR="009F0D47">
        <w:t xml:space="preserve">) assigning solely to salmon reintroduced </w:t>
      </w:r>
      <w:r w:rsidR="00C63E3D">
        <w:t xml:space="preserve">(NOR) </w:t>
      </w:r>
      <w:r w:rsidR="009F0D47">
        <w:t>above Detroit Dam in 2015, ,</w:t>
      </w:r>
      <w:r w:rsidR="009F0D47" w:rsidRPr="00830597">
        <w:t xml:space="preserve"> </w:t>
      </w:r>
      <w:r w:rsidR="003D60F8">
        <w:t>&lt; 1%</w:t>
      </w:r>
      <w:r w:rsidR="00541B57">
        <w:t xml:space="preserve"> (</w:t>
      </w:r>
      <w:r w:rsidR="003D60F8">
        <w:t>1</w:t>
      </w:r>
      <w:r w:rsidR="00541B57">
        <w:t xml:space="preserve"> / </w:t>
      </w:r>
      <w:r w:rsidR="003D60F8">
        <w:t>665</w:t>
      </w:r>
      <w:r w:rsidR="00541B57">
        <w:t>)</w:t>
      </w:r>
      <w:r w:rsidR="00541B57" w:rsidRPr="00830597">
        <w:t xml:space="preserve"> assigning </w:t>
      </w:r>
      <w:r w:rsidR="00541B57">
        <w:t xml:space="preserve">to a parent pair of salmon reintroduced </w:t>
      </w:r>
      <w:r w:rsidR="00C63E3D">
        <w:t xml:space="preserve">(NOR) </w:t>
      </w:r>
      <w:r w:rsidR="00541B57">
        <w:t xml:space="preserve">above Detroit Dam and a carcass recovered above Detroit Dam in 2015, </w:t>
      </w:r>
      <w:r w:rsidR="00244C5C">
        <w:t xml:space="preserve"> </w:t>
      </w:r>
      <w:r w:rsidR="009F0D47" w:rsidRPr="00830597">
        <w:t xml:space="preserve"> </w:t>
      </w:r>
      <w:r w:rsidR="00244C5C">
        <w:t>12</w:t>
      </w:r>
      <w:r w:rsidR="009F0D47" w:rsidRPr="00FD7D14">
        <w:t>% (</w:t>
      </w:r>
      <w:r w:rsidR="00244C5C">
        <w:t>77</w:t>
      </w:r>
      <w:r w:rsidR="009F0D47" w:rsidRPr="00FD7D14">
        <w:t xml:space="preserve"> / </w:t>
      </w:r>
      <w:r w:rsidR="00244C5C">
        <w:t>665</w:t>
      </w:r>
      <w:r w:rsidR="009F0D47" w:rsidRPr="00FD7D14">
        <w:t xml:space="preserve">) </w:t>
      </w:r>
      <w:r w:rsidR="009F0D47" w:rsidRPr="00830597">
        <w:t xml:space="preserve">assigning to NOR salmon reintroduced </w:t>
      </w:r>
      <w:r w:rsidR="00C63E3D">
        <w:t>below Big Cliff Dam</w:t>
      </w:r>
      <w:r w:rsidR="00EE4A9F">
        <w:t>, &lt; 1% (1 / 665)</w:t>
      </w:r>
      <w:r w:rsidR="00EE4A9F" w:rsidRPr="00830597">
        <w:t xml:space="preserve"> assigning </w:t>
      </w:r>
      <w:r w:rsidR="00EE4A9F">
        <w:t xml:space="preserve">to a parent pair of salmon reintroduced (NOR) below Big Cliff Dam and a carcass recovered below Big Cliff Dam in 2015, and </w:t>
      </w:r>
      <w:r w:rsidR="008147FD">
        <w:t xml:space="preserve"> </w:t>
      </w:r>
      <w:r w:rsidR="00EE4A9F">
        <w:t>&lt; 1% (4 / 665)</w:t>
      </w:r>
      <w:r w:rsidR="00EE4A9F" w:rsidRPr="00830597">
        <w:t xml:space="preserve"> assigning </w:t>
      </w:r>
      <w:r w:rsidR="00EE4A9F">
        <w:t xml:space="preserve">solely </w:t>
      </w:r>
      <w:r w:rsidR="00EE4A9F" w:rsidRPr="00830597">
        <w:t>to salmon carcasses previously sampled below Big Cliff Dam</w:t>
      </w:r>
      <w:r w:rsidR="009F0D47" w:rsidRPr="00830597">
        <w:t xml:space="preserve"> (Table </w:t>
      </w:r>
      <w:r w:rsidR="00641E50">
        <w:t>4</w:t>
      </w:r>
      <w:r w:rsidR="009F0D47" w:rsidRPr="00830597">
        <w:t>).</w:t>
      </w:r>
    </w:p>
    <w:p w14:paraId="1269530F" w14:textId="77777777" w:rsidR="009F0D47" w:rsidRDefault="009F0D47" w:rsidP="00FD331F">
      <w:pPr>
        <w:spacing w:line="360" w:lineRule="auto"/>
        <w:ind w:right="53"/>
      </w:pPr>
    </w:p>
    <w:p w14:paraId="6DA42DC7" w14:textId="2CE29441" w:rsidR="009F0D47" w:rsidRDefault="009F0D47" w:rsidP="00FD331F">
      <w:pPr>
        <w:spacing w:line="360" w:lineRule="auto"/>
        <w:ind w:right="53"/>
      </w:pPr>
      <w:r w:rsidRPr="003D1C44">
        <w:lastRenderedPageBreak/>
        <w:t xml:space="preserve">Out of the </w:t>
      </w:r>
      <w:r w:rsidR="00244C5C">
        <w:t>665</w:t>
      </w:r>
      <w:r w:rsidRPr="003D1C44">
        <w:t xml:space="preserve"> assigned 201</w:t>
      </w:r>
      <w:r w:rsidR="000D75EA">
        <w:t>9</w:t>
      </w:r>
      <w:r w:rsidRPr="003D1C44">
        <w:t xml:space="preserve"> salmon, </w:t>
      </w:r>
      <w:r w:rsidR="0045243F">
        <w:t>46</w:t>
      </w:r>
      <w:r w:rsidRPr="003D1C44">
        <w:t xml:space="preserve"> were identified as age-5 (</w:t>
      </w:r>
      <w:proofErr w:type="gramStart"/>
      <w:r w:rsidRPr="003D1C44">
        <w:t>i.e.</w:t>
      </w:r>
      <w:proofErr w:type="gramEnd"/>
      <w:r w:rsidRPr="003D1C44">
        <w:t xml:space="preserve"> assigned to parents from 201</w:t>
      </w:r>
      <w:r w:rsidR="000D75EA">
        <w:t>4</w:t>
      </w:r>
      <w:r w:rsidRPr="003D1C44">
        <w:t xml:space="preserve">; </w:t>
      </w:r>
      <w:r w:rsidR="000D75EA">
        <w:t>7</w:t>
      </w:r>
      <w:r w:rsidRPr="003D1C44">
        <w:t xml:space="preserve">%), </w:t>
      </w:r>
      <w:r w:rsidR="000D75EA">
        <w:t>53</w:t>
      </w:r>
      <w:r w:rsidR="00244C5C">
        <w:t>3</w:t>
      </w:r>
      <w:r w:rsidRPr="003D1C44">
        <w:t xml:space="preserve"> as age-4 (i.e. assigned to parents from 201</w:t>
      </w:r>
      <w:r w:rsidR="000D75EA">
        <w:t>5</w:t>
      </w:r>
      <w:r w:rsidRPr="003D1C44">
        <w:t xml:space="preserve">; </w:t>
      </w:r>
      <w:r w:rsidR="00244C5C">
        <w:t>80</w:t>
      </w:r>
      <w:r w:rsidRPr="003D1C44">
        <w:t xml:space="preserve">%), and </w:t>
      </w:r>
      <w:r w:rsidR="00244C5C">
        <w:t>86</w:t>
      </w:r>
      <w:r w:rsidRPr="003D1C44">
        <w:t xml:space="preserve"> as age-3 (i.e. assigned to parents from 201</w:t>
      </w:r>
      <w:r w:rsidR="000D75EA">
        <w:t>6</w:t>
      </w:r>
      <w:r w:rsidRPr="003D1C44">
        <w:t xml:space="preserve">; </w:t>
      </w:r>
      <w:r w:rsidR="000D75EA">
        <w:t>1</w:t>
      </w:r>
      <w:r w:rsidR="00244C5C">
        <w:t>3</w:t>
      </w:r>
      <w:r w:rsidRPr="003D1C44">
        <w:t xml:space="preserve">%; Table </w:t>
      </w:r>
      <w:r w:rsidR="00641E50">
        <w:t>4</w:t>
      </w:r>
      <w:r w:rsidRPr="003D1C44">
        <w:t xml:space="preserve">). </w:t>
      </w:r>
    </w:p>
    <w:p w14:paraId="71067371" w14:textId="137037EA" w:rsidR="005B341A" w:rsidRDefault="005B341A" w:rsidP="00FD331F">
      <w:pPr>
        <w:spacing w:after="115" w:line="360" w:lineRule="auto"/>
      </w:pPr>
    </w:p>
    <w:p w14:paraId="531DDA88" w14:textId="1713A4DE" w:rsidR="005B341A" w:rsidRDefault="005B341A" w:rsidP="00FD331F">
      <w:pPr>
        <w:spacing w:after="115" w:line="360" w:lineRule="auto"/>
      </w:pPr>
      <w:r w:rsidRPr="00BC1A23">
        <w:rPr>
          <w:u w:val="single"/>
        </w:rPr>
        <w:t>2020</w:t>
      </w:r>
      <w:r w:rsidRPr="00BC1A23">
        <w:t xml:space="preserve"> –</w:t>
      </w:r>
      <w:r w:rsidR="002879EF">
        <w:t xml:space="preserve"> </w:t>
      </w:r>
      <w:r w:rsidR="002879EF" w:rsidRPr="002879EF">
        <w:t xml:space="preserve">Results from genetic parentage analysis revealed that </w:t>
      </w:r>
      <w:r w:rsidR="00BE246E">
        <w:t>91</w:t>
      </w:r>
      <w:r w:rsidR="002879EF" w:rsidRPr="002879EF">
        <w:t>% (</w:t>
      </w:r>
      <w:r w:rsidR="00BE246E">
        <w:t>1449</w:t>
      </w:r>
      <w:r w:rsidR="002879EF" w:rsidRPr="002879EF">
        <w:t xml:space="preserve"> / </w:t>
      </w:r>
      <w:r w:rsidR="00BE246E">
        <w:t>1593</w:t>
      </w:r>
      <w:r w:rsidR="002879EF" w:rsidRPr="002879EF">
        <w:t>) of the 20</w:t>
      </w:r>
      <w:r w:rsidR="00BE246E">
        <w:t>20</w:t>
      </w:r>
      <w:r w:rsidR="002879EF" w:rsidRPr="002879EF">
        <w:t xml:space="preserve"> NOR adult offspring assigned to previously sampled salmon (Table </w:t>
      </w:r>
      <w:r w:rsidR="00641E50">
        <w:t>4</w:t>
      </w:r>
      <w:r w:rsidR="002879EF" w:rsidRPr="002879EF">
        <w:t xml:space="preserve">). Among the </w:t>
      </w:r>
      <w:r w:rsidR="00BE246E">
        <w:t>1449</w:t>
      </w:r>
      <w:r w:rsidR="002879EF" w:rsidRPr="002879EF">
        <w:t xml:space="preserve"> assigned progeny, </w:t>
      </w:r>
      <w:r w:rsidR="00BE246E">
        <w:t>87</w:t>
      </w:r>
      <w:r w:rsidR="002879EF" w:rsidRPr="002879EF">
        <w:t>% (</w:t>
      </w:r>
      <w:r w:rsidR="00BE246E">
        <w:t>1261</w:t>
      </w:r>
      <w:r w:rsidR="002879EF" w:rsidRPr="002879EF">
        <w:t xml:space="preserve"> / </w:t>
      </w:r>
      <w:r w:rsidR="00BE246E">
        <w:t>1449</w:t>
      </w:r>
      <w:r w:rsidR="002879EF" w:rsidRPr="002879EF">
        <w:t xml:space="preserve">) assigned to salmon previously outplanted above Detroit Dam (including </w:t>
      </w:r>
      <w:r w:rsidR="00BE246E">
        <w:t>56</w:t>
      </w:r>
      <w:r w:rsidR="002879EF" w:rsidRPr="002879EF">
        <w:t xml:space="preserve"> that assigned to parent pairs of </w:t>
      </w:r>
      <w:r w:rsidR="000B783D">
        <w:t xml:space="preserve">an </w:t>
      </w:r>
      <w:r w:rsidR="002879EF" w:rsidRPr="002879EF">
        <w:t>outplanted (HOR)</w:t>
      </w:r>
      <w:r w:rsidR="000B783D">
        <w:t xml:space="preserve"> and a </w:t>
      </w:r>
      <w:r w:rsidR="002879EF" w:rsidRPr="002879EF">
        <w:t xml:space="preserve">reintroduced (NOR) salmon in 2015), with </w:t>
      </w:r>
      <w:r w:rsidR="00BE246E">
        <w:t>4</w:t>
      </w:r>
      <w:r w:rsidR="002879EF" w:rsidRPr="002879EF">
        <w:t>% (</w:t>
      </w:r>
      <w:r w:rsidR="00BE246E">
        <w:t>58</w:t>
      </w:r>
      <w:r w:rsidR="002879EF" w:rsidRPr="002879EF">
        <w:t xml:space="preserve"> / </w:t>
      </w:r>
      <w:r w:rsidR="00BE246E">
        <w:t>1449</w:t>
      </w:r>
      <w:r w:rsidR="002879EF" w:rsidRPr="002879EF">
        <w:t xml:space="preserve">) assigning solely to salmon reintroduced (NOR) above Detroit Dam in 2015, </w:t>
      </w:r>
      <w:r w:rsidR="00BE246E">
        <w:t>&lt; 1%</w:t>
      </w:r>
      <w:r w:rsidR="002879EF" w:rsidRPr="002879EF">
        <w:t xml:space="preserve"> (</w:t>
      </w:r>
      <w:r w:rsidR="00BE246E">
        <w:t>4</w:t>
      </w:r>
      <w:r w:rsidR="002879EF" w:rsidRPr="002879EF">
        <w:t xml:space="preserve"> / </w:t>
      </w:r>
      <w:r w:rsidR="00BE246E">
        <w:t>1449</w:t>
      </w:r>
      <w:r w:rsidR="002879EF" w:rsidRPr="002879EF">
        <w:t xml:space="preserve">) assigning solely to salmon carcasses previously sampled below Big Cliff Dam, </w:t>
      </w:r>
      <w:r w:rsidR="00BE246E">
        <w:t>&lt; 1</w:t>
      </w:r>
      <w:r w:rsidR="002879EF" w:rsidRPr="002879EF">
        <w:t>% (</w:t>
      </w:r>
      <w:r w:rsidR="00BE246E">
        <w:t>2</w:t>
      </w:r>
      <w:r w:rsidR="002879EF" w:rsidRPr="002879EF">
        <w:t xml:space="preserve"> / </w:t>
      </w:r>
      <w:r w:rsidR="00BE246E">
        <w:t>1449</w:t>
      </w:r>
      <w:r w:rsidR="002879EF" w:rsidRPr="002879EF">
        <w:t>) assigning to parent pair</w:t>
      </w:r>
      <w:r w:rsidR="000B783D">
        <w:t>s</w:t>
      </w:r>
      <w:r w:rsidR="002879EF" w:rsidRPr="002879EF">
        <w:t xml:space="preserve"> of </w:t>
      </w:r>
      <w:r w:rsidR="000B783D">
        <w:t xml:space="preserve">a </w:t>
      </w:r>
      <w:r w:rsidR="002879EF" w:rsidRPr="002879EF">
        <w:t xml:space="preserve">salmon reintroduced (NOR) above Detroit Dam and </w:t>
      </w:r>
      <w:r w:rsidR="000B783D">
        <w:t xml:space="preserve">a </w:t>
      </w:r>
      <w:r w:rsidR="002879EF" w:rsidRPr="002879EF">
        <w:t xml:space="preserve">carcass recovered above Detroit Dam in 2015, and </w:t>
      </w:r>
      <w:r w:rsidR="00BE246E">
        <w:t>9</w:t>
      </w:r>
      <w:r w:rsidR="002879EF" w:rsidRPr="002879EF">
        <w:t>% (</w:t>
      </w:r>
      <w:r w:rsidR="00BE246E">
        <w:t>124</w:t>
      </w:r>
      <w:r w:rsidR="002879EF" w:rsidRPr="002879EF">
        <w:t xml:space="preserve"> / </w:t>
      </w:r>
      <w:r w:rsidR="00BE246E">
        <w:t>1449</w:t>
      </w:r>
      <w:r w:rsidR="002879EF" w:rsidRPr="002879EF">
        <w:t xml:space="preserve">) assigning to NOR salmon reintroduced below Big Cliff Dam (Table </w:t>
      </w:r>
      <w:r w:rsidR="00641E50">
        <w:t>4</w:t>
      </w:r>
      <w:r w:rsidR="002879EF" w:rsidRPr="002879EF">
        <w:t>).</w:t>
      </w:r>
    </w:p>
    <w:p w14:paraId="587A38D1" w14:textId="77777777" w:rsidR="006435A7" w:rsidRDefault="006435A7" w:rsidP="00FD331F">
      <w:pPr>
        <w:spacing w:after="115" w:line="360" w:lineRule="auto"/>
      </w:pPr>
    </w:p>
    <w:p w14:paraId="3BCF2063" w14:textId="4BB7CF65" w:rsidR="002879EF" w:rsidRDefault="002879EF" w:rsidP="000B783D">
      <w:pPr>
        <w:spacing w:line="360" w:lineRule="auto"/>
        <w:ind w:right="53"/>
      </w:pPr>
      <w:r w:rsidRPr="003D1C44">
        <w:t xml:space="preserve">Out of the </w:t>
      </w:r>
      <w:r w:rsidR="00BE246E">
        <w:t>1449</w:t>
      </w:r>
      <w:r w:rsidRPr="003D1C44">
        <w:t xml:space="preserve"> assigned 20</w:t>
      </w:r>
      <w:r w:rsidR="00B203F4">
        <w:t>20</w:t>
      </w:r>
      <w:r w:rsidRPr="003D1C44">
        <w:t xml:space="preserve"> salmon, </w:t>
      </w:r>
      <w:r w:rsidR="00B203F4">
        <w:t>216</w:t>
      </w:r>
      <w:r w:rsidRPr="003D1C44">
        <w:t xml:space="preserve"> were identified as age-5 (</w:t>
      </w:r>
      <w:proofErr w:type="gramStart"/>
      <w:r w:rsidRPr="003D1C44">
        <w:t>i.e.</w:t>
      </w:r>
      <w:proofErr w:type="gramEnd"/>
      <w:r w:rsidRPr="003D1C44">
        <w:t xml:space="preserve"> assigned to parents from 201</w:t>
      </w:r>
      <w:r w:rsidR="00B203F4">
        <w:t>5</w:t>
      </w:r>
      <w:r w:rsidRPr="003D1C44">
        <w:t xml:space="preserve">; </w:t>
      </w:r>
      <w:r w:rsidR="00B203F4">
        <w:t>15</w:t>
      </w:r>
      <w:r w:rsidRPr="003D1C44">
        <w:t xml:space="preserve">%), </w:t>
      </w:r>
      <w:r w:rsidR="00B203F4">
        <w:t>1211</w:t>
      </w:r>
      <w:r w:rsidRPr="003D1C44">
        <w:t xml:space="preserve"> as age-4 (i.e. assigned to parents from 201</w:t>
      </w:r>
      <w:r w:rsidR="00B203F4">
        <w:t>6</w:t>
      </w:r>
      <w:r w:rsidRPr="003D1C44">
        <w:t xml:space="preserve">; </w:t>
      </w:r>
      <w:r w:rsidR="00B203F4">
        <w:t>84</w:t>
      </w:r>
      <w:r w:rsidRPr="003D1C44">
        <w:t xml:space="preserve">%), and </w:t>
      </w:r>
      <w:r w:rsidR="00B203F4">
        <w:t>22</w:t>
      </w:r>
      <w:r w:rsidRPr="003D1C44">
        <w:t xml:space="preserve"> as age-3 (i.e. assigned to parents from 201</w:t>
      </w:r>
      <w:r w:rsidR="00B203F4">
        <w:t>7</w:t>
      </w:r>
      <w:r w:rsidRPr="003D1C44">
        <w:t xml:space="preserve">; </w:t>
      </w:r>
      <w:r w:rsidR="00B203F4">
        <w:t>2</w:t>
      </w:r>
      <w:r w:rsidRPr="003D1C44">
        <w:t xml:space="preserve">%; Table </w:t>
      </w:r>
      <w:r w:rsidR="00641E50">
        <w:t>4</w:t>
      </w:r>
      <w:r w:rsidRPr="003D1C44">
        <w:t xml:space="preserve">). </w:t>
      </w:r>
    </w:p>
    <w:p w14:paraId="05BD4489" w14:textId="77777777" w:rsidR="00B05E2D" w:rsidRDefault="00B05E2D" w:rsidP="00FD331F">
      <w:pPr>
        <w:pStyle w:val="Heading2"/>
        <w:spacing w:line="360" w:lineRule="auto"/>
        <w:ind w:left="-5"/>
      </w:pPr>
    </w:p>
    <w:p w14:paraId="5B22638D" w14:textId="7F87B81E" w:rsidR="00B05E2D" w:rsidRDefault="00B05E2D" w:rsidP="00FD331F">
      <w:pPr>
        <w:pStyle w:val="Heading2"/>
        <w:spacing w:line="360" w:lineRule="auto"/>
        <w:ind w:left="-5"/>
      </w:pPr>
      <w:r w:rsidRPr="00372144">
        <w:t>Total lifetime fitness of salmon outplanted</w:t>
      </w:r>
      <w:r w:rsidR="006C4EC0">
        <w:t xml:space="preserve"> or reintroduced</w:t>
      </w:r>
      <w:r w:rsidRPr="00372144">
        <w:t xml:space="preserve"> above Detroit Dam</w:t>
      </w:r>
      <w:r w:rsidR="00720B2F">
        <w:t xml:space="preserve"> </w:t>
      </w:r>
    </w:p>
    <w:p w14:paraId="5151FE93" w14:textId="34E679EC" w:rsidR="00B05E2D" w:rsidRDefault="00B05E2D" w:rsidP="00FD331F">
      <w:pPr>
        <w:spacing w:line="360" w:lineRule="auto"/>
        <w:ind w:left="-5" w:right="53"/>
      </w:pPr>
      <w:r w:rsidRPr="00630A72">
        <w:rPr>
          <w:u w:val="single"/>
        </w:rPr>
        <w:t>2011</w:t>
      </w:r>
      <w:r w:rsidRPr="002A1A9D">
        <w:t xml:space="preserve"> - </w:t>
      </w:r>
      <w:r w:rsidRPr="0012596D">
        <w:t xml:space="preserve">As estimated from age-3, age-4, and age-5 progeny, the mean TLF for salmon outplanted above Detroit Dam during 2011 was </w:t>
      </w:r>
      <w:r w:rsidR="00372144">
        <w:t>1.00</w:t>
      </w:r>
      <w:r w:rsidRPr="0012596D">
        <w:t xml:space="preserve"> ± 2.1</w:t>
      </w:r>
      <w:r w:rsidR="00372144">
        <w:t>1</w:t>
      </w:r>
      <w:r w:rsidRPr="0012596D">
        <w:t xml:space="preserve"> SD offspring.  </w:t>
      </w:r>
      <w:r w:rsidRPr="0055250C">
        <w:t>Most salmon (</w:t>
      </w:r>
      <w:r w:rsidR="00372144">
        <w:t>99</w:t>
      </w:r>
      <w:r w:rsidRPr="0055250C">
        <w:t xml:space="preserve"> / 149, or </w:t>
      </w:r>
      <w:r w:rsidR="00372144">
        <w:t>66</w:t>
      </w:r>
      <w:r w:rsidRPr="0055250C">
        <w:t xml:space="preserve">%) produced no adult offspring that were detected in subsequent years. It is possible the NOR adult offspring were not sampled or strayed to another river. </w:t>
      </w:r>
      <w:r w:rsidRPr="0092246C">
        <w:t>Mean fitness of males was 0.8</w:t>
      </w:r>
      <w:r w:rsidR="00C116D5">
        <w:t>7</w:t>
      </w:r>
      <w:r w:rsidRPr="0092246C">
        <w:t xml:space="preserve"> ± 2.1</w:t>
      </w:r>
      <w:r w:rsidR="00C116D5">
        <w:t>2</w:t>
      </w:r>
      <w:r w:rsidRPr="0092246C">
        <w:t xml:space="preserve"> SD, whereas the mean fitness of females was 1.</w:t>
      </w:r>
      <w:r w:rsidR="00C116D5">
        <w:t>1</w:t>
      </w:r>
      <w:r w:rsidRPr="0092246C">
        <w:t>4 ± 2.1</w:t>
      </w:r>
      <w:r w:rsidR="00C116D5">
        <w:t>1</w:t>
      </w:r>
      <w:r w:rsidRPr="0092246C">
        <w:t xml:space="preserve"> SD (Table </w:t>
      </w:r>
      <w:r w:rsidR="00641E50">
        <w:t>5</w:t>
      </w:r>
      <w:r w:rsidRPr="0092246C">
        <w:t xml:space="preserve">).  </w:t>
      </w:r>
    </w:p>
    <w:p w14:paraId="51A02BE3" w14:textId="77777777" w:rsidR="00B05E2D" w:rsidRDefault="00B05E2D" w:rsidP="00FD331F">
      <w:pPr>
        <w:spacing w:line="360" w:lineRule="auto"/>
        <w:ind w:left="-5" w:right="53"/>
      </w:pPr>
    </w:p>
    <w:p w14:paraId="08C07F2E" w14:textId="1A79DC52" w:rsidR="00B05E2D" w:rsidRPr="00926F31" w:rsidRDefault="00B05E2D" w:rsidP="00FD331F">
      <w:pPr>
        <w:spacing w:line="360" w:lineRule="auto"/>
        <w:ind w:left="-5" w:right="53"/>
        <w:rPr>
          <w:highlight w:val="yellow"/>
        </w:rPr>
      </w:pPr>
      <w:r w:rsidRPr="00630A72">
        <w:rPr>
          <w:u w:val="single"/>
        </w:rPr>
        <w:t>201</w:t>
      </w:r>
      <w:r>
        <w:rPr>
          <w:u w:val="single"/>
        </w:rPr>
        <w:t>2</w:t>
      </w:r>
      <w:r w:rsidRPr="002A1A9D">
        <w:t xml:space="preserve"> - </w:t>
      </w:r>
      <w:r w:rsidRPr="0012596D">
        <w:t>As estimated from age-3, age-4, and age-5 progeny, the mean TLF for salmon outplanted above Detroit Dam during 201</w:t>
      </w:r>
      <w:r>
        <w:t>2</w:t>
      </w:r>
      <w:r w:rsidRPr="0012596D">
        <w:t xml:space="preserve"> was </w:t>
      </w:r>
      <w:r>
        <w:t>1.</w:t>
      </w:r>
      <w:r w:rsidR="00C116D5">
        <w:t>2</w:t>
      </w:r>
      <w:r>
        <w:t>1</w:t>
      </w:r>
      <w:r w:rsidRPr="0012596D">
        <w:t xml:space="preserve"> ± 2.</w:t>
      </w:r>
      <w:r>
        <w:t>2</w:t>
      </w:r>
      <w:r w:rsidR="00C116D5">
        <w:t>4</w:t>
      </w:r>
      <w:r w:rsidRPr="0012596D">
        <w:t xml:space="preserve"> SD offspring. </w:t>
      </w:r>
      <w:r w:rsidRPr="0055250C">
        <w:t>Most salmon (</w:t>
      </w:r>
      <w:r>
        <w:t>1</w:t>
      </w:r>
      <w:r w:rsidR="00C116D5">
        <w:t>56</w:t>
      </w:r>
      <w:r w:rsidRPr="0055250C">
        <w:t xml:space="preserve"> / </w:t>
      </w:r>
      <w:r>
        <w:t>258</w:t>
      </w:r>
      <w:r w:rsidRPr="0055250C">
        <w:t xml:space="preserve">, or </w:t>
      </w:r>
      <w:r w:rsidR="00C116D5">
        <w:t>60</w:t>
      </w:r>
      <w:r w:rsidRPr="0055250C">
        <w:t xml:space="preserve">%) produced no adult offspring that were detected in subsequent years. It is possible the NOR adult offspring were not sampled or strayed to another river. </w:t>
      </w:r>
      <w:r w:rsidRPr="0092246C">
        <w:t xml:space="preserve">Mean fitness of males was </w:t>
      </w:r>
      <w:r>
        <w:t>1.3</w:t>
      </w:r>
      <w:r w:rsidR="00C116D5">
        <w:t>1</w:t>
      </w:r>
      <w:r w:rsidRPr="0092246C">
        <w:t xml:space="preserve"> ± 2.</w:t>
      </w:r>
      <w:r>
        <w:t>4</w:t>
      </w:r>
      <w:r w:rsidR="00C116D5">
        <w:t>7</w:t>
      </w:r>
      <w:r w:rsidRPr="0092246C">
        <w:t xml:space="preserve"> SD, whereas the mean fitness of females was 1.</w:t>
      </w:r>
      <w:r w:rsidR="00C116D5">
        <w:t>13</w:t>
      </w:r>
      <w:r w:rsidRPr="0092246C">
        <w:t xml:space="preserve"> ± </w:t>
      </w:r>
      <w:r>
        <w:t>2.0</w:t>
      </w:r>
      <w:r w:rsidR="00C116D5">
        <w:t>5</w:t>
      </w:r>
      <w:r w:rsidRPr="0092246C">
        <w:t xml:space="preserve"> SD (Table </w:t>
      </w:r>
      <w:r w:rsidR="00641E50">
        <w:t>5</w:t>
      </w:r>
      <w:r w:rsidRPr="0092246C">
        <w:t xml:space="preserve">).  </w:t>
      </w:r>
    </w:p>
    <w:p w14:paraId="5BDBC7C6" w14:textId="77777777" w:rsidR="00B05E2D" w:rsidRPr="00926F31" w:rsidRDefault="00B05E2D" w:rsidP="00FD331F">
      <w:pPr>
        <w:spacing w:line="360" w:lineRule="auto"/>
        <w:ind w:left="-5" w:right="53"/>
        <w:rPr>
          <w:highlight w:val="yellow"/>
        </w:rPr>
      </w:pPr>
    </w:p>
    <w:p w14:paraId="198BDC63" w14:textId="0DD8671F" w:rsidR="00B05E2D" w:rsidRDefault="00B05E2D" w:rsidP="00FD331F">
      <w:pPr>
        <w:spacing w:line="360" w:lineRule="auto"/>
        <w:ind w:left="-5" w:right="53"/>
      </w:pPr>
      <w:r w:rsidRPr="00630A72">
        <w:rPr>
          <w:u w:val="single"/>
        </w:rPr>
        <w:t>201</w:t>
      </w:r>
      <w:r>
        <w:rPr>
          <w:u w:val="single"/>
        </w:rPr>
        <w:t>3</w:t>
      </w:r>
      <w:r w:rsidRPr="005B341A">
        <w:t xml:space="preserve"> </w:t>
      </w:r>
      <w:r>
        <w:t xml:space="preserve">- </w:t>
      </w:r>
      <w:r w:rsidRPr="0012596D">
        <w:t>As estimated from age-3, age-4, and age-5 progeny, the mean TLF for salmon outplanted above Detroit Dam during 201</w:t>
      </w:r>
      <w:r>
        <w:t>3</w:t>
      </w:r>
      <w:r w:rsidRPr="0012596D">
        <w:t xml:space="preserve"> was </w:t>
      </w:r>
      <w:r>
        <w:t>0.</w:t>
      </w:r>
      <w:r w:rsidR="00C116D5">
        <w:t>39</w:t>
      </w:r>
      <w:r w:rsidRPr="0012596D">
        <w:t xml:space="preserve"> ± </w:t>
      </w:r>
      <w:r>
        <w:t>0.9</w:t>
      </w:r>
      <w:r w:rsidR="00C116D5">
        <w:t>0</w:t>
      </w:r>
      <w:r w:rsidRPr="0012596D">
        <w:t xml:space="preserve"> SD offspring. </w:t>
      </w:r>
      <w:r w:rsidRPr="0055250C">
        <w:t>Most salmon (</w:t>
      </w:r>
      <w:r>
        <w:t>8</w:t>
      </w:r>
      <w:r w:rsidR="00C116D5">
        <w:t>77</w:t>
      </w:r>
      <w:r w:rsidRPr="0055250C">
        <w:t xml:space="preserve"> / </w:t>
      </w:r>
      <w:r>
        <w:t>1125</w:t>
      </w:r>
      <w:r w:rsidRPr="0055250C">
        <w:t xml:space="preserve">, or </w:t>
      </w:r>
      <w:r>
        <w:t>7</w:t>
      </w:r>
      <w:r w:rsidR="00C116D5">
        <w:t>8</w:t>
      </w:r>
      <w:r w:rsidRPr="0055250C">
        <w:t xml:space="preserve">%) produced no adult offspring that were detected in subsequent years. It is possible the NOR adult offspring were not sampled or strayed to another river. </w:t>
      </w:r>
      <w:r w:rsidRPr="0092246C">
        <w:t xml:space="preserve">Mean fitness of males was </w:t>
      </w:r>
      <w:r>
        <w:t>0.3</w:t>
      </w:r>
      <w:r w:rsidR="00C116D5">
        <w:t>4</w:t>
      </w:r>
      <w:r w:rsidRPr="0092246C">
        <w:t xml:space="preserve"> ± </w:t>
      </w:r>
      <w:r>
        <w:t>0.</w:t>
      </w:r>
      <w:r w:rsidR="00C116D5">
        <w:t>86</w:t>
      </w:r>
      <w:r w:rsidRPr="0092246C">
        <w:t xml:space="preserve"> SD, whereas the mean fitness of females was </w:t>
      </w:r>
      <w:r>
        <w:t>0.4</w:t>
      </w:r>
      <w:r w:rsidR="00C116D5">
        <w:t>5</w:t>
      </w:r>
      <w:r w:rsidRPr="0092246C">
        <w:t xml:space="preserve"> ± </w:t>
      </w:r>
      <w:r>
        <w:t>0.9</w:t>
      </w:r>
      <w:r w:rsidR="00C116D5">
        <w:t>5</w:t>
      </w:r>
      <w:r w:rsidRPr="0092246C">
        <w:t xml:space="preserve"> SD (Table </w:t>
      </w:r>
      <w:r w:rsidR="00641E50">
        <w:t>5</w:t>
      </w:r>
      <w:r w:rsidRPr="0092246C">
        <w:t xml:space="preserve">).  </w:t>
      </w:r>
    </w:p>
    <w:p w14:paraId="25927332" w14:textId="77777777" w:rsidR="00B05E2D" w:rsidRDefault="00B05E2D" w:rsidP="00FD331F">
      <w:pPr>
        <w:spacing w:line="360" w:lineRule="auto"/>
        <w:ind w:left="-5" w:right="53"/>
      </w:pPr>
    </w:p>
    <w:p w14:paraId="7E5A0599" w14:textId="7E2C8A55" w:rsidR="00B05E2D" w:rsidRDefault="00B05E2D" w:rsidP="00FD331F">
      <w:pPr>
        <w:spacing w:line="360" w:lineRule="auto"/>
        <w:ind w:left="-5" w:right="53"/>
      </w:pPr>
      <w:r w:rsidRPr="00630A72">
        <w:rPr>
          <w:u w:val="single"/>
        </w:rPr>
        <w:t>201</w:t>
      </w:r>
      <w:r>
        <w:rPr>
          <w:u w:val="single"/>
        </w:rPr>
        <w:t>4</w:t>
      </w:r>
      <w:r w:rsidRPr="005B341A">
        <w:t xml:space="preserve"> </w:t>
      </w:r>
      <w:r>
        <w:t>-</w:t>
      </w:r>
      <w:r w:rsidRPr="00D63D17">
        <w:t xml:space="preserve"> </w:t>
      </w:r>
      <w:r w:rsidRPr="0012596D">
        <w:t>As estimated from age-3, age-4, and age-5 progeny, the mean TLF for salmon outplanted above Detroit Dam during 201</w:t>
      </w:r>
      <w:r>
        <w:t>4</w:t>
      </w:r>
      <w:r w:rsidRPr="0012596D">
        <w:t xml:space="preserve"> was </w:t>
      </w:r>
      <w:r>
        <w:t>0.1</w:t>
      </w:r>
      <w:r w:rsidR="00C116D5">
        <w:t>7</w:t>
      </w:r>
      <w:r w:rsidRPr="0012596D">
        <w:t xml:space="preserve"> ± </w:t>
      </w:r>
      <w:r>
        <w:t>0.60</w:t>
      </w:r>
      <w:r w:rsidRPr="0012596D">
        <w:t xml:space="preserve"> SD offspring. </w:t>
      </w:r>
      <w:r w:rsidRPr="0055250C">
        <w:t>Most salmon (</w:t>
      </w:r>
      <w:r>
        <w:t>7</w:t>
      </w:r>
      <w:r w:rsidR="00C116D5">
        <w:t>57</w:t>
      </w:r>
      <w:r w:rsidRPr="0055250C">
        <w:t xml:space="preserve"> / </w:t>
      </w:r>
      <w:r>
        <w:t>861</w:t>
      </w:r>
      <w:r w:rsidRPr="0055250C">
        <w:t xml:space="preserve">, or </w:t>
      </w:r>
      <w:r>
        <w:t>8</w:t>
      </w:r>
      <w:r w:rsidR="00C116D5">
        <w:t>8</w:t>
      </w:r>
      <w:r w:rsidRPr="0055250C">
        <w:t>%) produced no adult offspring that were detected in subsequent years. It is possible the NOR adult offspring were not sampled or strayed to another river</w:t>
      </w:r>
      <w:r w:rsidR="00273E36">
        <w:t>.</w:t>
      </w:r>
      <w:r w:rsidRPr="0055250C">
        <w:t xml:space="preserve"> </w:t>
      </w:r>
      <w:r w:rsidRPr="0092246C">
        <w:t xml:space="preserve">Mean fitness of males was </w:t>
      </w:r>
      <w:r>
        <w:t>0.1</w:t>
      </w:r>
      <w:r w:rsidR="00C116D5">
        <w:t>4</w:t>
      </w:r>
      <w:r w:rsidRPr="0092246C">
        <w:t xml:space="preserve"> ± </w:t>
      </w:r>
      <w:r>
        <w:t>0.</w:t>
      </w:r>
      <w:r w:rsidR="00C116D5">
        <w:t>49</w:t>
      </w:r>
      <w:r w:rsidRPr="0092246C">
        <w:t xml:space="preserve"> SD, whereas the mean fitness of females was </w:t>
      </w:r>
      <w:r>
        <w:t>0.2</w:t>
      </w:r>
      <w:r w:rsidR="00C116D5">
        <w:t>4</w:t>
      </w:r>
      <w:r w:rsidRPr="0092246C">
        <w:t xml:space="preserve"> ± </w:t>
      </w:r>
      <w:r>
        <w:t>0.76</w:t>
      </w:r>
      <w:r w:rsidRPr="0092246C">
        <w:t xml:space="preserve"> SD (Table </w:t>
      </w:r>
      <w:r w:rsidR="00641E50">
        <w:t>5</w:t>
      </w:r>
      <w:r w:rsidRPr="0092246C">
        <w:t>).</w:t>
      </w:r>
    </w:p>
    <w:p w14:paraId="5E95C6E0" w14:textId="77777777" w:rsidR="00B05E2D" w:rsidRDefault="00B05E2D" w:rsidP="00FD331F">
      <w:pPr>
        <w:spacing w:line="360" w:lineRule="auto"/>
        <w:ind w:left="-5" w:right="53"/>
      </w:pPr>
    </w:p>
    <w:p w14:paraId="6020599A" w14:textId="2B275ED9" w:rsidR="006C4EC0" w:rsidRDefault="00B05E2D" w:rsidP="006C4EC0">
      <w:pPr>
        <w:spacing w:line="360" w:lineRule="auto"/>
        <w:ind w:left="-5" w:right="53" w:firstLine="5"/>
      </w:pPr>
      <w:r w:rsidRPr="00F51A5C">
        <w:rPr>
          <w:u w:val="single"/>
        </w:rPr>
        <w:t>2015</w:t>
      </w:r>
      <w:r w:rsidRPr="00F51A5C">
        <w:t xml:space="preserve"> -</w:t>
      </w:r>
      <w:r w:rsidR="00C116D5">
        <w:t xml:space="preserve"> </w:t>
      </w:r>
      <w:r w:rsidR="00C116D5" w:rsidRPr="0012596D">
        <w:t>As estimated from age-3, age-4, and age-5 progeny, the mean TLF for salmon outplanted above Detroit Dam during 201</w:t>
      </w:r>
      <w:r w:rsidR="00C116D5">
        <w:t>5</w:t>
      </w:r>
      <w:r w:rsidR="00C116D5" w:rsidRPr="0012596D">
        <w:t xml:space="preserve"> was </w:t>
      </w:r>
      <w:r w:rsidR="00C116D5">
        <w:t>0.69</w:t>
      </w:r>
      <w:r w:rsidR="00C116D5" w:rsidRPr="0012596D">
        <w:t xml:space="preserve"> ± </w:t>
      </w:r>
      <w:r w:rsidR="00C116D5">
        <w:t>1.41</w:t>
      </w:r>
      <w:r w:rsidR="00C116D5" w:rsidRPr="0012596D">
        <w:t xml:space="preserve"> SD offspring. </w:t>
      </w:r>
      <w:r w:rsidR="00C116D5" w:rsidRPr="0055250C">
        <w:t>Most salmon (</w:t>
      </w:r>
      <w:r w:rsidR="00C116D5">
        <w:t>734</w:t>
      </w:r>
      <w:r w:rsidR="00C116D5" w:rsidRPr="0055250C">
        <w:t xml:space="preserve"> / </w:t>
      </w:r>
      <w:r w:rsidR="00C116D5">
        <w:t>1</w:t>
      </w:r>
      <w:r w:rsidR="006C4EC0">
        <w:t>042</w:t>
      </w:r>
      <w:r w:rsidR="00C116D5" w:rsidRPr="0055250C">
        <w:t xml:space="preserve">, or </w:t>
      </w:r>
      <w:r w:rsidR="00C116D5">
        <w:t>65</w:t>
      </w:r>
      <w:r w:rsidR="00C116D5" w:rsidRPr="0055250C">
        <w:t xml:space="preserve">%) produced no adult offspring that were detected in subsequent years. It is possible the NOR adult offspring were not sampled or strayed to another river. </w:t>
      </w:r>
      <w:r w:rsidR="00C116D5" w:rsidRPr="0092246C">
        <w:t xml:space="preserve">Mean fitness of males was </w:t>
      </w:r>
      <w:r w:rsidR="00C116D5">
        <w:t>0.</w:t>
      </w:r>
      <w:r w:rsidR="00FD3482">
        <w:t>56</w:t>
      </w:r>
      <w:r w:rsidR="00C116D5" w:rsidRPr="0092246C">
        <w:t xml:space="preserve"> ± </w:t>
      </w:r>
      <w:r w:rsidR="00FD3482">
        <w:t>1.24</w:t>
      </w:r>
      <w:r w:rsidR="00C116D5" w:rsidRPr="0092246C">
        <w:t xml:space="preserve"> SD, whereas the mean fitness of females was </w:t>
      </w:r>
      <w:r w:rsidR="00C116D5">
        <w:t>0.82</w:t>
      </w:r>
      <w:r w:rsidR="00C116D5" w:rsidRPr="0092246C">
        <w:t xml:space="preserve"> ± </w:t>
      </w:r>
      <w:r w:rsidR="00C116D5">
        <w:t>1.55</w:t>
      </w:r>
      <w:r w:rsidR="00C116D5" w:rsidRPr="0092246C">
        <w:t xml:space="preserve"> SD (Table </w:t>
      </w:r>
      <w:r w:rsidR="00641E50">
        <w:t>5</w:t>
      </w:r>
      <w:r w:rsidR="00C116D5" w:rsidRPr="0092246C">
        <w:t>).</w:t>
      </w:r>
      <w:r w:rsidR="006C4EC0">
        <w:t xml:space="preserve"> </w:t>
      </w:r>
    </w:p>
    <w:p w14:paraId="0F9A9E05" w14:textId="77777777" w:rsidR="006C4EC0" w:rsidRDefault="006C4EC0" w:rsidP="006C4EC0">
      <w:pPr>
        <w:spacing w:line="360" w:lineRule="auto"/>
        <w:ind w:left="-5" w:right="53" w:firstLine="5"/>
      </w:pPr>
    </w:p>
    <w:p w14:paraId="0CA87BD7" w14:textId="47CE0FB8" w:rsidR="006C4EC0" w:rsidRPr="000515F4" w:rsidRDefault="006C4EC0" w:rsidP="006C4EC0">
      <w:pPr>
        <w:spacing w:line="360" w:lineRule="auto"/>
        <w:ind w:left="-5" w:right="53" w:firstLine="5"/>
      </w:pPr>
      <w:r w:rsidRPr="00FC757D">
        <w:t xml:space="preserve">As estimated from age-3, age-4, and age-5 progeny, the mean TLF for </w:t>
      </w:r>
      <w:r>
        <w:t>salmon</w:t>
      </w:r>
      <w:r w:rsidRPr="00FC757D">
        <w:t xml:space="preserve"> </w:t>
      </w:r>
      <w:r>
        <w:t>reintroduced above</w:t>
      </w:r>
      <w:r w:rsidRPr="00FC757D">
        <w:t xml:space="preserve"> </w:t>
      </w:r>
      <w:r>
        <w:t>Detroit Dam</w:t>
      </w:r>
      <w:r w:rsidRPr="00FC757D">
        <w:t xml:space="preserve"> in 201</w:t>
      </w:r>
      <w:r>
        <w:t>5</w:t>
      </w:r>
      <w:r w:rsidRPr="00FC757D">
        <w:t xml:space="preserve"> was </w:t>
      </w:r>
      <w:r>
        <w:t>1.21</w:t>
      </w:r>
      <w:r w:rsidRPr="009832BE">
        <w:t xml:space="preserve"> ± </w:t>
      </w:r>
      <w:r>
        <w:t>2.63</w:t>
      </w:r>
      <w:r w:rsidRPr="00FC757D">
        <w:t xml:space="preserve"> SD offspring.</w:t>
      </w:r>
      <w:r>
        <w:t xml:space="preserve"> Most salmon (264 / 431, or 61%) produced no adult offspring that were detected in subsequent years.</w:t>
      </w:r>
      <w:r w:rsidRPr="00FC757D">
        <w:t xml:space="preserve"> </w:t>
      </w:r>
      <w:r>
        <w:t>Mean fitness of males was 1.12</w:t>
      </w:r>
      <w:r w:rsidRPr="009832BE">
        <w:t xml:space="preserve"> ± </w:t>
      </w:r>
      <w:r>
        <w:t>2.72</w:t>
      </w:r>
      <w:r w:rsidRPr="009832BE">
        <w:t xml:space="preserve"> SD</w:t>
      </w:r>
      <w:r>
        <w:t>, (</w:t>
      </w:r>
      <w:r>
        <w:rPr>
          <w:i/>
          <w:iCs/>
        </w:rPr>
        <w:t xml:space="preserve">n = </w:t>
      </w:r>
      <w:r>
        <w:t>287), whereas the mean fitness of females was</w:t>
      </w:r>
      <w:r w:rsidRPr="00FC757D">
        <w:t xml:space="preserve"> </w:t>
      </w:r>
      <w:r>
        <w:t>1.39</w:t>
      </w:r>
      <w:r w:rsidRPr="009832BE">
        <w:t xml:space="preserve"> ± </w:t>
      </w:r>
      <w:r>
        <w:t xml:space="preserve">2.45 </w:t>
      </w:r>
      <w:r w:rsidRPr="009832BE">
        <w:t>SD</w:t>
      </w:r>
      <w:r>
        <w:t xml:space="preserve"> (</w:t>
      </w:r>
      <w:r>
        <w:rPr>
          <w:i/>
          <w:iCs/>
        </w:rPr>
        <w:t xml:space="preserve">n = </w:t>
      </w:r>
      <w:r>
        <w:t>144</w:t>
      </w:r>
      <w:r w:rsidRPr="00FC757D">
        <w:t>)</w:t>
      </w:r>
      <w:r w:rsidR="000B783D">
        <w:t xml:space="preserve"> (Table </w:t>
      </w:r>
      <w:r w:rsidR="00641E50">
        <w:t>5</w:t>
      </w:r>
      <w:r w:rsidR="000B783D">
        <w:t>)</w:t>
      </w:r>
      <w:r w:rsidRPr="00FC757D">
        <w:t>.</w:t>
      </w:r>
    </w:p>
    <w:p w14:paraId="433EBC1E" w14:textId="36A3A6DF" w:rsidR="00C116D5" w:rsidRDefault="00C116D5" w:rsidP="00FD331F">
      <w:pPr>
        <w:spacing w:line="360" w:lineRule="auto"/>
        <w:ind w:left="-5" w:right="53"/>
      </w:pPr>
    </w:p>
    <w:p w14:paraId="4F58FA2F" w14:textId="6055B68B" w:rsidR="006C4EC0" w:rsidRPr="000515F4" w:rsidRDefault="00886DD9" w:rsidP="006C4EC0">
      <w:pPr>
        <w:spacing w:line="360" w:lineRule="auto"/>
        <w:ind w:left="-5" w:right="53" w:firstLine="5"/>
      </w:pPr>
      <w:r>
        <w:t xml:space="preserve">The </w:t>
      </w:r>
      <w:r w:rsidR="006C4EC0">
        <w:t>mean TLF</w:t>
      </w:r>
      <w:r>
        <w:t xml:space="preserve"> of HOR salmon outplanted above Detroit Dam and NOR salmon reintroduced above Detroit Dam together in 2015</w:t>
      </w:r>
      <w:r w:rsidR="006C4EC0">
        <w:t xml:space="preserve"> was 0.83 </w:t>
      </w:r>
      <w:r w:rsidR="006C4EC0" w:rsidRPr="0012596D">
        <w:t xml:space="preserve">± </w:t>
      </w:r>
      <w:r w:rsidR="006C4EC0">
        <w:t>1.87</w:t>
      </w:r>
      <w:r w:rsidR="006C4EC0" w:rsidRPr="0012596D">
        <w:t xml:space="preserve"> SD offspring</w:t>
      </w:r>
      <w:r w:rsidR="006C4EC0">
        <w:t xml:space="preserve">. Most salmon (998 / 1473, or 68%) </w:t>
      </w:r>
      <w:r w:rsidR="006C4EC0" w:rsidRPr="0055250C">
        <w:t>produced no adult offspring that were detected in subsequent years.</w:t>
      </w:r>
      <w:r w:rsidR="006C4EC0">
        <w:t xml:space="preserve"> Mean fitness of males was 0.76 </w:t>
      </w:r>
      <w:r w:rsidR="006C4EC0" w:rsidRPr="009832BE">
        <w:t xml:space="preserve">± </w:t>
      </w:r>
      <w:r w:rsidR="006C4EC0">
        <w:t>1.92</w:t>
      </w:r>
      <w:r w:rsidR="006C4EC0" w:rsidRPr="009832BE">
        <w:t xml:space="preserve"> SD</w:t>
      </w:r>
      <w:r w:rsidR="006C4EC0">
        <w:t>, (</w:t>
      </w:r>
      <w:r w:rsidR="006C4EC0">
        <w:rPr>
          <w:i/>
          <w:iCs/>
        </w:rPr>
        <w:t xml:space="preserve">n = </w:t>
      </w:r>
      <w:r w:rsidR="006C4EC0">
        <w:t>810), whereas the mean fitness of females was</w:t>
      </w:r>
      <w:r w:rsidR="006C4EC0" w:rsidRPr="00FC757D">
        <w:t xml:space="preserve"> </w:t>
      </w:r>
      <w:r w:rsidR="006C4EC0">
        <w:t>0.95</w:t>
      </w:r>
      <w:r w:rsidR="006C4EC0" w:rsidRPr="009832BE">
        <w:t xml:space="preserve"> ± </w:t>
      </w:r>
      <w:r w:rsidR="006C4EC0">
        <w:t xml:space="preserve">1.80 </w:t>
      </w:r>
      <w:r w:rsidR="006C4EC0" w:rsidRPr="009832BE">
        <w:t>SD</w:t>
      </w:r>
      <w:r w:rsidR="006C4EC0">
        <w:t xml:space="preserve"> (</w:t>
      </w:r>
      <w:r w:rsidR="006C4EC0">
        <w:rPr>
          <w:i/>
          <w:iCs/>
        </w:rPr>
        <w:t xml:space="preserve">n = </w:t>
      </w:r>
      <w:r w:rsidR="006C4EC0">
        <w:t>663</w:t>
      </w:r>
      <w:r w:rsidR="006C4EC0" w:rsidRPr="00FC757D">
        <w:t>)</w:t>
      </w:r>
      <w:r w:rsidR="00641E50">
        <w:t xml:space="preserve"> (Table 5)</w:t>
      </w:r>
      <w:r w:rsidR="006C4EC0" w:rsidRPr="00FC757D">
        <w:t>.</w:t>
      </w:r>
    </w:p>
    <w:p w14:paraId="7D1F1BEC" w14:textId="77777777" w:rsidR="00B05E2D" w:rsidRPr="00F51A5C" w:rsidRDefault="00B05E2D" w:rsidP="00FD331F">
      <w:pPr>
        <w:spacing w:line="360" w:lineRule="auto"/>
      </w:pPr>
    </w:p>
    <w:p w14:paraId="51C59F2A" w14:textId="64F6210B" w:rsidR="00E225C1" w:rsidRDefault="00B05E2D" w:rsidP="00D36931">
      <w:pPr>
        <w:pStyle w:val="Heading2"/>
        <w:spacing w:line="360" w:lineRule="auto"/>
        <w:ind w:left="-5"/>
      </w:pPr>
      <w:commentRangeStart w:id="37"/>
      <w:r w:rsidRPr="00F51A5C">
        <w:lastRenderedPageBreak/>
        <w:t xml:space="preserve">Predictors of total lifetime fitness </w:t>
      </w:r>
      <w:r w:rsidR="00E93324" w:rsidRPr="00F51A5C">
        <w:t>of salmon outplanted above Detroit Dam</w:t>
      </w:r>
      <w:commentRangeEnd w:id="37"/>
      <w:r w:rsidR="00161855">
        <w:rPr>
          <w:rStyle w:val="CommentReference"/>
          <w:i w:val="0"/>
        </w:rPr>
        <w:commentReference w:id="37"/>
      </w:r>
    </w:p>
    <w:p w14:paraId="07DE4CEB" w14:textId="77777777" w:rsidR="00E225C1" w:rsidRPr="00E225C1" w:rsidRDefault="00E225C1" w:rsidP="00E225C1"/>
    <w:p w14:paraId="0150B75B" w14:textId="2FFE156D" w:rsidR="00B05E2D" w:rsidRPr="00E225C1" w:rsidRDefault="00B05E2D" w:rsidP="00FD331F">
      <w:pPr>
        <w:spacing w:line="360" w:lineRule="auto"/>
        <w:ind w:left="-5" w:right="53"/>
      </w:pPr>
      <w:r w:rsidRPr="00630A72">
        <w:rPr>
          <w:u w:val="single"/>
        </w:rPr>
        <w:t>2011</w:t>
      </w:r>
      <w:r w:rsidRPr="002A1A9D">
        <w:t xml:space="preserve"> - </w:t>
      </w:r>
      <w:r>
        <w:rPr>
          <w:i/>
        </w:rPr>
        <w:t>R</w:t>
      </w:r>
      <w:r w:rsidRPr="0037284B">
        <w:rPr>
          <w:i/>
        </w:rPr>
        <w:t>elease location</w:t>
      </w:r>
      <w:r w:rsidRPr="0037284B">
        <w:t xml:space="preserve"> was not included in the model because all outplants were released at the same location</w:t>
      </w:r>
      <w:r>
        <w:t>,</w:t>
      </w:r>
      <w:r w:rsidRPr="0037284B">
        <w:t xml:space="preserve"> </w:t>
      </w:r>
      <w:r>
        <w:t>R</w:t>
      </w:r>
      <w:r w:rsidRPr="0037284B">
        <w:t>eservoir (</w:t>
      </w:r>
      <w:proofErr w:type="spellStart"/>
      <w:r w:rsidRPr="0037284B">
        <w:t>Mongold</w:t>
      </w:r>
      <w:proofErr w:type="spellEnd"/>
      <w:r w:rsidRPr="0037284B">
        <w:t xml:space="preserve">). </w:t>
      </w:r>
      <w:r w:rsidR="00E225C1">
        <w:t xml:space="preserve">There were only three release dates at this single location, and consequently only three unique values of </w:t>
      </w:r>
      <w:r w:rsidR="00E225C1" w:rsidRPr="000B783D">
        <w:rPr>
          <w:i/>
          <w:iCs/>
        </w:rPr>
        <w:t>release group density</w:t>
      </w:r>
      <w:r w:rsidR="00E225C1">
        <w:t xml:space="preserve"> and </w:t>
      </w:r>
      <w:r w:rsidR="00E225C1" w:rsidRPr="000B783D">
        <w:rPr>
          <w:i/>
          <w:iCs/>
        </w:rPr>
        <w:t>release group sex ratio</w:t>
      </w:r>
      <w:r w:rsidR="00E225C1">
        <w:t xml:space="preserve"> included in the model. We were unable to parse the potential effects of these</w:t>
      </w:r>
      <w:r w:rsidR="000B783D">
        <w:t xml:space="preserve"> three</w:t>
      </w:r>
      <w:r w:rsidR="00E225C1">
        <w:t xml:space="preserve"> predictors due to multicollinearity when </w:t>
      </w:r>
      <w:r w:rsidR="000B783D">
        <w:t>all were</w:t>
      </w:r>
      <w:r w:rsidR="00E225C1">
        <w:t xml:space="preserve"> included in the model. </w:t>
      </w:r>
      <w:r w:rsidR="002C0C17">
        <w:t>Instead,</w:t>
      </w:r>
      <w:r w:rsidR="00E225C1">
        <w:t xml:space="preserve"> we fit a simplified model with only </w:t>
      </w:r>
      <w:r w:rsidR="00E225C1">
        <w:rPr>
          <w:i/>
          <w:iCs/>
        </w:rPr>
        <w:t>sex, release day, release group density</w:t>
      </w:r>
      <w:r w:rsidR="00D36931">
        <w:t xml:space="preserve"> and the interaction </w:t>
      </w:r>
      <w:r w:rsidR="00D36931">
        <w:rPr>
          <w:i/>
          <w:iCs/>
        </w:rPr>
        <w:t>sex * release group density</w:t>
      </w:r>
      <w:r w:rsidR="00E225C1">
        <w:rPr>
          <w:i/>
          <w:iCs/>
        </w:rPr>
        <w:t xml:space="preserve">. </w:t>
      </w:r>
      <w:r w:rsidR="00E225C1">
        <w:t xml:space="preserve">No predictors were retained after model selection by either likelihood ratio tests of individual predictors or backward selection using Wald tests (Table </w:t>
      </w:r>
      <w:r w:rsidR="00641E50">
        <w:t>6</w:t>
      </w:r>
      <w:r w:rsidR="00E225C1">
        <w:t xml:space="preserve">). </w:t>
      </w:r>
    </w:p>
    <w:p w14:paraId="1096DEF3" w14:textId="77777777" w:rsidR="00B05E2D" w:rsidRDefault="00B05E2D" w:rsidP="00FD331F">
      <w:pPr>
        <w:spacing w:line="360" w:lineRule="auto"/>
        <w:ind w:left="-5" w:right="53"/>
      </w:pPr>
    </w:p>
    <w:p w14:paraId="06F3CF4C" w14:textId="4922B934" w:rsidR="00B05E2D" w:rsidRPr="00934189" w:rsidRDefault="00B05E2D" w:rsidP="00934189">
      <w:pPr>
        <w:spacing w:line="360" w:lineRule="auto"/>
      </w:pPr>
      <w:r w:rsidRPr="00630A72">
        <w:rPr>
          <w:u w:val="single"/>
        </w:rPr>
        <w:t>201</w:t>
      </w:r>
      <w:r>
        <w:rPr>
          <w:u w:val="single"/>
        </w:rPr>
        <w:t>2</w:t>
      </w:r>
      <w:r w:rsidRPr="002A1A9D">
        <w:t xml:space="preserve"> </w:t>
      </w:r>
      <w:r w:rsidR="00EF6A90">
        <w:t xml:space="preserve">– </w:t>
      </w:r>
      <w:r w:rsidR="00E225C1">
        <w:rPr>
          <w:i/>
        </w:rPr>
        <w:t>R</w:t>
      </w:r>
      <w:r w:rsidR="00E225C1" w:rsidRPr="0037284B">
        <w:rPr>
          <w:i/>
        </w:rPr>
        <w:t>elease location</w:t>
      </w:r>
      <w:r w:rsidR="00E225C1" w:rsidRPr="0037284B">
        <w:t xml:space="preserve"> was not included in the model because outplants were released at </w:t>
      </w:r>
      <w:r w:rsidR="00E225C1">
        <w:t xml:space="preserve">only two locations and of the two locations, one was utilized on only a single day, late in the season and at high density. </w:t>
      </w:r>
      <w:proofErr w:type="gramStart"/>
      <w:r w:rsidR="00E225C1">
        <w:t>Therefore</w:t>
      </w:r>
      <w:proofErr w:type="gramEnd"/>
      <w:r w:rsidR="00E225C1">
        <w:t xml:space="preserve"> we are unable to parse the effect of </w:t>
      </w:r>
      <w:r w:rsidR="00E225C1">
        <w:rPr>
          <w:i/>
          <w:iCs/>
        </w:rPr>
        <w:t>release location</w:t>
      </w:r>
      <w:r w:rsidR="00E225C1">
        <w:t xml:space="preserve"> from the effects of </w:t>
      </w:r>
      <w:r w:rsidR="00E225C1">
        <w:rPr>
          <w:i/>
          <w:iCs/>
        </w:rPr>
        <w:t xml:space="preserve">release group density </w:t>
      </w:r>
      <w:r w:rsidR="00E225C1">
        <w:t xml:space="preserve">or </w:t>
      </w:r>
      <w:r w:rsidR="00E225C1">
        <w:rPr>
          <w:i/>
          <w:iCs/>
        </w:rPr>
        <w:t xml:space="preserve">release day. </w:t>
      </w:r>
      <w:r w:rsidR="00E225C1" w:rsidRPr="00E225C1">
        <w:t>After model selection, only a single predictor was included in the final model</w:t>
      </w:r>
      <w:r w:rsidR="00D36931">
        <w:t>:</w:t>
      </w:r>
      <w:r w:rsidR="00E225C1" w:rsidRPr="00E225C1">
        <w:t xml:space="preserve"> </w:t>
      </w:r>
      <w:r w:rsidR="00E225C1">
        <w:rPr>
          <w:i/>
          <w:iCs/>
        </w:rPr>
        <w:t xml:space="preserve">release group density </w:t>
      </w:r>
      <w:r w:rsidR="005521D9">
        <w:t xml:space="preserve">(Table </w:t>
      </w:r>
      <w:r w:rsidR="00641E50">
        <w:t>6</w:t>
      </w:r>
      <w:r w:rsidR="005521D9">
        <w:t>)</w:t>
      </w:r>
      <w:r w:rsidR="00915035">
        <w:t xml:space="preserve">. </w:t>
      </w:r>
      <w:r w:rsidR="00934189">
        <w:t xml:space="preserve">The effect of </w:t>
      </w:r>
      <w:r w:rsidR="00934189">
        <w:rPr>
          <w:i/>
          <w:iCs/>
        </w:rPr>
        <w:t xml:space="preserve">release group density </w:t>
      </w:r>
      <w:ins w:id="38" w:author="David Dayan" w:date="2022-06-06T13:07:00Z">
        <w:r w:rsidR="00915035" w:rsidRPr="00915035">
          <w:t xml:space="preserve">was </w:t>
        </w:r>
        <w:r w:rsidR="00915035">
          <w:t>positive</w:t>
        </w:r>
        <w:r w:rsidR="00915035" w:rsidRPr="00915035">
          <w:t xml:space="preserve"> and</w:t>
        </w:r>
        <w:r w:rsidR="00915035">
          <w:rPr>
            <w:i/>
            <w:iCs/>
          </w:rPr>
          <w:t xml:space="preserve"> </w:t>
        </w:r>
      </w:ins>
      <w:r w:rsidR="00934189">
        <w:t xml:space="preserve">is presented on the response scale (TLF) in </w:t>
      </w:r>
      <w:commentRangeStart w:id="39"/>
      <w:commentRangeStart w:id="40"/>
      <w:commentRangeStart w:id="41"/>
      <w:r w:rsidR="00E225C1">
        <w:t xml:space="preserve">supplemental figure 1a. </w:t>
      </w:r>
      <w:commentRangeEnd w:id="39"/>
      <w:r w:rsidR="00E225C1">
        <w:rPr>
          <w:rStyle w:val="CommentReference"/>
          <w:color w:val="000000"/>
        </w:rPr>
        <w:commentReference w:id="39"/>
      </w:r>
      <w:commentRangeEnd w:id="40"/>
      <w:r w:rsidR="00915035">
        <w:rPr>
          <w:rStyle w:val="CommentReference"/>
          <w:color w:val="000000"/>
        </w:rPr>
        <w:commentReference w:id="40"/>
      </w:r>
      <w:commentRangeEnd w:id="41"/>
      <w:r w:rsidR="00E15FB2">
        <w:rPr>
          <w:rStyle w:val="CommentReference"/>
          <w:color w:val="000000"/>
        </w:rPr>
        <w:commentReference w:id="41"/>
      </w:r>
    </w:p>
    <w:p w14:paraId="52644C5F" w14:textId="77777777" w:rsidR="00B05E2D" w:rsidRPr="00926F31" w:rsidRDefault="00B05E2D" w:rsidP="00FD331F">
      <w:pPr>
        <w:spacing w:line="360" w:lineRule="auto"/>
        <w:ind w:left="-5" w:right="53"/>
        <w:rPr>
          <w:highlight w:val="yellow"/>
        </w:rPr>
      </w:pPr>
    </w:p>
    <w:p w14:paraId="6CD2ABB8" w14:textId="5FF8CFCF" w:rsidR="00B05E2D" w:rsidRDefault="00B05E2D" w:rsidP="00FD331F">
      <w:pPr>
        <w:spacing w:line="360" w:lineRule="auto"/>
        <w:ind w:left="-5" w:right="53"/>
      </w:pPr>
      <w:r w:rsidRPr="00630A72">
        <w:rPr>
          <w:u w:val="single"/>
        </w:rPr>
        <w:t>201</w:t>
      </w:r>
      <w:r>
        <w:rPr>
          <w:u w:val="single"/>
        </w:rPr>
        <w:t>3</w:t>
      </w:r>
      <w:r w:rsidRPr="005B341A">
        <w:t xml:space="preserve"> </w:t>
      </w:r>
      <w:r>
        <w:t xml:space="preserve">- </w:t>
      </w:r>
      <w:r w:rsidR="00AB3102">
        <w:rPr>
          <w:i/>
        </w:rPr>
        <w:t>R</w:t>
      </w:r>
      <w:r w:rsidR="00AB3102" w:rsidRPr="0037284B">
        <w:rPr>
          <w:i/>
        </w:rPr>
        <w:t>elease location</w:t>
      </w:r>
      <w:r w:rsidR="00AB3102" w:rsidRPr="0037284B">
        <w:t xml:space="preserve"> was not included in the model because outplants were released at </w:t>
      </w:r>
      <w:r w:rsidR="00AB3102">
        <w:t xml:space="preserve">only three locations and there was strong collinearity between </w:t>
      </w:r>
      <w:r w:rsidR="00AB3102">
        <w:rPr>
          <w:i/>
          <w:iCs/>
        </w:rPr>
        <w:t xml:space="preserve">release location </w:t>
      </w:r>
      <w:r w:rsidR="00AB3102">
        <w:t xml:space="preserve">and </w:t>
      </w:r>
      <w:r w:rsidR="00AB3102">
        <w:rPr>
          <w:i/>
          <w:iCs/>
        </w:rPr>
        <w:t>release day</w:t>
      </w:r>
      <w:r w:rsidR="000B783D">
        <w:rPr>
          <w:i/>
          <w:iCs/>
        </w:rPr>
        <w:t>.</w:t>
      </w:r>
      <w:r w:rsidR="00AB3102">
        <w:rPr>
          <w:i/>
          <w:iCs/>
        </w:rPr>
        <w:t xml:space="preserve"> </w:t>
      </w:r>
      <w:r w:rsidR="000B783D">
        <w:t>S</w:t>
      </w:r>
      <w:r w:rsidR="00AB3102">
        <w:t>almon</w:t>
      </w:r>
      <w:r w:rsidR="000B783D">
        <w:t xml:space="preserve"> were released</w:t>
      </w:r>
      <w:r w:rsidR="00AB3102">
        <w:t xml:space="preserve"> at one location</w:t>
      </w:r>
      <w:r w:rsidR="005521D9">
        <w:t xml:space="preserve"> only</w:t>
      </w:r>
      <w:r w:rsidR="00AB3102">
        <w:t xml:space="preserve"> after releases at the other two locations were complete. </w:t>
      </w:r>
      <w:proofErr w:type="gramStart"/>
      <w:r w:rsidR="00AB3102">
        <w:t>Therefore</w:t>
      </w:r>
      <w:proofErr w:type="gramEnd"/>
      <w:r w:rsidR="00AB3102">
        <w:t xml:space="preserve"> we are unable to parse the effect of </w:t>
      </w:r>
      <w:r w:rsidR="00AB3102">
        <w:rPr>
          <w:i/>
          <w:iCs/>
        </w:rPr>
        <w:t>release location</w:t>
      </w:r>
      <w:r w:rsidR="00AB3102">
        <w:t xml:space="preserve"> from the </w:t>
      </w:r>
      <w:r w:rsidR="00D36931">
        <w:t xml:space="preserve">effect of </w:t>
      </w:r>
      <w:r w:rsidR="00AB3102">
        <w:rPr>
          <w:i/>
          <w:iCs/>
        </w:rPr>
        <w:t xml:space="preserve">release day. </w:t>
      </w:r>
      <w:r w:rsidR="005521D9" w:rsidRPr="00E225C1">
        <w:t>After model selection</w:t>
      </w:r>
      <w:r w:rsidR="00D36931">
        <w:t>,</w:t>
      </w:r>
      <w:r w:rsidR="005521D9" w:rsidRPr="00E225C1">
        <w:t xml:space="preserve"> </w:t>
      </w:r>
      <w:r w:rsidR="005521D9">
        <w:t>three</w:t>
      </w:r>
      <w:r w:rsidR="005521D9" w:rsidRPr="00E225C1">
        <w:t xml:space="preserve"> predictor</w:t>
      </w:r>
      <w:r w:rsidR="005521D9">
        <w:t>s</w:t>
      </w:r>
      <w:r w:rsidR="005521D9" w:rsidRPr="00E225C1">
        <w:t xml:space="preserve"> w</w:t>
      </w:r>
      <w:r w:rsidR="005521D9">
        <w:t>ere</w:t>
      </w:r>
      <w:r w:rsidR="005521D9" w:rsidRPr="00E225C1">
        <w:t xml:space="preserve"> included in the final model</w:t>
      </w:r>
      <w:r w:rsidR="00D36931">
        <w:t>:</w:t>
      </w:r>
      <w:r w:rsidR="005521D9" w:rsidRPr="00E225C1">
        <w:t xml:space="preserve"> </w:t>
      </w:r>
      <w:r w:rsidR="00D36931">
        <w:rPr>
          <w:i/>
          <w:iCs/>
        </w:rPr>
        <w:t xml:space="preserve">release group sex ratio, release group density </w:t>
      </w:r>
      <w:r w:rsidR="00D36931">
        <w:t xml:space="preserve">and </w:t>
      </w:r>
      <w:r w:rsidR="00D36931">
        <w:rPr>
          <w:i/>
          <w:iCs/>
        </w:rPr>
        <w:t>release day</w:t>
      </w:r>
      <w:r w:rsidR="00F119B7">
        <w:rPr>
          <w:i/>
          <w:iCs/>
        </w:rPr>
        <w:t xml:space="preserve"> </w:t>
      </w:r>
      <w:r w:rsidR="00F119B7">
        <w:t xml:space="preserve">(Table </w:t>
      </w:r>
      <w:r w:rsidR="00641E50">
        <w:t>6</w:t>
      </w:r>
      <w:r w:rsidR="00F119B7">
        <w:t>)</w:t>
      </w:r>
      <w:r w:rsidR="00D36931">
        <w:rPr>
          <w:i/>
          <w:iCs/>
        </w:rPr>
        <w:t xml:space="preserve">. </w:t>
      </w:r>
      <w:ins w:id="42" w:author="David Dayan" w:date="2022-06-06T13:08:00Z">
        <w:r w:rsidR="00915035">
          <w:t xml:space="preserve">TLF </w:t>
        </w:r>
      </w:ins>
      <w:ins w:id="43" w:author="David Dayan" w:date="2022-06-06T13:09:00Z">
        <w:r w:rsidR="00915035">
          <w:t>decreased with increasingly male sex ratio</w:t>
        </w:r>
        <w:r w:rsidR="00462A36">
          <w:t xml:space="preserve"> of release groups</w:t>
        </w:r>
        <w:r w:rsidR="00915035">
          <w:t>, but the rang</w:t>
        </w:r>
        <w:r w:rsidR="00462A36">
          <w:t xml:space="preserve">e of sex ratios include more </w:t>
        </w:r>
      </w:ins>
      <w:ins w:id="44" w:author="David Dayan" w:date="2022-06-06T13:10:00Z">
        <w:r w:rsidR="00462A36">
          <w:t xml:space="preserve">strongly male-biased than female biased ratios. There was </w:t>
        </w:r>
        <w:proofErr w:type="gramStart"/>
        <w:r w:rsidR="00462A36">
          <w:t>an</w:t>
        </w:r>
        <w:proofErr w:type="gramEnd"/>
        <w:r w:rsidR="00462A36">
          <w:t xml:space="preserve"> second order effect of the density of release groups with an </w:t>
        </w:r>
      </w:ins>
      <w:ins w:id="45" w:author="David Dayan" w:date="2022-06-06T13:11:00Z">
        <w:r w:rsidR="00462A36">
          <w:t xml:space="preserve">optimal density around 50 individuals, and reduced TLF further from this optimal value. Finally, </w:t>
        </w:r>
      </w:ins>
      <w:ins w:id="46" w:author="David Dayan" w:date="2022-06-06T13:12:00Z">
        <w:r w:rsidR="00462A36">
          <w:t>individuals released later in the season were estimated to have higher TLF.</w:t>
        </w:r>
      </w:ins>
      <w:ins w:id="47" w:author="David Dayan" w:date="2022-06-06T13:09:00Z">
        <w:r w:rsidR="00462A36">
          <w:t xml:space="preserve"> </w:t>
        </w:r>
      </w:ins>
      <w:r w:rsidR="00D36931">
        <w:t>The effect of these predictors</w:t>
      </w:r>
      <w:r w:rsidR="00D36931">
        <w:rPr>
          <w:i/>
          <w:iCs/>
        </w:rPr>
        <w:t xml:space="preserve"> </w:t>
      </w:r>
      <w:r w:rsidR="00D36931">
        <w:t xml:space="preserve">is presented on the response scale (TLF) in supplemental figures 1b, 1c and 1d, respectively. </w:t>
      </w:r>
    </w:p>
    <w:p w14:paraId="691293D9" w14:textId="77777777" w:rsidR="00B05E2D" w:rsidRDefault="00B05E2D" w:rsidP="00FD331F">
      <w:pPr>
        <w:spacing w:line="360" w:lineRule="auto"/>
        <w:ind w:left="-5" w:right="53"/>
      </w:pPr>
    </w:p>
    <w:p w14:paraId="3986AAD6" w14:textId="5EC24C2F" w:rsidR="00D36931" w:rsidRDefault="00B05E2D" w:rsidP="00D36931">
      <w:pPr>
        <w:spacing w:line="360" w:lineRule="auto"/>
        <w:ind w:left="-5" w:right="53"/>
      </w:pPr>
      <w:r w:rsidRPr="00630A72">
        <w:rPr>
          <w:u w:val="single"/>
        </w:rPr>
        <w:lastRenderedPageBreak/>
        <w:t>201</w:t>
      </w:r>
      <w:r>
        <w:rPr>
          <w:u w:val="single"/>
        </w:rPr>
        <w:t>4</w:t>
      </w:r>
      <w:r w:rsidRPr="005B341A">
        <w:t xml:space="preserve"> </w:t>
      </w:r>
      <w:proofErr w:type="gramStart"/>
      <w:r>
        <w:t xml:space="preserve">– </w:t>
      </w:r>
      <w:r w:rsidR="00D36931">
        <w:t xml:space="preserve"> </w:t>
      </w:r>
      <w:r w:rsidR="00D36931">
        <w:rPr>
          <w:i/>
        </w:rPr>
        <w:t>R</w:t>
      </w:r>
      <w:r w:rsidR="00D36931" w:rsidRPr="0037284B">
        <w:rPr>
          <w:i/>
        </w:rPr>
        <w:t>elease</w:t>
      </w:r>
      <w:proofErr w:type="gramEnd"/>
      <w:r w:rsidR="00D36931" w:rsidRPr="0037284B">
        <w:rPr>
          <w:i/>
        </w:rPr>
        <w:t xml:space="preserve"> location</w:t>
      </w:r>
      <w:r w:rsidR="00D36931" w:rsidRPr="0037284B">
        <w:t xml:space="preserve"> was not included in the model because </w:t>
      </w:r>
      <w:r w:rsidR="00D36931">
        <w:t xml:space="preserve">of collinearity between </w:t>
      </w:r>
      <w:r w:rsidR="00D36931">
        <w:rPr>
          <w:i/>
          <w:iCs/>
        </w:rPr>
        <w:t xml:space="preserve">release location </w:t>
      </w:r>
      <w:r w:rsidR="00D36931">
        <w:t xml:space="preserve">and </w:t>
      </w:r>
      <w:r w:rsidR="00D36931">
        <w:rPr>
          <w:i/>
          <w:iCs/>
        </w:rPr>
        <w:t xml:space="preserve">release day. </w:t>
      </w:r>
      <w:proofErr w:type="gramStart"/>
      <w:r w:rsidR="00D36931">
        <w:t>Therefore</w:t>
      </w:r>
      <w:proofErr w:type="gramEnd"/>
      <w:r w:rsidR="00D36931">
        <w:t xml:space="preserve"> we are unable to parse the effect of </w:t>
      </w:r>
      <w:r w:rsidR="00D36931">
        <w:rPr>
          <w:i/>
          <w:iCs/>
        </w:rPr>
        <w:t>release location</w:t>
      </w:r>
      <w:r w:rsidR="00D36931">
        <w:t xml:space="preserve"> from the effect of </w:t>
      </w:r>
      <w:r w:rsidR="00D36931">
        <w:rPr>
          <w:i/>
          <w:iCs/>
        </w:rPr>
        <w:t xml:space="preserve">release day. </w:t>
      </w:r>
      <w:r w:rsidR="00D36931" w:rsidRPr="00E225C1">
        <w:t>After model selection</w:t>
      </w:r>
      <w:r w:rsidR="00D36931">
        <w:t>,</w:t>
      </w:r>
      <w:r w:rsidR="00D36931" w:rsidRPr="00E225C1">
        <w:t xml:space="preserve"> </w:t>
      </w:r>
      <w:r w:rsidR="00D36931">
        <w:t xml:space="preserve">two </w:t>
      </w:r>
      <w:r w:rsidR="00D36931" w:rsidRPr="00E225C1">
        <w:t>predictor</w:t>
      </w:r>
      <w:r w:rsidR="00D36931">
        <w:t>s</w:t>
      </w:r>
      <w:r w:rsidR="00D36931" w:rsidRPr="00E225C1">
        <w:t xml:space="preserve"> </w:t>
      </w:r>
      <w:r w:rsidR="00D36931">
        <w:t xml:space="preserve">and their interaction </w:t>
      </w:r>
      <w:r w:rsidR="00D36931" w:rsidRPr="00E225C1">
        <w:t>w</w:t>
      </w:r>
      <w:r w:rsidR="00D36931">
        <w:t>ere</w:t>
      </w:r>
      <w:r w:rsidR="00D36931" w:rsidRPr="00E225C1">
        <w:t xml:space="preserve"> included in the final model</w:t>
      </w:r>
      <w:r w:rsidR="00D36931">
        <w:t>:</w:t>
      </w:r>
      <w:r w:rsidR="00D36931" w:rsidRPr="00E225C1">
        <w:t xml:space="preserve"> </w:t>
      </w:r>
      <w:r w:rsidR="00D36931">
        <w:rPr>
          <w:i/>
          <w:iCs/>
        </w:rPr>
        <w:t xml:space="preserve">sex, release group density, </w:t>
      </w:r>
      <w:r w:rsidR="00D36931">
        <w:t xml:space="preserve">and </w:t>
      </w:r>
      <w:r w:rsidR="00D36931">
        <w:rPr>
          <w:i/>
          <w:iCs/>
        </w:rPr>
        <w:t>sex * release group density</w:t>
      </w:r>
      <w:r w:rsidR="00F119B7">
        <w:rPr>
          <w:i/>
          <w:iCs/>
        </w:rPr>
        <w:t xml:space="preserve"> </w:t>
      </w:r>
      <w:r w:rsidR="00F119B7">
        <w:t xml:space="preserve">(Table </w:t>
      </w:r>
      <w:r w:rsidR="00641E50">
        <w:t>6</w:t>
      </w:r>
      <w:r w:rsidR="00F119B7">
        <w:t>)</w:t>
      </w:r>
      <w:r w:rsidR="00D36931">
        <w:rPr>
          <w:i/>
          <w:iCs/>
        </w:rPr>
        <w:t xml:space="preserve">. </w:t>
      </w:r>
      <w:ins w:id="48" w:author="David Dayan" w:date="2022-06-06T13:13:00Z">
        <w:r w:rsidR="00462A36">
          <w:t>Males were estimated to have lower fitness overall and the overa</w:t>
        </w:r>
      </w:ins>
      <w:ins w:id="49" w:author="David Dayan" w:date="2022-06-06T13:14:00Z">
        <w:r w:rsidR="00462A36">
          <w:t xml:space="preserve">ll effect of density was negative, but the difference in the effect of density between sexes was strong enough that females were estimated have higher </w:t>
        </w:r>
      </w:ins>
      <w:ins w:id="50" w:author="David Dayan" w:date="2022-06-06T13:15:00Z">
        <w:r w:rsidR="00462A36">
          <w:t>TLF</w:t>
        </w:r>
      </w:ins>
      <w:ins w:id="51" w:author="David Dayan" w:date="2022-06-06T13:14:00Z">
        <w:r w:rsidR="00462A36">
          <w:t xml:space="preserve"> at the lower range of densities used</w:t>
        </w:r>
      </w:ins>
      <w:ins w:id="52" w:author="David Dayan" w:date="2022-06-06T13:15:00Z">
        <w:r w:rsidR="00462A36">
          <w:t xml:space="preserve"> in individual release groups (less than approximately </w:t>
        </w:r>
      </w:ins>
      <w:ins w:id="53" w:author="David Dayan" w:date="2022-06-06T13:16:00Z">
        <w:r w:rsidR="00462A36">
          <w:t>5</w:t>
        </w:r>
      </w:ins>
      <w:ins w:id="54" w:author="David Dayan" w:date="2022-06-06T13:15:00Z">
        <w:r w:rsidR="00462A36">
          <w:t xml:space="preserve">0 individuals), and males were predicted to have higher TLF at high densities (more than approximately </w:t>
        </w:r>
      </w:ins>
      <w:ins w:id="55" w:author="David Dayan" w:date="2022-06-06T13:16:00Z">
        <w:r w:rsidR="00462A36">
          <w:t>50 individuals</w:t>
        </w:r>
      </w:ins>
      <w:ins w:id="56" w:author="David Dayan" w:date="2022-06-06T13:15:00Z">
        <w:r w:rsidR="00462A36">
          <w:t>)</w:t>
        </w:r>
      </w:ins>
      <w:r w:rsidR="00D36931">
        <w:t>The effect of these predictors</w:t>
      </w:r>
      <w:r w:rsidR="00D36931">
        <w:rPr>
          <w:i/>
          <w:iCs/>
        </w:rPr>
        <w:t xml:space="preserve"> </w:t>
      </w:r>
      <w:r w:rsidR="00D36931">
        <w:t>is presented on the response scale (TLF) in supplemental figures 1e.</w:t>
      </w:r>
    </w:p>
    <w:p w14:paraId="1D10825C" w14:textId="77777777" w:rsidR="00B05E2D" w:rsidRDefault="00B05E2D" w:rsidP="00D36931">
      <w:pPr>
        <w:spacing w:line="360" w:lineRule="auto"/>
        <w:ind w:right="53"/>
      </w:pPr>
    </w:p>
    <w:p w14:paraId="5551700F" w14:textId="11987A49" w:rsidR="00D36931" w:rsidRDefault="00B05E2D" w:rsidP="00D36931">
      <w:pPr>
        <w:spacing w:line="360" w:lineRule="auto"/>
        <w:ind w:left="-5" w:right="53"/>
      </w:pPr>
      <w:r w:rsidRPr="00F51A5C">
        <w:rPr>
          <w:u w:val="single"/>
        </w:rPr>
        <w:t>2015</w:t>
      </w:r>
      <w:r w:rsidRPr="00F51A5C">
        <w:t xml:space="preserve"> -</w:t>
      </w:r>
      <w:r w:rsidR="00CA1327" w:rsidRPr="00F51A5C">
        <w:t xml:space="preserve"> </w:t>
      </w:r>
      <w:r w:rsidR="00D36931">
        <w:rPr>
          <w:i/>
        </w:rPr>
        <w:t>R</w:t>
      </w:r>
      <w:r w:rsidR="00D36931" w:rsidRPr="0037284B">
        <w:rPr>
          <w:i/>
        </w:rPr>
        <w:t>elease location</w:t>
      </w:r>
      <w:r w:rsidR="00D36931" w:rsidRPr="0037284B">
        <w:t xml:space="preserve"> was not included in the model because </w:t>
      </w:r>
      <w:r w:rsidR="00D36931">
        <w:t>of strongly unbalanced releases among the three locations used in 2015</w:t>
      </w:r>
      <w:r w:rsidR="00D36931">
        <w:rPr>
          <w:i/>
          <w:iCs/>
        </w:rPr>
        <w:t xml:space="preserve">. </w:t>
      </w:r>
      <w:proofErr w:type="gramStart"/>
      <w:r w:rsidR="00D36931">
        <w:t>Therefore</w:t>
      </w:r>
      <w:proofErr w:type="gramEnd"/>
      <w:r w:rsidR="00D36931">
        <w:t xml:space="preserve"> we did not evaluate the effect of </w:t>
      </w:r>
      <w:r w:rsidR="00D36931">
        <w:rPr>
          <w:i/>
          <w:iCs/>
        </w:rPr>
        <w:t xml:space="preserve">release location. </w:t>
      </w:r>
      <w:r w:rsidR="00D36931" w:rsidRPr="00E225C1">
        <w:t>After model selection</w:t>
      </w:r>
      <w:r w:rsidR="00D36931">
        <w:t>,</w:t>
      </w:r>
      <w:r w:rsidR="00D36931" w:rsidRPr="00E225C1">
        <w:t xml:space="preserve"> </w:t>
      </w:r>
      <w:r w:rsidR="00D36931">
        <w:t xml:space="preserve">four </w:t>
      </w:r>
      <w:r w:rsidR="00D36931" w:rsidRPr="00E225C1">
        <w:t>predictor</w:t>
      </w:r>
      <w:r w:rsidR="00D36931">
        <w:t>s</w:t>
      </w:r>
      <w:r w:rsidR="00D36931" w:rsidRPr="00E225C1">
        <w:t xml:space="preserve"> </w:t>
      </w:r>
      <w:r w:rsidR="00D36931">
        <w:t xml:space="preserve">and two interactions </w:t>
      </w:r>
      <w:r w:rsidR="00D36931" w:rsidRPr="00E225C1">
        <w:t>w</w:t>
      </w:r>
      <w:r w:rsidR="00D36931">
        <w:t>ere</w:t>
      </w:r>
      <w:r w:rsidR="00D36931" w:rsidRPr="00E225C1">
        <w:t xml:space="preserve"> included in the final model</w:t>
      </w:r>
      <w:r w:rsidR="00D36931">
        <w:t>:</w:t>
      </w:r>
      <w:r w:rsidR="00D36931" w:rsidRPr="00E225C1">
        <w:t xml:space="preserve"> </w:t>
      </w:r>
      <w:r w:rsidR="00D36931">
        <w:rPr>
          <w:i/>
          <w:iCs/>
        </w:rPr>
        <w:t>release day, sex, release group density, release group sex ratio,</w:t>
      </w:r>
      <w:r w:rsidR="00D36931">
        <w:t xml:space="preserve"> </w:t>
      </w:r>
      <w:r w:rsidR="00D36931">
        <w:rPr>
          <w:i/>
          <w:iCs/>
        </w:rPr>
        <w:t xml:space="preserve">sex * release group density </w:t>
      </w:r>
      <w:r w:rsidR="00D36931">
        <w:t xml:space="preserve">and </w:t>
      </w:r>
      <w:r w:rsidR="00D36931">
        <w:rPr>
          <w:i/>
          <w:iCs/>
        </w:rPr>
        <w:t>sex * release sex ratio</w:t>
      </w:r>
      <w:r w:rsidR="00F119B7">
        <w:rPr>
          <w:i/>
          <w:iCs/>
        </w:rPr>
        <w:t xml:space="preserve"> </w:t>
      </w:r>
      <w:r w:rsidR="00F119B7">
        <w:t xml:space="preserve">(Table </w:t>
      </w:r>
      <w:r w:rsidR="00641E50">
        <w:t>6</w:t>
      </w:r>
      <w:r w:rsidR="00F119B7">
        <w:t>).</w:t>
      </w:r>
      <w:r w:rsidR="00D36931">
        <w:rPr>
          <w:i/>
          <w:iCs/>
        </w:rPr>
        <w:t xml:space="preserve"> </w:t>
      </w:r>
      <w:ins w:id="57" w:author="David Dayan" w:date="2022-06-06T13:17:00Z">
        <w:r w:rsidR="00462A36">
          <w:t>Individuals released later in the seas</w:t>
        </w:r>
      </w:ins>
      <w:ins w:id="58" w:author="David Dayan" w:date="2022-06-06T13:18:00Z">
        <w:r w:rsidR="00462A36">
          <w:t xml:space="preserve">on were estimated to have a higher TLF. </w:t>
        </w:r>
      </w:ins>
      <w:ins w:id="59" w:author="David Dayan" w:date="2022-06-06T13:20:00Z">
        <w:r w:rsidR="0071095E">
          <w:rPr>
            <w:i/>
            <w:iCs/>
          </w:rPr>
          <w:t xml:space="preserve">Sex, release group density, </w:t>
        </w:r>
        <w:r w:rsidR="0071095E">
          <w:t xml:space="preserve">and </w:t>
        </w:r>
        <w:r w:rsidR="0071095E">
          <w:rPr>
            <w:i/>
            <w:iCs/>
          </w:rPr>
          <w:t xml:space="preserve">release group sex ratio </w:t>
        </w:r>
        <w:r w:rsidR="0071095E">
          <w:t xml:space="preserve">did not have significant main </w:t>
        </w:r>
        <w:proofErr w:type="gramStart"/>
        <w:r w:rsidR="0071095E">
          <w:t>effects</w:t>
        </w:r>
      </w:ins>
      <w:ins w:id="60" w:author="David Dayan" w:date="2022-06-06T13:28:00Z">
        <w:r w:rsidR="0071095E">
          <w:t>, but</w:t>
        </w:r>
        <w:proofErr w:type="gramEnd"/>
        <w:r w:rsidR="0071095E">
          <w:t xml:space="preserve"> were included in the model because of significant interactions. </w:t>
        </w:r>
      </w:ins>
      <w:ins w:id="61" w:author="David Dayan" w:date="2022-06-06T13:29:00Z">
        <w:r w:rsidR="0071095E">
          <w:t>Males were estimated to have an optimal TLF at a slightly male-biased sex ratio</w:t>
        </w:r>
      </w:ins>
      <w:ins w:id="62" w:author="David Dayan" w:date="2022-06-06T13:30:00Z">
        <w:r w:rsidR="0071095E">
          <w:t xml:space="preserve">, while females were estimated to have a monotonically increasing TLF </w:t>
        </w:r>
        <w:r w:rsidR="002F25AE">
          <w:t xml:space="preserve">as sex ratios became more male-biased. Both males and females had increased </w:t>
        </w:r>
      </w:ins>
      <w:ins w:id="63" w:author="David Dayan" w:date="2022-06-06T13:31:00Z">
        <w:r w:rsidR="002F25AE">
          <w:t>TLF when released in smaller groups, but this effect was stronger in males than females.</w:t>
        </w:r>
      </w:ins>
      <w:ins w:id="64" w:author="David Dayan" w:date="2022-06-06T13:19:00Z">
        <w:r w:rsidR="00462A36">
          <w:t xml:space="preserve"> </w:t>
        </w:r>
      </w:ins>
      <w:r w:rsidR="00D36931">
        <w:t>The effect of these predictors</w:t>
      </w:r>
      <w:r w:rsidR="00D36931">
        <w:rPr>
          <w:i/>
          <w:iCs/>
        </w:rPr>
        <w:t xml:space="preserve"> </w:t>
      </w:r>
      <w:r w:rsidR="00D36931">
        <w:t>is presented on the response scale (TLF) in supplemental figures 1f, 1g and 1h.</w:t>
      </w:r>
    </w:p>
    <w:p w14:paraId="0FAFF017" w14:textId="175B05D8" w:rsidR="00D36931" w:rsidRDefault="00D36931" w:rsidP="00FD331F">
      <w:pPr>
        <w:spacing w:after="112" w:line="360" w:lineRule="auto"/>
        <w:rPr>
          <w:highlight w:val="yellow"/>
        </w:rPr>
      </w:pPr>
    </w:p>
    <w:p w14:paraId="19FBDDC7" w14:textId="59F2E29D" w:rsidR="00D36931" w:rsidRPr="00D36931" w:rsidRDefault="00D36931" w:rsidP="00FD331F">
      <w:pPr>
        <w:spacing w:after="112" w:line="360" w:lineRule="auto"/>
        <w:rPr>
          <w:color w:val="000000" w:themeColor="text1"/>
        </w:rPr>
      </w:pPr>
      <w:r w:rsidRPr="00D36931">
        <w:rPr>
          <w:color w:val="000000" w:themeColor="text1"/>
          <w:u w:val="single"/>
        </w:rPr>
        <w:t>Mixed Model</w:t>
      </w:r>
      <w:r>
        <w:rPr>
          <w:color w:val="000000" w:themeColor="text1"/>
          <w:u w:val="single"/>
        </w:rPr>
        <w:t xml:space="preserve"> (2011 – 2015)</w:t>
      </w:r>
      <w:r>
        <w:rPr>
          <w:color w:val="000000" w:themeColor="text1"/>
        </w:rPr>
        <w:t xml:space="preserve"> – </w:t>
      </w:r>
      <w:r w:rsidRPr="00D36931">
        <w:rPr>
          <w:i/>
          <w:iCs/>
          <w:color w:val="000000" w:themeColor="text1"/>
        </w:rPr>
        <w:t>Release location</w:t>
      </w:r>
      <w:r>
        <w:rPr>
          <w:color w:val="000000" w:themeColor="text1"/>
        </w:rPr>
        <w:t xml:space="preserve"> was not included in the model because of issues identified during exploratory data analysis within each year. We used a random effects structure that included random intercepts for both </w:t>
      </w:r>
      <w:r>
        <w:rPr>
          <w:i/>
          <w:iCs/>
          <w:color w:val="000000" w:themeColor="text1"/>
        </w:rPr>
        <w:t xml:space="preserve">year </w:t>
      </w:r>
      <w:r>
        <w:rPr>
          <w:color w:val="000000" w:themeColor="text1"/>
        </w:rPr>
        <w:t xml:space="preserve">and </w:t>
      </w:r>
      <w:r>
        <w:rPr>
          <w:i/>
          <w:iCs/>
          <w:color w:val="000000" w:themeColor="text1"/>
        </w:rPr>
        <w:t>release group.</w:t>
      </w:r>
      <w:r>
        <w:rPr>
          <w:color w:val="000000" w:themeColor="text1"/>
        </w:rPr>
        <w:t xml:space="preserve"> After model selection</w:t>
      </w:r>
      <w:r w:rsidR="00F119B7">
        <w:rPr>
          <w:color w:val="000000" w:themeColor="text1"/>
        </w:rPr>
        <w:t xml:space="preserve"> of fixed effects</w:t>
      </w:r>
      <w:r>
        <w:rPr>
          <w:color w:val="000000" w:themeColor="text1"/>
        </w:rPr>
        <w:t xml:space="preserve">, two predictors and their interaction were included in the final model: </w:t>
      </w:r>
      <w:r>
        <w:rPr>
          <w:i/>
          <w:iCs/>
        </w:rPr>
        <w:t>sex, annual sex ratio</w:t>
      </w:r>
      <w:r>
        <w:t xml:space="preserve">, and </w:t>
      </w:r>
      <w:r>
        <w:rPr>
          <w:i/>
          <w:iCs/>
        </w:rPr>
        <w:t>sex*annual sex ratio</w:t>
      </w:r>
      <w:r w:rsidR="00F119B7">
        <w:rPr>
          <w:i/>
          <w:iCs/>
        </w:rPr>
        <w:t xml:space="preserve"> </w:t>
      </w:r>
      <w:r w:rsidR="00F119B7">
        <w:t xml:space="preserve">(Table </w:t>
      </w:r>
      <w:r w:rsidR="00641E50">
        <w:t>7</w:t>
      </w:r>
      <w:r w:rsidR="00F119B7">
        <w:t>)</w:t>
      </w:r>
      <w:r w:rsidR="00F119B7">
        <w:rPr>
          <w:i/>
          <w:iCs/>
        </w:rPr>
        <w:t xml:space="preserve">. </w:t>
      </w:r>
      <w:ins w:id="65" w:author="David Dayan" w:date="2022-06-06T13:34:00Z">
        <w:r w:rsidR="002F25AE">
          <w:t>Males were estimated to have lower TLF than females and i</w:t>
        </w:r>
      </w:ins>
      <w:ins w:id="66" w:author="David Dayan" w:date="2022-06-06T13:33:00Z">
        <w:r w:rsidR="002F25AE">
          <w:t xml:space="preserve">ncreasingly male-biased sex ratios reduced </w:t>
        </w:r>
      </w:ins>
      <w:ins w:id="67" w:author="David Dayan" w:date="2022-06-06T13:34:00Z">
        <w:r w:rsidR="002F25AE">
          <w:t>TLF in both sexes. Fe</w:t>
        </w:r>
      </w:ins>
      <w:ins w:id="68" w:author="David Dayan" w:date="2022-06-06T13:35:00Z">
        <w:r w:rsidR="002F25AE">
          <w:t xml:space="preserve">males were estimated to have higher fitness than males when the sex ratio was male biased, and males were estimated to </w:t>
        </w:r>
        <w:r w:rsidR="002F25AE">
          <w:lastRenderedPageBreak/>
          <w:t>have higher fitness that females when sex ratio was female biased.</w:t>
        </w:r>
      </w:ins>
      <w:r w:rsidR="00247972">
        <w:t xml:space="preserve"> </w:t>
      </w:r>
      <w:r w:rsidR="00F119B7">
        <w:t>The effect of these predictors</w:t>
      </w:r>
      <w:r w:rsidR="00F119B7">
        <w:rPr>
          <w:i/>
          <w:iCs/>
        </w:rPr>
        <w:t xml:space="preserve"> </w:t>
      </w:r>
      <w:r w:rsidR="00F119B7">
        <w:t>is presented on the response scale (TLF) in supplemental figure 2.</w:t>
      </w:r>
    </w:p>
    <w:p w14:paraId="3050F2A9" w14:textId="287C8062" w:rsidR="00A91DE2" w:rsidRPr="00926F31" w:rsidRDefault="00A91DE2" w:rsidP="00FD331F">
      <w:pPr>
        <w:spacing w:line="360" w:lineRule="auto"/>
        <w:rPr>
          <w:highlight w:val="yellow"/>
        </w:rPr>
      </w:pPr>
    </w:p>
    <w:p w14:paraId="2C79F777" w14:textId="69F44EFB" w:rsidR="00A91DE2" w:rsidRPr="00C354B3" w:rsidRDefault="00656A5C" w:rsidP="00FD331F">
      <w:pPr>
        <w:pStyle w:val="Heading2"/>
        <w:spacing w:line="360" w:lineRule="auto"/>
        <w:ind w:left="-5"/>
      </w:pPr>
      <w:r w:rsidRPr="00C354B3">
        <w:t xml:space="preserve">Cohort replacement rates </w:t>
      </w:r>
      <w:r w:rsidR="00E93324">
        <w:t>of salmon outplanted</w:t>
      </w:r>
      <w:r w:rsidR="00886DD9">
        <w:t xml:space="preserve"> or reintroduced</w:t>
      </w:r>
      <w:r w:rsidR="00E93324">
        <w:t xml:space="preserve"> above Detroit Dam</w:t>
      </w:r>
    </w:p>
    <w:p w14:paraId="5E17614D" w14:textId="3151C931" w:rsidR="00A91DE2" w:rsidRDefault="00630A72" w:rsidP="00FD331F">
      <w:pPr>
        <w:spacing w:line="360" w:lineRule="auto"/>
        <w:ind w:left="-5" w:right="53"/>
      </w:pPr>
      <w:r w:rsidRPr="00630A72">
        <w:rPr>
          <w:u w:val="single"/>
        </w:rPr>
        <w:t>2011</w:t>
      </w:r>
      <w:r w:rsidR="005B341A" w:rsidRPr="005B341A">
        <w:t xml:space="preserve"> - </w:t>
      </w:r>
      <w:r w:rsidR="00656A5C" w:rsidRPr="00C354B3">
        <w:t>During 201</w:t>
      </w:r>
      <w:r w:rsidR="005521D2" w:rsidRPr="00C354B3">
        <w:t>4</w:t>
      </w:r>
      <w:r w:rsidR="00656A5C" w:rsidRPr="00C354B3">
        <w:t xml:space="preserve"> - 201</w:t>
      </w:r>
      <w:r w:rsidR="005521D2" w:rsidRPr="00C354B3">
        <w:t>6</w:t>
      </w:r>
      <w:r w:rsidR="00656A5C" w:rsidRPr="00C354B3">
        <w:t xml:space="preserve">, </w:t>
      </w:r>
      <w:r w:rsidR="00E730FF">
        <w:t>94</w:t>
      </w:r>
      <w:r w:rsidR="00656A5C" w:rsidRPr="00C354B3">
        <w:t xml:space="preserve"> salmon returning to the North Santiam River (</w:t>
      </w:r>
      <w:r w:rsidR="00E730FF">
        <w:t>91</w:t>
      </w:r>
      <w:r w:rsidR="00656A5C" w:rsidRPr="00C354B3">
        <w:t xml:space="preserve"> passed over Minto or released above Detroit, </w:t>
      </w:r>
      <w:r w:rsidR="00E730FF">
        <w:t>three</w:t>
      </w:r>
      <w:r w:rsidR="00656A5C" w:rsidRPr="00C354B3">
        <w:t xml:space="preserve"> sampled as</w:t>
      </w:r>
      <w:r w:rsidR="004B25E0" w:rsidRPr="00C354B3">
        <w:t xml:space="preserve"> a</w:t>
      </w:r>
      <w:r w:rsidR="00656A5C" w:rsidRPr="00C354B3">
        <w:t xml:space="preserve"> carcass below Big Cliff) were determined to be progeny </w:t>
      </w:r>
      <w:r w:rsidR="000B63B2">
        <w:t>some of the</w:t>
      </w:r>
      <w:commentRangeStart w:id="69"/>
      <w:commentRangeStart w:id="70"/>
      <w:commentRangeStart w:id="71"/>
      <w:r w:rsidR="00656A5C" w:rsidRPr="00C354B3">
        <w:t xml:space="preserve"> </w:t>
      </w:r>
      <w:r w:rsidR="006447DC">
        <w:t xml:space="preserve">HOR </w:t>
      </w:r>
      <w:commentRangeEnd w:id="69"/>
      <w:r w:rsidR="008C388E">
        <w:rPr>
          <w:rStyle w:val="CommentReference"/>
          <w:color w:val="000000"/>
        </w:rPr>
        <w:commentReference w:id="69"/>
      </w:r>
      <w:commentRangeEnd w:id="70"/>
      <w:r w:rsidR="00AB48DB">
        <w:rPr>
          <w:rStyle w:val="CommentReference"/>
          <w:color w:val="000000"/>
        </w:rPr>
        <w:commentReference w:id="70"/>
      </w:r>
      <w:commentRangeEnd w:id="71"/>
      <w:r w:rsidR="00E15FB2">
        <w:rPr>
          <w:rStyle w:val="CommentReference"/>
          <w:color w:val="000000"/>
        </w:rPr>
        <w:commentReference w:id="71"/>
      </w:r>
      <w:r w:rsidR="00656A5C" w:rsidRPr="00C354B3">
        <w:t xml:space="preserve">salmon that were </w:t>
      </w:r>
      <w:proofErr w:type="spellStart"/>
      <w:r w:rsidR="004B25E0" w:rsidRPr="00C354B3">
        <w:t>outplanted</w:t>
      </w:r>
      <w:proofErr w:type="spellEnd"/>
      <w:r w:rsidR="004B25E0" w:rsidRPr="00C354B3">
        <w:t xml:space="preserve"> above Detroit in 2011</w:t>
      </w:r>
      <w:r w:rsidR="000B63B2">
        <w:t xml:space="preserve"> (N = 149)</w:t>
      </w:r>
      <w:r w:rsidR="00656A5C" w:rsidRPr="00C354B3">
        <w:t xml:space="preserve">. </w:t>
      </w:r>
      <w:r w:rsidR="00656A5C" w:rsidRPr="000515F4">
        <w:t xml:space="preserve">Both male and female replacement rates were </w:t>
      </w:r>
      <w:r w:rsidR="0038037C" w:rsidRPr="000515F4">
        <w:t>less than 1</w:t>
      </w:r>
      <w:r w:rsidR="00656A5C" w:rsidRPr="000515F4">
        <w:t>, with a CRR</w:t>
      </w:r>
      <w:r w:rsidR="00656A5C" w:rsidRPr="000515F4">
        <w:rPr>
          <w:vertAlign w:val="subscript"/>
        </w:rPr>
        <w:t>M</w:t>
      </w:r>
      <w:r w:rsidR="00656A5C" w:rsidRPr="000515F4">
        <w:t xml:space="preserve"> of 0.</w:t>
      </w:r>
      <w:r w:rsidR="0038037C" w:rsidRPr="000515F4">
        <w:t>49</w:t>
      </w:r>
      <w:r w:rsidR="00656A5C" w:rsidRPr="000515F4">
        <w:t xml:space="preserve"> and a CRR</w:t>
      </w:r>
      <w:r w:rsidR="00656A5C" w:rsidRPr="000515F4">
        <w:rPr>
          <w:vertAlign w:val="subscript"/>
        </w:rPr>
        <w:t>F</w:t>
      </w:r>
      <w:r w:rsidR="00656A5C" w:rsidRPr="000515F4">
        <w:t xml:space="preserve"> of 0.</w:t>
      </w:r>
      <w:r w:rsidR="00D34808">
        <w:t>54</w:t>
      </w:r>
      <w:r w:rsidR="0006637E">
        <w:t>.</w:t>
      </w:r>
    </w:p>
    <w:p w14:paraId="4512CBEC" w14:textId="77777777" w:rsidR="000C7D79" w:rsidRDefault="000C7D79" w:rsidP="00FD331F">
      <w:pPr>
        <w:spacing w:line="360" w:lineRule="auto"/>
        <w:ind w:left="-5" w:right="53"/>
        <w:rPr>
          <w:u w:val="single"/>
        </w:rPr>
      </w:pPr>
    </w:p>
    <w:p w14:paraId="3067C72C" w14:textId="3E89D610" w:rsidR="000C7D79" w:rsidRDefault="000C7D79" w:rsidP="00FD331F">
      <w:pPr>
        <w:spacing w:line="360" w:lineRule="auto"/>
        <w:ind w:left="-5" w:right="53"/>
      </w:pPr>
      <w:r w:rsidRPr="00630A72">
        <w:rPr>
          <w:u w:val="single"/>
        </w:rPr>
        <w:t>201</w:t>
      </w:r>
      <w:r>
        <w:rPr>
          <w:u w:val="single"/>
        </w:rPr>
        <w:t>2</w:t>
      </w:r>
      <w:r w:rsidR="005B341A" w:rsidRPr="005B341A">
        <w:t xml:space="preserve"> - </w:t>
      </w:r>
      <w:r w:rsidRPr="00C354B3">
        <w:t>During 201</w:t>
      </w:r>
      <w:r>
        <w:t>5</w:t>
      </w:r>
      <w:r w:rsidRPr="00C354B3">
        <w:t xml:space="preserve"> - 201</w:t>
      </w:r>
      <w:r>
        <w:t>7</w:t>
      </w:r>
      <w:r w:rsidRPr="00C354B3">
        <w:t xml:space="preserve">, </w:t>
      </w:r>
      <w:r w:rsidR="00E730FF">
        <w:t>174</w:t>
      </w:r>
      <w:r w:rsidRPr="00C354B3">
        <w:t xml:space="preserve"> salmon returning to the North Santiam River (</w:t>
      </w:r>
      <w:r w:rsidR="00AB0D6A">
        <w:t>1</w:t>
      </w:r>
      <w:r w:rsidR="00E730FF">
        <w:t>72</w:t>
      </w:r>
      <w:r w:rsidRPr="00C354B3">
        <w:t xml:space="preserve"> passed over Minto or released above Detroit, </w:t>
      </w:r>
      <w:r w:rsidR="00E730FF">
        <w:t>two</w:t>
      </w:r>
      <w:r w:rsidR="00E46592" w:rsidRPr="00C354B3">
        <w:t xml:space="preserve"> </w:t>
      </w:r>
      <w:r w:rsidRPr="00C354B3">
        <w:t xml:space="preserve">sampled as a carcass below Big Cliff) were determined to be progeny of </w:t>
      </w:r>
      <w:r w:rsidR="00986528">
        <w:t xml:space="preserve">some of the </w:t>
      </w:r>
      <w:r w:rsidR="006447DC">
        <w:t xml:space="preserve">HOR </w:t>
      </w:r>
      <w:r w:rsidRPr="00C354B3">
        <w:t xml:space="preserve">salmon that were </w:t>
      </w:r>
      <w:r>
        <w:t>outplanted above Detroit in 2012</w:t>
      </w:r>
      <w:r w:rsidR="00986528">
        <w:t xml:space="preserve"> (N = 258)</w:t>
      </w:r>
      <w:r w:rsidRPr="00C354B3">
        <w:t xml:space="preserve">. </w:t>
      </w:r>
      <w:r w:rsidRPr="000515F4">
        <w:t>Both male and female replacement rates were less than 1, with a CRR</w:t>
      </w:r>
      <w:r w:rsidRPr="000515F4">
        <w:rPr>
          <w:vertAlign w:val="subscript"/>
        </w:rPr>
        <w:t>M</w:t>
      </w:r>
      <w:r w:rsidRPr="000515F4">
        <w:t xml:space="preserve"> of 0.</w:t>
      </w:r>
      <w:r w:rsidR="00D34808">
        <w:t>77</w:t>
      </w:r>
      <w:r w:rsidRPr="000515F4">
        <w:t xml:space="preserve"> and a CRR</w:t>
      </w:r>
      <w:r w:rsidRPr="000515F4">
        <w:rPr>
          <w:vertAlign w:val="subscript"/>
        </w:rPr>
        <w:t>F</w:t>
      </w:r>
      <w:r w:rsidRPr="000515F4">
        <w:t xml:space="preserve"> of 0.4</w:t>
      </w:r>
      <w:r w:rsidR="00D34808">
        <w:t>3</w:t>
      </w:r>
      <w:r w:rsidR="0006637E">
        <w:t>.</w:t>
      </w:r>
    </w:p>
    <w:p w14:paraId="671685FF" w14:textId="2013EDE1" w:rsidR="005B341A" w:rsidRDefault="005B341A" w:rsidP="00FD331F">
      <w:pPr>
        <w:spacing w:line="360" w:lineRule="auto"/>
        <w:ind w:left="-5" w:right="53"/>
      </w:pPr>
    </w:p>
    <w:p w14:paraId="379982A4" w14:textId="23DA2E55" w:rsidR="005B341A" w:rsidRDefault="005B341A" w:rsidP="00FD331F">
      <w:pPr>
        <w:spacing w:line="360" w:lineRule="auto"/>
        <w:ind w:left="-5" w:right="53"/>
      </w:pPr>
      <w:r w:rsidRPr="00630A72">
        <w:rPr>
          <w:u w:val="single"/>
        </w:rPr>
        <w:t>201</w:t>
      </w:r>
      <w:r>
        <w:rPr>
          <w:u w:val="single"/>
        </w:rPr>
        <w:t>3</w:t>
      </w:r>
      <w:r w:rsidRPr="005B341A">
        <w:t xml:space="preserve"> </w:t>
      </w:r>
      <w:r w:rsidR="00EF5660">
        <w:t>-</w:t>
      </w:r>
      <w:r w:rsidR="00EF5660" w:rsidRPr="00EF5660">
        <w:t xml:space="preserve"> </w:t>
      </w:r>
      <w:r w:rsidR="00EF5660" w:rsidRPr="00C354B3">
        <w:t>During 201</w:t>
      </w:r>
      <w:r w:rsidR="00EF5660">
        <w:t>6</w:t>
      </w:r>
      <w:r w:rsidR="00EF5660" w:rsidRPr="00C354B3">
        <w:t xml:space="preserve"> - 201</w:t>
      </w:r>
      <w:r w:rsidR="00EF5660">
        <w:t>8</w:t>
      </w:r>
      <w:r w:rsidR="00EF5660" w:rsidRPr="00C354B3">
        <w:t xml:space="preserve">, </w:t>
      </w:r>
      <w:r w:rsidR="00EF5660">
        <w:t>2</w:t>
      </w:r>
      <w:r w:rsidR="00E730FF">
        <w:t>42</w:t>
      </w:r>
      <w:r w:rsidR="00EF5660" w:rsidRPr="00C354B3">
        <w:t xml:space="preserve"> salmon returning to the North Santiam River (</w:t>
      </w:r>
      <w:r w:rsidR="00EF5660">
        <w:t>2</w:t>
      </w:r>
      <w:r w:rsidR="00E730FF">
        <w:t>39</w:t>
      </w:r>
      <w:r w:rsidR="00EF5660" w:rsidRPr="00C354B3">
        <w:t xml:space="preserve"> passed over Minto, </w:t>
      </w:r>
      <w:r w:rsidR="00E730FF">
        <w:t>three</w:t>
      </w:r>
      <w:r w:rsidR="005A7BD1" w:rsidRPr="00C354B3">
        <w:t xml:space="preserve"> </w:t>
      </w:r>
      <w:r w:rsidR="00EF5660" w:rsidRPr="00C354B3">
        <w:t xml:space="preserve">sampled as a carcass below Big Cliff) were determined to be progeny of </w:t>
      </w:r>
      <w:r w:rsidR="00986528">
        <w:t xml:space="preserve">some of </w:t>
      </w:r>
      <w:r w:rsidR="00EF5660" w:rsidRPr="00C354B3">
        <w:t xml:space="preserve">the </w:t>
      </w:r>
      <w:r w:rsidR="006447DC">
        <w:t xml:space="preserve">HOR </w:t>
      </w:r>
      <w:r w:rsidR="00EF5660" w:rsidRPr="00C354B3">
        <w:t xml:space="preserve">salmon that were </w:t>
      </w:r>
      <w:r w:rsidR="00EF5660">
        <w:t>outplanted above Detroit in 2013</w:t>
      </w:r>
      <w:r w:rsidR="00986528">
        <w:t xml:space="preserve"> (N = 1125)</w:t>
      </w:r>
      <w:r w:rsidR="00EF5660" w:rsidRPr="00C354B3">
        <w:t xml:space="preserve">. </w:t>
      </w:r>
      <w:r w:rsidR="00EF5660" w:rsidRPr="000515F4">
        <w:t>Both male and female replacement rates were less than 1, with a CRR</w:t>
      </w:r>
      <w:r w:rsidR="00EF5660" w:rsidRPr="000515F4">
        <w:rPr>
          <w:vertAlign w:val="subscript"/>
        </w:rPr>
        <w:t>M</w:t>
      </w:r>
      <w:r w:rsidR="00EF5660" w:rsidRPr="000515F4">
        <w:t xml:space="preserve"> of 0.</w:t>
      </w:r>
      <w:r w:rsidR="00EF5660">
        <w:t>2</w:t>
      </w:r>
      <w:r w:rsidR="00D34808">
        <w:t>0</w:t>
      </w:r>
      <w:r w:rsidR="00EF5660" w:rsidRPr="000515F4">
        <w:t xml:space="preserve"> and a CRR</w:t>
      </w:r>
      <w:r w:rsidR="00EF5660" w:rsidRPr="000515F4">
        <w:rPr>
          <w:vertAlign w:val="subscript"/>
        </w:rPr>
        <w:t>F</w:t>
      </w:r>
      <w:r w:rsidR="00EF5660" w:rsidRPr="000515F4">
        <w:t xml:space="preserve"> of 0.</w:t>
      </w:r>
      <w:r w:rsidR="00D34808">
        <w:t>18</w:t>
      </w:r>
      <w:r w:rsidR="0006637E">
        <w:t>.</w:t>
      </w:r>
    </w:p>
    <w:p w14:paraId="014084C2" w14:textId="66175A39" w:rsidR="005B341A" w:rsidRDefault="005B341A" w:rsidP="00FD331F">
      <w:pPr>
        <w:spacing w:line="360" w:lineRule="auto"/>
        <w:ind w:left="-5" w:right="53"/>
      </w:pPr>
    </w:p>
    <w:p w14:paraId="28ED2143" w14:textId="525A28EF" w:rsidR="005B341A" w:rsidRDefault="005B341A" w:rsidP="00FD331F">
      <w:pPr>
        <w:spacing w:line="360" w:lineRule="auto"/>
        <w:ind w:left="-5" w:right="53"/>
      </w:pPr>
      <w:r w:rsidRPr="00630A72">
        <w:rPr>
          <w:u w:val="single"/>
        </w:rPr>
        <w:t>201</w:t>
      </w:r>
      <w:r>
        <w:rPr>
          <w:u w:val="single"/>
        </w:rPr>
        <w:t>4</w:t>
      </w:r>
      <w:r w:rsidRPr="005B341A">
        <w:t xml:space="preserve"> </w:t>
      </w:r>
      <w:r w:rsidR="00230B7B">
        <w:t>-</w:t>
      </w:r>
      <w:r w:rsidR="00230B7B" w:rsidRPr="00230B7B">
        <w:t xml:space="preserve"> </w:t>
      </w:r>
      <w:r w:rsidR="00230B7B" w:rsidRPr="00C354B3">
        <w:t>During 201</w:t>
      </w:r>
      <w:r w:rsidR="00230B7B">
        <w:t>7</w:t>
      </w:r>
      <w:r w:rsidR="00230B7B" w:rsidRPr="00C354B3">
        <w:t xml:space="preserve"> - 201</w:t>
      </w:r>
      <w:r w:rsidR="00230B7B">
        <w:t>9</w:t>
      </w:r>
      <w:r w:rsidR="00230B7B" w:rsidRPr="00C354B3">
        <w:t xml:space="preserve">, </w:t>
      </w:r>
      <w:r w:rsidR="00E730FF">
        <w:t>8</w:t>
      </w:r>
      <w:r w:rsidR="008C5C74">
        <w:t>7</w:t>
      </w:r>
      <w:r w:rsidR="008C5C74" w:rsidRPr="00C354B3">
        <w:t xml:space="preserve"> </w:t>
      </w:r>
      <w:r w:rsidR="00230B7B" w:rsidRPr="00C354B3">
        <w:t>salmon returning to the North Santiam River (</w:t>
      </w:r>
      <w:r w:rsidR="00E730FF">
        <w:t>8</w:t>
      </w:r>
      <w:r w:rsidR="00230B7B">
        <w:t>6</w:t>
      </w:r>
      <w:r w:rsidR="00230B7B" w:rsidRPr="00C354B3">
        <w:t xml:space="preserve"> passed over Minto, </w:t>
      </w:r>
      <w:r w:rsidR="008C5C74">
        <w:t xml:space="preserve">one </w:t>
      </w:r>
      <w:r w:rsidR="00230B7B" w:rsidRPr="00C354B3">
        <w:t xml:space="preserve">sampled as a carcass below Big Cliff) were determined to be progeny of </w:t>
      </w:r>
      <w:r w:rsidR="00986528">
        <w:t xml:space="preserve">some of </w:t>
      </w:r>
      <w:r w:rsidR="00230B7B" w:rsidRPr="00C354B3">
        <w:t xml:space="preserve">the </w:t>
      </w:r>
      <w:r w:rsidR="006447DC">
        <w:t xml:space="preserve">HOR </w:t>
      </w:r>
      <w:r w:rsidR="00230B7B" w:rsidRPr="00C354B3">
        <w:t xml:space="preserve">salmon that were </w:t>
      </w:r>
      <w:r w:rsidR="00230B7B">
        <w:t>outplanted above Detroit in 2014</w:t>
      </w:r>
      <w:r w:rsidR="00986528">
        <w:t xml:space="preserve"> (N = 861)</w:t>
      </w:r>
      <w:r w:rsidR="00230B7B" w:rsidRPr="00C354B3">
        <w:t xml:space="preserve">. </w:t>
      </w:r>
      <w:r w:rsidR="00230B7B" w:rsidRPr="000515F4">
        <w:t>Both male and female replacement rates were</w:t>
      </w:r>
      <w:r w:rsidR="006B2B5A">
        <w:t xml:space="preserve"> </w:t>
      </w:r>
      <w:r w:rsidR="00230B7B" w:rsidRPr="000515F4">
        <w:t xml:space="preserve">less than 1, </w:t>
      </w:r>
      <w:r w:rsidR="00230B7B" w:rsidRPr="006B2B5A">
        <w:t>with a CRR</w:t>
      </w:r>
      <w:r w:rsidR="00230B7B" w:rsidRPr="006B2B5A">
        <w:rPr>
          <w:vertAlign w:val="subscript"/>
        </w:rPr>
        <w:t>M</w:t>
      </w:r>
      <w:r w:rsidR="00230B7B" w:rsidRPr="006B2B5A">
        <w:t xml:space="preserve"> of 0.</w:t>
      </w:r>
      <w:r w:rsidR="006B2B5A" w:rsidRPr="006B2B5A">
        <w:t>0</w:t>
      </w:r>
      <w:r w:rsidR="00D34808">
        <w:t>7</w:t>
      </w:r>
      <w:r w:rsidR="00230B7B" w:rsidRPr="006B2B5A">
        <w:t xml:space="preserve"> and a CRR</w:t>
      </w:r>
      <w:r w:rsidR="00230B7B" w:rsidRPr="006B2B5A">
        <w:rPr>
          <w:vertAlign w:val="subscript"/>
        </w:rPr>
        <w:t>F</w:t>
      </w:r>
      <w:r w:rsidR="00230B7B" w:rsidRPr="006B2B5A">
        <w:t xml:space="preserve"> of 0.</w:t>
      </w:r>
      <w:r w:rsidR="006B2B5A" w:rsidRPr="006B2B5A">
        <w:t>1</w:t>
      </w:r>
      <w:r w:rsidR="00D34808">
        <w:t>3</w:t>
      </w:r>
      <w:r w:rsidR="008937A5">
        <w:t>.</w:t>
      </w:r>
    </w:p>
    <w:p w14:paraId="12677ED5" w14:textId="14296528" w:rsidR="005B341A" w:rsidRDefault="005B341A" w:rsidP="00FD331F">
      <w:pPr>
        <w:spacing w:line="360" w:lineRule="auto"/>
        <w:ind w:left="-5" w:right="53"/>
      </w:pPr>
    </w:p>
    <w:p w14:paraId="131A7A2A" w14:textId="4D6C3A22" w:rsidR="005B341A" w:rsidRPr="000515F4" w:rsidRDefault="005B341A" w:rsidP="00BF1838">
      <w:pPr>
        <w:spacing w:line="360" w:lineRule="auto"/>
        <w:ind w:left="-5" w:right="53"/>
      </w:pPr>
      <w:r w:rsidRPr="00630A72">
        <w:rPr>
          <w:u w:val="single"/>
        </w:rPr>
        <w:t>201</w:t>
      </w:r>
      <w:r>
        <w:rPr>
          <w:u w:val="single"/>
        </w:rPr>
        <w:t>5</w:t>
      </w:r>
      <w:r w:rsidRPr="005B341A">
        <w:t xml:space="preserve"> -</w:t>
      </w:r>
      <w:r w:rsidR="00D34808" w:rsidRPr="00D34808">
        <w:t xml:space="preserve"> </w:t>
      </w:r>
      <w:r w:rsidR="00D34808" w:rsidRPr="00C354B3">
        <w:t>During 201</w:t>
      </w:r>
      <w:r w:rsidR="00E730FF">
        <w:t>8</w:t>
      </w:r>
      <w:r w:rsidR="00D34808" w:rsidRPr="00C354B3">
        <w:t xml:space="preserve"> - 20</w:t>
      </w:r>
      <w:r w:rsidR="00E730FF">
        <w:t>20</w:t>
      </w:r>
      <w:r w:rsidR="00D34808" w:rsidRPr="00C354B3">
        <w:t xml:space="preserve">, </w:t>
      </w:r>
      <w:r w:rsidR="00E730FF">
        <w:t>498</w:t>
      </w:r>
      <w:r w:rsidR="00D34808" w:rsidRPr="00C354B3">
        <w:t xml:space="preserve"> salmon returning to the North Santiam River (</w:t>
      </w:r>
      <w:r w:rsidR="00E730FF">
        <w:t>4</w:t>
      </w:r>
      <w:r w:rsidR="00D34808">
        <w:t>96</w:t>
      </w:r>
      <w:r w:rsidR="00D34808" w:rsidRPr="00C354B3">
        <w:t xml:space="preserve"> passed over Minto, </w:t>
      </w:r>
      <w:r w:rsidR="00E730FF">
        <w:t>two</w:t>
      </w:r>
      <w:r w:rsidR="00D34808">
        <w:t xml:space="preserve"> </w:t>
      </w:r>
      <w:r w:rsidR="00D34808" w:rsidRPr="00C354B3">
        <w:t xml:space="preserve">sampled as a carcass below Big Cliff) were determined to be progeny of </w:t>
      </w:r>
      <w:r w:rsidR="00986528">
        <w:t xml:space="preserve">some of </w:t>
      </w:r>
      <w:r w:rsidR="00D34808" w:rsidRPr="00C354B3">
        <w:t xml:space="preserve">the </w:t>
      </w:r>
      <w:r w:rsidR="006447DC">
        <w:t>HOR</w:t>
      </w:r>
      <w:r w:rsidR="00D34808" w:rsidRPr="00C354B3">
        <w:t xml:space="preserve"> salmon that were </w:t>
      </w:r>
      <w:r w:rsidR="00D34808">
        <w:t>outplanted above Detroit in 201</w:t>
      </w:r>
      <w:r w:rsidR="00E730FF">
        <w:t>5</w:t>
      </w:r>
      <w:r w:rsidR="00986528">
        <w:t xml:space="preserve"> (N = 1042)</w:t>
      </w:r>
      <w:r w:rsidR="00D34808" w:rsidRPr="00C354B3">
        <w:t xml:space="preserve">. </w:t>
      </w:r>
      <w:r w:rsidR="00D34808" w:rsidRPr="000515F4">
        <w:t>Both male and female replacement rates were</w:t>
      </w:r>
      <w:r w:rsidR="00D34808">
        <w:t xml:space="preserve"> </w:t>
      </w:r>
      <w:r w:rsidR="00D34808" w:rsidRPr="000515F4">
        <w:t xml:space="preserve">less than 1, </w:t>
      </w:r>
      <w:r w:rsidR="00D34808" w:rsidRPr="006B2B5A">
        <w:t>with a CRR</w:t>
      </w:r>
      <w:r w:rsidR="00D34808" w:rsidRPr="006B2B5A">
        <w:rPr>
          <w:vertAlign w:val="subscript"/>
        </w:rPr>
        <w:t>M</w:t>
      </w:r>
      <w:r w:rsidR="00D34808" w:rsidRPr="006B2B5A">
        <w:t xml:space="preserve"> of 0.</w:t>
      </w:r>
      <w:r w:rsidR="00D34808">
        <w:t>33</w:t>
      </w:r>
      <w:r w:rsidR="00D34808" w:rsidRPr="006B2B5A">
        <w:t xml:space="preserve"> and a CRR</w:t>
      </w:r>
      <w:r w:rsidR="00D34808" w:rsidRPr="006B2B5A">
        <w:rPr>
          <w:vertAlign w:val="subscript"/>
        </w:rPr>
        <w:t>F</w:t>
      </w:r>
      <w:r w:rsidR="00D34808" w:rsidRPr="006B2B5A">
        <w:t xml:space="preserve"> of 0.</w:t>
      </w:r>
      <w:r w:rsidR="00D34808">
        <w:t>33.</w:t>
      </w:r>
    </w:p>
    <w:p w14:paraId="41FCB558" w14:textId="3E3FA114" w:rsidR="00A91DE2" w:rsidRDefault="00656A5C" w:rsidP="00FD331F">
      <w:pPr>
        <w:spacing w:after="112" w:line="360" w:lineRule="auto"/>
        <w:rPr>
          <w:highlight w:val="yellow"/>
        </w:rPr>
      </w:pPr>
      <w:r w:rsidRPr="00926F31">
        <w:rPr>
          <w:highlight w:val="yellow"/>
        </w:rPr>
        <w:t xml:space="preserve"> </w:t>
      </w:r>
    </w:p>
    <w:p w14:paraId="42961E96" w14:textId="4C7D943B" w:rsidR="00886DD9" w:rsidRDefault="00886DD9" w:rsidP="00886DD9">
      <w:pPr>
        <w:spacing w:line="360" w:lineRule="auto"/>
        <w:ind w:left="-5" w:right="53"/>
      </w:pPr>
      <w:r w:rsidRPr="00C354B3">
        <w:lastRenderedPageBreak/>
        <w:t>During 201</w:t>
      </w:r>
      <w:r>
        <w:t>8</w:t>
      </w:r>
      <w:r w:rsidRPr="00C354B3">
        <w:t xml:space="preserve"> - 20</w:t>
      </w:r>
      <w:r>
        <w:t>20</w:t>
      </w:r>
      <w:r w:rsidRPr="00C354B3">
        <w:t xml:space="preserve">, </w:t>
      </w:r>
      <w:r>
        <w:t>396</w:t>
      </w:r>
      <w:r w:rsidRPr="00C354B3">
        <w:t xml:space="preserve"> salmon returning to the North Santiam River (</w:t>
      </w:r>
      <w:r>
        <w:t>all</w:t>
      </w:r>
      <w:r w:rsidRPr="00C354B3">
        <w:t xml:space="preserve"> passed over Minto) were determined to be progeny of </w:t>
      </w:r>
      <w:r w:rsidR="001B58EC">
        <w:t>some of the</w:t>
      </w:r>
      <w:r w:rsidRPr="00C354B3">
        <w:t xml:space="preserve"> </w:t>
      </w:r>
      <w:r w:rsidR="006447DC">
        <w:t xml:space="preserve">NOR </w:t>
      </w:r>
      <w:r w:rsidRPr="00C354B3">
        <w:t xml:space="preserve">salmon that were </w:t>
      </w:r>
      <w:r>
        <w:t>reintroduced above Detroit Dam in 2015</w:t>
      </w:r>
      <w:r w:rsidR="001B58EC">
        <w:t xml:space="preserve"> (N = 431)</w:t>
      </w:r>
      <w:r w:rsidRPr="00C354B3">
        <w:t>.</w:t>
      </w:r>
      <w:r>
        <w:t xml:space="preserve"> </w:t>
      </w:r>
      <w:r w:rsidRPr="000515F4">
        <w:t>Both male and female replacement rates were</w:t>
      </w:r>
      <w:r>
        <w:t xml:space="preserve"> </w:t>
      </w:r>
      <w:r w:rsidRPr="000515F4">
        <w:t xml:space="preserve">less than 1, </w:t>
      </w:r>
      <w:r w:rsidRPr="006B2B5A">
        <w:t>with a CRR</w:t>
      </w:r>
      <w:r w:rsidRPr="006B2B5A">
        <w:rPr>
          <w:vertAlign w:val="subscript"/>
        </w:rPr>
        <w:t>M</w:t>
      </w:r>
      <w:r w:rsidRPr="006B2B5A">
        <w:t xml:space="preserve"> </w:t>
      </w:r>
      <w:r w:rsidRPr="00A00CDF">
        <w:t>of 0.</w:t>
      </w:r>
      <w:r>
        <w:t>66</w:t>
      </w:r>
      <w:r w:rsidRPr="006B2B5A">
        <w:t xml:space="preserve"> and a CRR</w:t>
      </w:r>
      <w:r w:rsidRPr="006B2B5A">
        <w:rPr>
          <w:vertAlign w:val="subscript"/>
        </w:rPr>
        <w:t>F</w:t>
      </w:r>
      <w:r w:rsidRPr="006B2B5A">
        <w:t xml:space="preserve"> </w:t>
      </w:r>
      <w:r w:rsidRPr="00A00CDF">
        <w:t>of 0.</w:t>
      </w:r>
      <w:r>
        <w:t>55</w:t>
      </w:r>
      <w:r w:rsidRPr="006B2B5A">
        <w:t>, signifying</w:t>
      </w:r>
      <w:r w:rsidRPr="000515F4">
        <w:t xml:space="preserve"> that replacement was not met for 201</w:t>
      </w:r>
      <w:r>
        <w:t>5</w:t>
      </w:r>
      <w:r w:rsidRPr="000515F4">
        <w:t xml:space="preserve">.  </w:t>
      </w:r>
    </w:p>
    <w:p w14:paraId="2A13544F" w14:textId="3C82211A" w:rsidR="00886DD9" w:rsidRDefault="00886DD9" w:rsidP="00FD331F">
      <w:pPr>
        <w:spacing w:after="112" w:line="360" w:lineRule="auto"/>
        <w:rPr>
          <w:highlight w:val="yellow"/>
        </w:rPr>
      </w:pPr>
    </w:p>
    <w:p w14:paraId="673CA428" w14:textId="02DF8B03" w:rsidR="00102039" w:rsidRDefault="00102039" w:rsidP="00FD331F">
      <w:pPr>
        <w:spacing w:after="112" w:line="360" w:lineRule="auto"/>
        <w:rPr>
          <w:highlight w:val="yellow"/>
        </w:rPr>
      </w:pPr>
      <w:r w:rsidRPr="00C354B3">
        <w:t>During 201</w:t>
      </w:r>
      <w:r>
        <w:t>8</w:t>
      </w:r>
      <w:r w:rsidRPr="00C354B3">
        <w:t xml:space="preserve"> - 20</w:t>
      </w:r>
      <w:r>
        <w:t>20</w:t>
      </w:r>
      <w:r w:rsidRPr="00C354B3">
        <w:t xml:space="preserve">, </w:t>
      </w:r>
      <w:r>
        <w:t>715</w:t>
      </w:r>
      <w:r w:rsidRPr="00C354B3">
        <w:t xml:space="preserve"> salmon returning to the North Santiam River (</w:t>
      </w:r>
      <w:r>
        <w:t>all</w:t>
      </w:r>
      <w:r w:rsidRPr="00C354B3">
        <w:t xml:space="preserve"> passed over Minto) were determined to be progeny</w:t>
      </w:r>
      <w:r w:rsidR="001B58EC">
        <w:t xml:space="preserve"> of some</w:t>
      </w:r>
      <w:r w:rsidRPr="00C354B3">
        <w:t xml:space="preserve"> </w:t>
      </w:r>
      <w:commentRangeStart w:id="72"/>
      <w:r w:rsidRPr="00C354B3">
        <w:t xml:space="preserve">of </w:t>
      </w:r>
      <w:r>
        <w:t>either the</w:t>
      </w:r>
      <w:r w:rsidRPr="00C354B3">
        <w:t xml:space="preserve"> </w:t>
      </w:r>
      <w:r>
        <w:t>431</w:t>
      </w:r>
      <w:r w:rsidRPr="00C354B3">
        <w:t xml:space="preserve"> genotyped </w:t>
      </w:r>
      <w:r w:rsidR="006447DC">
        <w:t xml:space="preserve">NOR </w:t>
      </w:r>
      <w:r w:rsidRPr="00C354B3">
        <w:t xml:space="preserve">salmon that were </w:t>
      </w:r>
      <w:r>
        <w:t xml:space="preserve">reintroduced or </w:t>
      </w:r>
      <w:r w:rsidR="006447DC">
        <w:t xml:space="preserve">the </w:t>
      </w:r>
      <w:r>
        <w:t xml:space="preserve">1042 </w:t>
      </w:r>
      <w:r w:rsidR="006447DC">
        <w:t xml:space="preserve">genotyped HOR </w:t>
      </w:r>
      <w:r>
        <w:t xml:space="preserve">salmon </w:t>
      </w:r>
      <w:commentRangeEnd w:id="72"/>
      <w:r w:rsidR="00DC1B42">
        <w:rPr>
          <w:rStyle w:val="CommentReference"/>
          <w:color w:val="000000"/>
        </w:rPr>
        <w:commentReference w:id="72"/>
      </w:r>
      <w:r>
        <w:t>that were outplanted above Detroit Dam in 2015. Considering these two groups together, b</w:t>
      </w:r>
      <w:r w:rsidRPr="000515F4">
        <w:t>oth male and female replacement rates were</w:t>
      </w:r>
      <w:r>
        <w:t xml:space="preserve"> </w:t>
      </w:r>
      <w:r w:rsidRPr="000515F4">
        <w:t xml:space="preserve">less than 1, </w:t>
      </w:r>
      <w:r w:rsidRPr="006B2B5A">
        <w:t>with a CRR</w:t>
      </w:r>
      <w:r w:rsidRPr="006B2B5A">
        <w:rPr>
          <w:vertAlign w:val="subscript"/>
        </w:rPr>
        <w:t>M</w:t>
      </w:r>
      <w:r w:rsidRPr="006B2B5A">
        <w:t xml:space="preserve"> </w:t>
      </w:r>
      <w:r w:rsidRPr="00A00CDF">
        <w:t>of 0.</w:t>
      </w:r>
      <w:r>
        <w:t>44</w:t>
      </w:r>
      <w:r w:rsidRPr="006B2B5A">
        <w:t xml:space="preserve"> and a CRR</w:t>
      </w:r>
      <w:r w:rsidRPr="006B2B5A">
        <w:rPr>
          <w:vertAlign w:val="subscript"/>
        </w:rPr>
        <w:t>F</w:t>
      </w:r>
      <w:r w:rsidRPr="006B2B5A">
        <w:t xml:space="preserve"> </w:t>
      </w:r>
      <w:r w:rsidRPr="00A00CDF">
        <w:t>of 0.</w:t>
      </w:r>
      <w:r>
        <w:t>38</w:t>
      </w:r>
      <w:r w:rsidRPr="006B2B5A">
        <w:t>, signifying</w:t>
      </w:r>
      <w:r w:rsidRPr="000515F4">
        <w:t xml:space="preserve"> that replacement was not met for 201</w:t>
      </w:r>
      <w:r>
        <w:t>5.</w:t>
      </w:r>
    </w:p>
    <w:p w14:paraId="06CC10BF" w14:textId="77777777" w:rsidR="00886DD9" w:rsidRPr="00926F31" w:rsidRDefault="00886DD9" w:rsidP="00FD331F">
      <w:pPr>
        <w:spacing w:after="112" w:line="360" w:lineRule="auto"/>
        <w:rPr>
          <w:highlight w:val="yellow"/>
        </w:rPr>
      </w:pPr>
    </w:p>
    <w:p w14:paraId="16C5B9CD" w14:textId="3F529DED" w:rsidR="00A91DE2" w:rsidRPr="00472353" w:rsidRDefault="00656A5C" w:rsidP="00FD331F">
      <w:pPr>
        <w:pStyle w:val="Heading2"/>
        <w:spacing w:line="360" w:lineRule="auto"/>
        <w:ind w:left="-5"/>
      </w:pPr>
      <w:r w:rsidRPr="00472353">
        <w:t xml:space="preserve">Effective number of breeders </w:t>
      </w:r>
      <w:r w:rsidR="00E93324">
        <w:t>of salmon outplanted</w:t>
      </w:r>
      <w:r w:rsidR="00886DD9">
        <w:t xml:space="preserve"> or reintroduced</w:t>
      </w:r>
      <w:r w:rsidR="00E93324">
        <w:t xml:space="preserve"> above Detroit </w:t>
      </w:r>
      <w:commentRangeStart w:id="73"/>
      <w:r w:rsidR="00E93324">
        <w:t>Dam</w:t>
      </w:r>
      <w:commentRangeEnd w:id="73"/>
      <w:r w:rsidR="00E15FB2">
        <w:rPr>
          <w:rStyle w:val="CommentReference"/>
          <w:i w:val="0"/>
        </w:rPr>
        <w:commentReference w:id="73"/>
      </w:r>
    </w:p>
    <w:p w14:paraId="3A75B63B" w14:textId="3A50ACBE" w:rsidR="00A91DE2" w:rsidRDefault="00630A72" w:rsidP="00FD331F">
      <w:pPr>
        <w:spacing w:line="360" w:lineRule="auto"/>
        <w:ind w:left="-5" w:right="53"/>
      </w:pPr>
      <w:r w:rsidRPr="00630A72">
        <w:rPr>
          <w:u w:val="single"/>
        </w:rPr>
        <w:t>2011</w:t>
      </w:r>
      <w:r w:rsidR="002A1A9D" w:rsidRPr="002A1A9D">
        <w:t xml:space="preserve"> - </w:t>
      </w:r>
      <w:r w:rsidR="00656A5C" w:rsidRPr="00472353">
        <w:t>The estimated number of breeders (</w:t>
      </w:r>
      <w:r w:rsidR="00656A5C" w:rsidRPr="002A1A9D">
        <w:rPr>
          <w:i/>
        </w:rPr>
        <w:t>N</w:t>
      </w:r>
      <w:r w:rsidR="00656A5C" w:rsidRPr="002A1A9D">
        <w:rPr>
          <w:i/>
          <w:vertAlign w:val="subscript"/>
        </w:rPr>
        <w:t>b</w:t>
      </w:r>
      <w:r w:rsidR="00656A5C" w:rsidRPr="00E12F97">
        <w:rPr>
          <w:iCs/>
        </w:rPr>
        <w:t>)</w:t>
      </w:r>
      <w:r w:rsidR="00656A5C" w:rsidRPr="002A1A9D">
        <w:rPr>
          <w:i/>
        </w:rPr>
        <w:t xml:space="preserve"> </w:t>
      </w:r>
      <w:r w:rsidR="003B2B84" w:rsidRPr="00472353">
        <w:t>for the 2011</w:t>
      </w:r>
      <w:r w:rsidR="009A2D22" w:rsidRPr="00472353">
        <w:t xml:space="preserve"> outplant cohort was 4</w:t>
      </w:r>
      <w:r w:rsidR="001F6E40">
        <w:t>9</w:t>
      </w:r>
      <w:r w:rsidR="00656A5C" w:rsidRPr="00472353">
        <w:t>.</w:t>
      </w:r>
      <w:r w:rsidR="001F6E40">
        <w:t>1</w:t>
      </w:r>
      <w:r w:rsidR="00656A5C" w:rsidRPr="00472353">
        <w:t xml:space="preserve"> (95% C.I. = </w:t>
      </w:r>
      <w:r w:rsidR="001F6E40" w:rsidRPr="001F6E40">
        <w:t>34.6</w:t>
      </w:r>
      <w:r w:rsidR="001F6E40">
        <w:t xml:space="preserve"> - </w:t>
      </w:r>
      <w:r w:rsidR="001F6E40" w:rsidRPr="001F6E40">
        <w:t>73.3</w:t>
      </w:r>
      <w:r w:rsidR="00656A5C" w:rsidRPr="00472353">
        <w:t>).</w:t>
      </w:r>
      <w:r w:rsidR="00FB584D" w:rsidRPr="00FB584D">
        <w:t xml:space="preserve"> </w:t>
      </w:r>
      <w:r w:rsidR="00FB584D" w:rsidRPr="005959CF">
        <w:t xml:space="preserve">This estimated value is </w:t>
      </w:r>
      <w:r w:rsidR="00907761">
        <w:t>nearly the same as</w:t>
      </w:r>
      <w:r w:rsidR="00FB584D" w:rsidRPr="005959CF">
        <w:t xml:space="preserve"> the number of outplants that produced one or more adult progeny </w:t>
      </w:r>
      <w:del w:id="74" w:author="David Dayan" w:date="2022-06-06T15:02:00Z">
        <w:r w:rsidR="00FB584D" w:rsidRPr="005959CF" w:rsidDel="0015048E">
          <w:delText>(</w:delText>
        </w:r>
        <w:r w:rsidR="00FB584D" w:rsidDel="0015048E">
          <w:delText>50</w:delText>
        </w:r>
        <w:r w:rsidR="00FB584D" w:rsidRPr="005959CF" w:rsidDel="0015048E">
          <w:delText xml:space="preserve">) </w:delText>
        </w:r>
      </w:del>
      <w:r w:rsidR="00FB584D" w:rsidRPr="005959CF">
        <w:t>in 201</w:t>
      </w:r>
      <w:r w:rsidR="00FB584D">
        <w:t>1</w:t>
      </w:r>
      <w:ins w:id="75" w:author="David Dayan" w:date="2022-06-06T15:03:00Z">
        <w:r w:rsidR="0015048E">
          <w:t xml:space="preserve"> </w:t>
        </w:r>
        <w:r w:rsidR="0015048E" w:rsidRPr="005959CF">
          <w:t>(</w:t>
        </w:r>
        <w:r w:rsidR="0015048E">
          <w:t>50</w:t>
        </w:r>
        <w:r w:rsidR="0015048E" w:rsidRPr="005959CF">
          <w:t>)</w:t>
        </w:r>
      </w:ins>
      <w:r w:rsidR="00FB584D">
        <w:t xml:space="preserve">. </w:t>
      </w:r>
      <w:r w:rsidR="00656A5C" w:rsidRPr="00472353">
        <w:t xml:space="preserve">The ratio of </w:t>
      </w:r>
      <w:r w:rsidR="00656A5C" w:rsidRPr="002A1A9D">
        <w:rPr>
          <w:i/>
        </w:rPr>
        <w:t>N</w:t>
      </w:r>
      <w:r w:rsidR="00656A5C" w:rsidRPr="002A1A9D">
        <w:rPr>
          <w:i/>
          <w:vertAlign w:val="subscript"/>
        </w:rPr>
        <w:t>b</w:t>
      </w:r>
      <w:r w:rsidR="00656A5C" w:rsidRPr="00472353">
        <w:t xml:space="preserve"> to the census size</w:t>
      </w:r>
      <w:r w:rsidR="00E12F97">
        <w:t xml:space="preserve"> of candidate parents</w:t>
      </w:r>
      <w:r w:rsidR="00656A5C" w:rsidRPr="00472353">
        <w:t xml:space="preserve"> o</w:t>
      </w:r>
      <w:r w:rsidR="009A2D22" w:rsidRPr="00472353">
        <w:t xml:space="preserve">f the </w:t>
      </w:r>
      <w:proofErr w:type="spellStart"/>
      <w:r w:rsidR="009A2D22" w:rsidRPr="00472353">
        <w:t>outplanted</w:t>
      </w:r>
      <w:proofErr w:type="spellEnd"/>
      <w:r w:rsidR="009A2D22" w:rsidRPr="00472353">
        <w:t xml:space="preserve"> cohort </w:t>
      </w:r>
      <w:commentRangeStart w:id="76"/>
      <w:commentRangeStart w:id="77"/>
      <w:commentRangeStart w:id="78"/>
      <w:commentRangeStart w:id="79"/>
      <w:r w:rsidR="00E12F97" w:rsidRPr="00472353">
        <w:t>(</w:t>
      </w:r>
      <w:proofErr w:type="spellStart"/>
      <w:r w:rsidR="00E12F97" w:rsidRPr="002A1A9D">
        <w:rPr>
          <w:i/>
        </w:rPr>
        <w:t>N</w:t>
      </w:r>
      <w:r w:rsidR="00E12F97">
        <w:rPr>
          <w:i/>
          <w:vertAlign w:val="subscript"/>
        </w:rPr>
        <w:t>cand</w:t>
      </w:r>
      <w:proofErr w:type="spellEnd"/>
      <w:r w:rsidR="00E12F97" w:rsidRPr="00472353">
        <w:t xml:space="preserve">) </w:t>
      </w:r>
      <w:commentRangeEnd w:id="76"/>
      <w:r w:rsidR="00E12F97">
        <w:rPr>
          <w:rStyle w:val="CommentReference"/>
          <w:color w:val="000000"/>
        </w:rPr>
        <w:commentReference w:id="76"/>
      </w:r>
      <w:commentRangeEnd w:id="77"/>
      <w:r w:rsidR="00E12F97">
        <w:rPr>
          <w:rStyle w:val="CommentReference"/>
          <w:color w:val="000000"/>
        </w:rPr>
        <w:commentReference w:id="77"/>
      </w:r>
      <w:commentRangeEnd w:id="78"/>
      <w:r w:rsidR="00907761">
        <w:rPr>
          <w:rStyle w:val="CommentReference"/>
          <w:color w:val="000000"/>
        </w:rPr>
        <w:commentReference w:id="78"/>
      </w:r>
      <w:commentRangeEnd w:id="79"/>
      <w:r w:rsidR="00197485">
        <w:rPr>
          <w:rStyle w:val="CommentReference"/>
          <w:color w:val="000000"/>
        </w:rPr>
        <w:commentReference w:id="79"/>
      </w:r>
      <w:r w:rsidR="009A2D22" w:rsidRPr="00472353">
        <w:t>was 0.</w:t>
      </w:r>
      <w:r w:rsidR="00FB584D">
        <w:t>33</w:t>
      </w:r>
      <w:r w:rsidR="00656A5C" w:rsidRPr="00472353">
        <w:t xml:space="preserve"> (</w:t>
      </w:r>
      <w:r w:rsidR="009A2D22" w:rsidRPr="00472353">
        <w:t>4</w:t>
      </w:r>
      <w:r w:rsidR="00FB584D">
        <w:t xml:space="preserve">9.1 </w:t>
      </w:r>
      <w:r w:rsidR="00656A5C" w:rsidRPr="00472353">
        <w:t xml:space="preserve">/ </w:t>
      </w:r>
      <w:r w:rsidR="009A2D22" w:rsidRPr="00472353">
        <w:t>149</w:t>
      </w:r>
      <w:r w:rsidR="00656A5C" w:rsidRPr="00472353">
        <w:t xml:space="preserve">). </w:t>
      </w:r>
    </w:p>
    <w:p w14:paraId="1EDDA3E7" w14:textId="77777777" w:rsidR="00E0020C" w:rsidRDefault="00E0020C" w:rsidP="00FD331F">
      <w:pPr>
        <w:spacing w:line="360" w:lineRule="auto"/>
        <w:ind w:left="-5" w:right="53"/>
        <w:rPr>
          <w:u w:val="single"/>
        </w:rPr>
      </w:pPr>
    </w:p>
    <w:p w14:paraId="337C5BA0" w14:textId="4B96DDF6" w:rsidR="00E0020C" w:rsidRPr="002A1A9D" w:rsidRDefault="00E0020C" w:rsidP="00FD331F">
      <w:pPr>
        <w:spacing w:line="360" w:lineRule="auto"/>
        <w:ind w:left="-5" w:right="53"/>
        <w:rPr>
          <w:u w:val="single"/>
        </w:rPr>
      </w:pPr>
      <w:r w:rsidRPr="00630A72">
        <w:rPr>
          <w:u w:val="single"/>
        </w:rPr>
        <w:t>201</w:t>
      </w:r>
      <w:r>
        <w:rPr>
          <w:u w:val="single"/>
        </w:rPr>
        <w:t>2</w:t>
      </w:r>
      <w:r w:rsidR="002A1A9D" w:rsidRPr="002A1A9D">
        <w:t xml:space="preserve"> - </w:t>
      </w:r>
      <w:r w:rsidRPr="00472353">
        <w:t>The estimated number of breeders (</w:t>
      </w:r>
      <w:r w:rsidRPr="00472353">
        <w:rPr>
          <w:i/>
        </w:rPr>
        <w:t>N</w:t>
      </w:r>
      <w:r w:rsidRPr="00472353">
        <w:rPr>
          <w:i/>
          <w:vertAlign w:val="subscript"/>
        </w:rPr>
        <w:t>b</w:t>
      </w:r>
      <w:r w:rsidRPr="00E12F97">
        <w:rPr>
          <w:iCs/>
        </w:rPr>
        <w:t>)</w:t>
      </w:r>
      <w:r w:rsidRPr="00472353">
        <w:rPr>
          <w:i/>
        </w:rPr>
        <w:t xml:space="preserve"> </w:t>
      </w:r>
      <w:r w:rsidRPr="00472353">
        <w:t>for the 201</w:t>
      </w:r>
      <w:r w:rsidR="00426B4A">
        <w:t>2</w:t>
      </w:r>
      <w:r w:rsidRPr="00472353">
        <w:t xml:space="preserve"> outplant cohort </w:t>
      </w:r>
      <w:r w:rsidRPr="005959CF">
        <w:t xml:space="preserve">was </w:t>
      </w:r>
      <w:r w:rsidR="00FB584D">
        <w:t>88.7</w:t>
      </w:r>
      <w:r w:rsidRPr="005959CF">
        <w:t xml:space="preserve"> (95% C.I. =</w:t>
      </w:r>
      <w:r w:rsidR="00FB584D">
        <w:t xml:space="preserve"> </w:t>
      </w:r>
      <w:r w:rsidR="00FB584D" w:rsidRPr="00FB584D">
        <w:t>70.2</w:t>
      </w:r>
      <w:r w:rsidR="00FB584D">
        <w:t xml:space="preserve"> - </w:t>
      </w:r>
      <w:r w:rsidR="00FB584D" w:rsidRPr="00FB584D">
        <w:t>114.8</w:t>
      </w:r>
      <w:r w:rsidRPr="003D3FED">
        <w:t xml:space="preserve">). This estimated value is </w:t>
      </w:r>
      <w:r w:rsidR="00FC569E" w:rsidRPr="003D3FED">
        <w:t>less than</w:t>
      </w:r>
      <w:r w:rsidRPr="003D3FED">
        <w:t xml:space="preserve"> the number of outplants that</w:t>
      </w:r>
      <w:r w:rsidRPr="005959CF">
        <w:t xml:space="preserve"> produced one or more adult progeny </w:t>
      </w:r>
      <w:del w:id="80" w:author="David Dayan" w:date="2022-06-06T15:02:00Z">
        <w:r w:rsidRPr="005959CF" w:rsidDel="0015048E">
          <w:delText>(</w:delText>
        </w:r>
        <w:r w:rsidR="00D8782D" w:rsidDel="0015048E">
          <w:delText>1</w:delText>
        </w:r>
        <w:r w:rsidR="00FB584D" w:rsidDel="0015048E">
          <w:delText>02</w:delText>
        </w:r>
        <w:r w:rsidRPr="005959CF" w:rsidDel="0015048E">
          <w:delText xml:space="preserve">) </w:delText>
        </w:r>
      </w:del>
      <w:r w:rsidRPr="005959CF">
        <w:t>in 201</w:t>
      </w:r>
      <w:r w:rsidR="00426B4A" w:rsidRPr="005959CF">
        <w:t>2</w:t>
      </w:r>
      <w:ins w:id="81" w:author="David Dayan" w:date="2022-06-06T15:02:00Z">
        <w:r w:rsidR="0015048E">
          <w:t xml:space="preserve"> </w:t>
        </w:r>
        <w:r w:rsidR="0015048E" w:rsidRPr="005959CF">
          <w:t>(</w:t>
        </w:r>
        <w:r w:rsidR="0015048E">
          <w:t>102</w:t>
        </w:r>
        <w:r w:rsidR="0015048E" w:rsidRPr="005959CF">
          <w:t>)</w:t>
        </w:r>
      </w:ins>
      <w:r w:rsidR="00FC569E">
        <w:t>.</w:t>
      </w:r>
      <w:r w:rsidR="003D3FED">
        <w:t xml:space="preserve"> </w:t>
      </w:r>
      <w:commentRangeStart w:id="82"/>
      <w:ins w:id="83" w:author="David Dayan" w:date="2022-06-06T14:24:00Z">
        <w:r w:rsidR="003D3FED">
          <w:t xml:space="preserve">An </w:t>
        </w:r>
        <w:r w:rsidR="003D3FED" w:rsidRPr="003D3FED">
          <w:rPr>
            <w:i/>
            <w:iCs/>
          </w:rPr>
          <w:t>N</w:t>
        </w:r>
        <w:r w:rsidR="003D3FED" w:rsidRPr="003D3FED">
          <w:rPr>
            <w:i/>
            <w:iCs/>
            <w:vertAlign w:val="subscript"/>
          </w:rPr>
          <w:t>b</w:t>
        </w:r>
        <w:r w:rsidR="003D3FED" w:rsidRPr="005959CF">
          <w:t xml:space="preserve"> </w:t>
        </w:r>
        <w:r w:rsidR="003D3FED">
          <w:t xml:space="preserve">estimate less than the number of successful parents in the estimated pedigree may be due to unbalanced sex ratios, fluctuations in </w:t>
        </w:r>
        <w:r w:rsidR="003D3FED" w:rsidRPr="00472353">
          <w:rPr>
            <w:i/>
          </w:rPr>
          <w:t>N</w:t>
        </w:r>
        <w:r w:rsidR="003D3FED" w:rsidRPr="00472353">
          <w:rPr>
            <w:i/>
            <w:vertAlign w:val="subscript"/>
          </w:rPr>
          <w:t>b</w:t>
        </w:r>
        <w:r w:rsidR="003D3FED" w:rsidRPr="00472353">
          <w:t xml:space="preserve"> </w:t>
        </w:r>
        <w:r w:rsidR="003D3FED">
          <w:t xml:space="preserve">over time, assortative mating, or </w:t>
        </w:r>
      </w:ins>
      <w:ins w:id="84" w:author="David Dayan" w:date="2022-06-06T14:35:00Z">
        <w:r w:rsidR="00C55D2C">
          <w:t>spurious assignments</w:t>
        </w:r>
      </w:ins>
      <w:ins w:id="85" w:author="David Dayan" w:date="2022-06-06T14:24:00Z">
        <w:r w:rsidR="003D3FED">
          <w:t xml:space="preserve"> of offspring to parents.</w:t>
        </w:r>
      </w:ins>
      <w:ins w:id="86" w:author="David Dayan" w:date="2022-06-06T14:30:00Z">
        <w:r w:rsidR="00C55D2C">
          <w:t xml:space="preserve"> </w:t>
        </w:r>
        <w:commentRangeEnd w:id="82"/>
        <w:r w:rsidR="00C55D2C">
          <w:rPr>
            <w:rStyle w:val="CommentReference"/>
            <w:color w:val="000000"/>
          </w:rPr>
          <w:commentReference w:id="82"/>
        </w:r>
      </w:ins>
      <w:r w:rsidRPr="00472353">
        <w:t xml:space="preserve">The ratio of </w:t>
      </w:r>
      <w:r w:rsidRPr="00472353">
        <w:rPr>
          <w:i/>
        </w:rPr>
        <w:t>N</w:t>
      </w:r>
      <w:r w:rsidRPr="00472353">
        <w:rPr>
          <w:i/>
          <w:vertAlign w:val="subscript"/>
        </w:rPr>
        <w:t>b</w:t>
      </w:r>
      <w:r w:rsidRPr="00472353">
        <w:t xml:space="preserve"> to </w:t>
      </w:r>
      <w:proofErr w:type="spellStart"/>
      <w:r w:rsidR="00E12F97" w:rsidRPr="002A1A9D">
        <w:rPr>
          <w:i/>
        </w:rPr>
        <w:t>N</w:t>
      </w:r>
      <w:r w:rsidR="00E12F97">
        <w:rPr>
          <w:i/>
          <w:vertAlign w:val="subscript"/>
        </w:rPr>
        <w:t>cand</w:t>
      </w:r>
      <w:proofErr w:type="spellEnd"/>
      <w:r w:rsidR="00E12F97" w:rsidRPr="00472353">
        <w:t xml:space="preserve"> </w:t>
      </w:r>
      <w:r w:rsidRPr="00432447">
        <w:t xml:space="preserve">was </w:t>
      </w:r>
      <w:r w:rsidR="00432447" w:rsidRPr="00432447">
        <w:t>0.</w:t>
      </w:r>
      <w:r w:rsidR="00FB584D">
        <w:t>3</w:t>
      </w:r>
      <w:r w:rsidR="00FC569E">
        <w:t>4</w:t>
      </w:r>
      <w:r w:rsidRPr="00432447">
        <w:t xml:space="preserve"> (</w:t>
      </w:r>
      <w:r w:rsidR="00FB584D">
        <w:t>88.7</w:t>
      </w:r>
      <w:r w:rsidRPr="00432447">
        <w:t xml:space="preserve"> / </w:t>
      </w:r>
      <w:r w:rsidR="00426B4A" w:rsidRPr="00432447">
        <w:t>258</w:t>
      </w:r>
      <w:r w:rsidRPr="00432447">
        <w:t xml:space="preserve">). </w:t>
      </w:r>
    </w:p>
    <w:p w14:paraId="646542BD" w14:textId="77777777" w:rsidR="00E0020C" w:rsidRPr="00472353" w:rsidRDefault="00E0020C" w:rsidP="00FD331F">
      <w:pPr>
        <w:spacing w:line="360" w:lineRule="auto"/>
        <w:ind w:left="-5" w:right="53"/>
      </w:pPr>
    </w:p>
    <w:p w14:paraId="3C97C5F3" w14:textId="65537F90" w:rsidR="005C2F0C" w:rsidRDefault="005C2F0C" w:rsidP="00FD331F">
      <w:pPr>
        <w:spacing w:line="360" w:lineRule="auto"/>
        <w:ind w:left="-5" w:right="53"/>
      </w:pPr>
      <w:r w:rsidRPr="00630A72">
        <w:rPr>
          <w:u w:val="single"/>
        </w:rPr>
        <w:t>201</w:t>
      </w:r>
      <w:r>
        <w:rPr>
          <w:u w:val="single"/>
        </w:rPr>
        <w:t>3</w:t>
      </w:r>
      <w:r w:rsidRPr="005B341A">
        <w:t xml:space="preserve"> </w:t>
      </w:r>
      <w:r w:rsidR="00CC5C24" w:rsidRPr="002A1A9D">
        <w:t xml:space="preserve">- </w:t>
      </w:r>
      <w:r w:rsidR="00CC5C24" w:rsidRPr="00472353">
        <w:t>The estimated number of breeders (</w:t>
      </w:r>
      <w:r w:rsidR="00CC5C24" w:rsidRPr="00472353">
        <w:rPr>
          <w:i/>
        </w:rPr>
        <w:t>N</w:t>
      </w:r>
      <w:r w:rsidR="00CC5C24" w:rsidRPr="00472353">
        <w:rPr>
          <w:i/>
          <w:vertAlign w:val="subscript"/>
        </w:rPr>
        <w:t>b</w:t>
      </w:r>
      <w:r w:rsidR="00CC5C24" w:rsidRPr="00197485">
        <w:rPr>
          <w:iCs/>
        </w:rPr>
        <w:t>)</w:t>
      </w:r>
      <w:r w:rsidR="00CC5C24" w:rsidRPr="00472353">
        <w:rPr>
          <w:i/>
        </w:rPr>
        <w:t xml:space="preserve"> </w:t>
      </w:r>
      <w:r w:rsidR="00CC5C24" w:rsidRPr="00472353">
        <w:t>for the 201</w:t>
      </w:r>
      <w:r w:rsidR="00CC5C24">
        <w:t>3</w:t>
      </w:r>
      <w:r w:rsidR="00CC5C24" w:rsidRPr="00472353">
        <w:t xml:space="preserve"> outplant cohort </w:t>
      </w:r>
      <w:r w:rsidR="00CC5C24" w:rsidRPr="005959CF">
        <w:t xml:space="preserve">was </w:t>
      </w:r>
      <w:r w:rsidR="00CC5C24">
        <w:t>2</w:t>
      </w:r>
      <w:r w:rsidR="0049763C">
        <w:t xml:space="preserve">24.0 </w:t>
      </w:r>
      <w:r w:rsidR="00CC5C24" w:rsidRPr="005959CF">
        <w:t xml:space="preserve">(95% C.I. = </w:t>
      </w:r>
      <w:r w:rsidR="0049763C">
        <w:t>179.3</w:t>
      </w:r>
      <w:r w:rsidR="00CC5C24" w:rsidRPr="005959CF">
        <w:t xml:space="preserve"> – </w:t>
      </w:r>
      <w:r w:rsidR="0049763C">
        <w:t>289.8</w:t>
      </w:r>
      <w:r w:rsidR="00CC5C24" w:rsidRPr="005959CF">
        <w:t xml:space="preserve">). </w:t>
      </w:r>
      <w:r w:rsidR="00CC5C24" w:rsidRPr="00472353">
        <w:t xml:space="preserve">This estimated value is </w:t>
      </w:r>
      <w:r w:rsidR="0049763C">
        <w:t>less</w:t>
      </w:r>
      <w:r w:rsidR="00CC5C24" w:rsidRPr="00472353">
        <w:t xml:space="preserve"> than the number of outplants that produced one or more adult progeny </w:t>
      </w:r>
      <w:del w:id="87" w:author="David Dayan" w:date="2022-06-06T15:02:00Z">
        <w:r w:rsidR="00CC5C24" w:rsidRPr="005959CF" w:rsidDel="0015048E">
          <w:delText>(</w:delText>
        </w:r>
        <w:r w:rsidR="00CC5C24" w:rsidDel="0015048E">
          <w:delText>2</w:delText>
        </w:r>
        <w:r w:rsidR="0049763C" w:rsidDel="0015048E">
          <w:delText>42</w:delText>
        </w:r>
        <w:r w:rsidR="00617791" w:rsidDel="0015048E">
          <w:delText xml:space="preserve">) </w:delText>
        </w:r>
      </w:del>
      <w:r w:rsidR="00617791">
        <w:t>in 2013</w:t>
      </w:r>
      <w:ins w:id="88" w:author="David Dayan" w:date="2022-06-06T15:02:00Z">
        <w:r w:rsidR="0015048E">
          <w:t xml:space="preserve"> </w:t>
        </w:r>
        <w:r w:rsidR="0015048E" w:rsidRPr="005959CF">
          <w:t>(</w:t>
        </w:r>
        <w:r w:rsidR="0015048E">
          <w:t>242)</w:t>
        </w:r>
      </w:ins>
      <w:r w:rsidR="00CC5C24" w:rsidRPr="005959CF">
        <w:t>.</w:t>
      </w:r>
      <w:r w:rsidR="00CC5C24" w:rsidRPr="00472353">
        <w:t xml:space="preserve"> </w:t>
      </w:r>
      <w:ins w:id="89" w:author="David Dayan" w:date="2022-06-06T14:24:00Z">
        <w:r w:rsidR="003D3FED">
          <w:t xml:space="preserve">An </w:t>
        </w:r>
        <w:r w:rsidR="003D3FED" w:rsidRPr="003D3FED">
          <w:rPr>
            <w:i/>
            <w:iCs/>
          </w:rPr>
          <w:t>N</w:t>
        </w:r>
        <w:r w:rsidR="003D3FED" w:rsidRPr="003D3FED">
          <w:rPr>
            <w:i/>
            <w:iCs/>
            <w:vertAlign w:val="subscript"/>
          </w:rPr>
          <w:t>b</w:t>
        </w:r>
        <w:r w:rsidR="003D3FED" w:rsidRPr="005959CF">
          <w:t xml:space="preserve"> </w:t>
        </w:r>
        <w:r w:rsidR="003D3FED">
          <w:t xml:space="preserve">estimate less than the number of successful parents in the estimated pedigree may be due to unbalanced sex ratios, fluctuations in </w:t>
        </w:r>
        <w:r w:rsidR="003D3FED" w:rsidRPr="00472353">
          <w:rPr>
            <w:i/>
          </w:rPr>
          <w:t>N</w:t>
        </w:r>
        <w:r w:rsidR="003D3FED" w:rsidRPr="00472353">
          <w:rPr>
            <w:i/>
            <w:vertAlign w:val="subscript"/>
          </w:rPr>
          <w:t>b</w:t>
        </w:r>
        <w:r w:rsidR="003D3FED" w:rsidRPr="00472353">
          <w:t xml:space="preserve"> </w:t>
        </w:r>
        <w:r w:rsidR="003D3FED">
          <w:t xml:space="preserve">over </w:t>
        </w:r>
        <w:r w:rsidR="003D3FED">
          <w:lastRenderedPageBreak/>
          <w:t xml:space="preserve">time, assortative mating, or </w:t>
        </w:r>
      </w:ins>
      <w:ins w:id="90" w:author="David Dayan" w:date="2022-06-06T14:35:00Z">
        <w:r w:rsidR="00C55D2C">
          <w:t xml:space="preserve">spurious assignments </w:t>
        </w:r>
      </w:ins>
      <w:ins w:id="91" w:author="David Dayan" w:date="2022-06-06T14:24:00Z">
        <w:r w:rsidR="003D3FED">
          <w:t xml:space="preserve">of offspring to parents. </w:t>
        </w:r>
      </w:ins>
      <w:r w:rsidR="00197485" w:rsidRPr="00472353">
        <w:t xml:space="preserve">The ratio of </w:t>
      </w:r>
      <w:r w:rsidR="00197485" w:rsidRPr="00472353">
        <w:rPr>
          <w:i/>
        </w:rPr>
        <w:t>N</w:t>
      </w:r>
      <w:r w:rsidR="00197485" w:rsidRPr="00472353">
        <w:rPr>
          <w:i/>
          <w:vertAlign w:val="subscript"/>
        </w:rPr>
        <w:t>b</w:t>
      </w:r>
      <w:r w:rsidR="00197485" w:rsidRPr="00472353">
        <w:t xml:space="preserve"> to </w:t>
      </w:r>
      <w:proofErr w:type="spellStart"/>
      <w:r w:rsidR="00197485" w:rsidRPr="002A1A9D">
        <w:rPr>
          <w:i/>
        </w:rPr>
        <w:t>N</w:t>
      </w:r>
      <w:r w:rsidR="00197485">
        <w:rPr>
          <w:i/>
          <w:vertAlign w:val="subscript"/>
        </w:rPr>
        <w:t>cand</w:t>
      </w:r>
      <w:proofErr w:type="spellEnd"/>
      <w:r w:rsidR="00197485" w:rsidRPr="00472353">
        <w:t xml:space="preserve"> </w:t>
      </w:r>
      <w:r w:rsidR="00197485" w:rsidRPr="00432447">
        <w:t>was 0.</w:t>
      </w:r>
      <w:r w:rsidR="00197485">
        <w:t>20</w:t>
      </w:r>
      <w:r w:rsidR="00197485" w:rsidRPr="00432447">
        <w:t xml:space="preserve"> (</w:t>
      </w:r>
      <w:r w:rsidR="00197485">
        <w:t>224.0</w:t>
      </w:r>
      <w:r w:rsidR="00197485" w:rsidRPr="00432447">
        <w:t xml:space="preserve"> / </w:t>
      </w:r>
      <w:r w:rsidR="00197485">
        <w:t>1125</w:t>
      </w:r>
      <w:r w:rsidR="00197485" w:rsidRPr="00432447">
        <w:t>).</w:t>
      </w:r>
    </w:p>
    <w:p w14:paraId="2591CB14" w14:textId="77777777" w:rsidR="005C2F0C" w:rsidRDefault="005C2F0C" w:rsidP="00FD331F">
      <w:pPr>
        <w:spacing w:line="360" w:lineRule="auto"/>
        <w:ind w:left="-5" w:right="53"/>
      </w:pPr>
    </w:p>
    <w:p w14:paraId="241984FE" w14:textId="20B89492" w:rsidR="0049763C" w:rsidRDefault="005C2F0C" w:rsidP="004C2D95">
      <w:pPr>
        <w:spacing w:line="360" w:lineRule="auto"/>
        <w:ind w:left="-5" w:right="53"/>
      </w:pPr>
      <w:r w:rsidRPr="00630A72">
        <w:rPr>
          <w:u w:val="single"/>
        </w:rPr>
        <w:t>201</w:t>
      </w:r>
      <w:r>
        <w:rPr>
          <w:u w:val="single"/>
        </w:rPr>
        <w:t>4</w:t>
      </w:r>
      <w:r w:rsidRPr="005B341A">
        <w:t xml:space="preserve"> </w:t>
      </w:r>
      <w:r w:rsidR="00713681">
        <w:t>-</w:t>
      </w:r>
      <w:r w:rsidR="00FC569E">
        <w:t xml:space="preserve"> </w:t>
      </w:r>
      <w:r w:rsidR="00FC569E" w:rsidRPr="00472353">
        <w:t>The estimated number of breeders (</w:t>
      </w:r>
      <w:r w:rsidR="00FC569E" w:rsidRPr="00472353">
        <w:rPr>
          <w:i/>
        </w:rPr>
        <w:t>N</w:t>
      </w:r>
      <w:r w:rsidR="00FC569E" w:rsidRPr="00472353">
        <w:rPr>
          <w:i/>
          <w:vertAlign w:val="subscript"/>
        </w:rPr>
        <w:t>b</w:t>
      </w:r>
      <w:r w:rsidR="00FC569E" w:rsidRPr="00197485">
        <w:rPr>
          <w:iCs/>
        </w:rPr>
        <w:t>)</w:t>
      </w:r>
      <w:r w:rsidR="00FC569E" w:rsidRPr="00472353">
        <w:rPr>
          <w:i/>
        </w:rPr>
        <w:t xml:space="preserve"> </w:t>
      </w:r>
      <w:r w:rsidR="00FC569E" w:rsidRPr="00472353">
        <w:t>for the 201</w:t>
      </w:r>
      <w:r w:rsidR="00FC569E">
        <w:t>4</w:t>
      </w:r>
      <w:r w:rsidR="00FC569E" w:rsidRPr="00472353">
        <w:t xml:space="preserve"> outplant cohort </w:t>
      </w:r>
      <w:r w:rsidR="00FC569E" w:rsidRPr="005959CF">
        <w:t xml:space="preserve">was </w:t>
      </w:r>
      <w:r w:rsidR="00617791">
        <w:t>1</w:t>
      </w:r>
      <w:r w:rsidR="0049763C">
        <w:t>09</w:t>
      </w:r>
      <w:r w:rsidR="00617791">
        <w:t>.</w:t>
      </w:r>
      <w:r w:rsidR="0049763C">
        <w:t>8</w:t>
      </w:r>
      <w:r w:rsidR="00FC569E" w:rsidRPr="005959CF">
        <w:t xml:space="preserve"> (95% C.I. = </w:t>
      </w:r>
      <w:r w:rsidR="0049763C">
        <w:t>63.1 – 270.3</w:t>
      </w:r>
      <w:r w:rsidR="00FC569E" w:rsidRPr="005959CF">
        <w:t xml:space="preserve">). </w:t>
      </w:r>
      <w:r w:rsidR="00810143">
        <w:t xml:space="preserve">This estimated value is </w:t>
      </w:r>
      <w:r w:rsidR="000236E2">
        <w:t>higher than</w:t>
      </w:r>
      <w:r w:rsidR="00FC569E" w:rsidRPr="00472353">
        <w:t xml:space="preserve"> the number of outplants that produced one or more adult progeny </w:t>
      </w:r>
      <w:del w:id="92" w:author="David Dayan" w:date="2022-06-06T15:02:00Z">
        <w:r w:rsidR="00FC569E" w:rsidRPr="005959CF" w:rsidDel="0015048E">
          <w:delText>(</w:delText>
        </w:r>
        <w:r w:rsidR="000236E2" w:rsidDel="0015048E">
          <w:delText>1</w:delText>
        </w:r>
        <w:r w:rsidR="0049763C" w:rsidDel="0015048E">
          <w:delText>04</w:delText>
        </w:r>
        <w:r w:rsidR="00FC569E" w:rsidRPr="005959CF" w:rsidDel="0015048E">
          <w:delText xml:space="preserve">) </w:delText>
        </w:r>
      </w:del>
      <w:r w:rsidR="00FC569E" w:rsidRPr="005959CF">
        <w:t>in 201</w:t>
      </w:r>
      <w:r w:rsidR="00617791">
        <w:t>4</w:t>
      </w:r>
      <w:ins w:id="93" w:author="David Dayan" w:date="2022-06-06T15:02:00Z">
        <w:r w:rsidR="0015048E">
          <w:t xml:space="preserve"> </w:t>
        </w:r>
        <w:r w:rsidR="0015048E" w:rsidRPr="005959CF">
          <w:t>(</w:t>
        </w:r>
        <w:r w:rsidR="0015048E">
          <w:t>104</w:t>
        </w:r>
        <w:r w:rsidR="0015048E" w:rsidRPr="005959CF">
          <w:t>)</w:t>
        </w:r>
      </w:ins>
      <w:r w:rsidR="00810143">
        <w:t>.</w:t>
      </w:r>
      <w:r w:rsidR="00FC569E" w:rsidRPr="005959CF">
        <w:t xml:space="preserve"> </w:t>
      </w:r>
      <w:ins w:id="94" w:author="David Dayan" w:date="2022-06-06T14:25:00Z">
        <w:r w:rsidR="003D3FED">
          <w:t xml:space="preserve">An </w:t>
        </w:r>
        <w:r w:rsidR="003D3FED" w:rsidRPr="003D3FED">
          <w:rPr>
            <w:i/>
            <w:iCs/>
          </w:rPr>
          <w:t>N</w:t>
        </w:r>
        <w:r w:rsidR="003D3FED" w:rsidRPr="003D3FED">
          <w:rPr>
            <w:i/>
            <w:iCs/>
            <w:vertAlign w:val="subscript"/>
          </w:rPr>
          <w:t>b</w:t>
        </w:r>
        <w:r w:rsidR="003D3FED" w:rsidRPr="005959CF">
          <w:t xml:space="preserve"> </w:t>
        </w:r>
        <w:r w:rsidR="003D3FED">
          <w:t>estimate</w:t>
        </w:r>
        <w:r w:rsidR="003D3FED" w:rsidRPr="00472353">
          <w:t xml:space="preserve"> </w:t>
        </w:r>
        <w:r w:rsidR="003D3FED">
          <w:t>greater than</w:t>
        </w:r>
        <w:r w:rsidR="003D3FED" w:rsidRPr="003D3FED">
          <w:t xml:space="preserve"> </w:t>
        </w:r>
        <w:r w:rsidR="003D3FED">
          <w:t xml:space="preserve">the number of successful parents in the estimated pedigree may be </w:t>
        </w:r>
      </w:ins>
      <w:ins w:id="95" w:author="David Dayan" w:date="2022-06-06T14:29:00Z">
        <w:r w:rsidR="00C55D2C">
          <w:t xml:space="preserve">due to negative assortative mating, or </w:t>
        </w:r>
      </w:ins>
      <w:ins w:id="96" w:author="David Dayan" w:date="2022-06-06T14:25:00Z">
        <w:r w:rsidR="003D3FED">
          <w:t xml:space="preserve">due </w:t>
        </w:r>
      </w:ins>
      <w:ins w:id="97" w:author="David Dayan" w:date="2022-06-06T14:29:00Z">
        <w:r w:rsidR="00C55D2C">
          <w:t xml:space="preserve">to </w:t>
        </w:r>
      </w:ins>
      <w:ins w:id="98" w:author="David Dayan" w:date="2022-06-06T14:25:00Z">
        <w:r w:rsidR="003D3FED">
          <w:t>unsam</w:t>
        </w:r>
      </w:ins>
      <w:ins w:id="99" w:author="David Dayan" w:date="2022-06-06T14:26:00Z">
        <w:r w:rsidR="003D3FED">
          <w:t xml:space="preserve">pled parents or </w:t>
        </w:r>
        <w:proofErr w:type="spellStart"/>
        <w:r w:rsidR="003D3FED">
          <w:t>underassignment</w:t>
        </w:r>
        <w:proofErr w:type="spellEnd"/>
        <w:r w:rsidR="003D3FED">
          <w:t xml:space="preserve"> of offspring to parents (</w:t>
        </w:r>
        <w:proofErr w:type="gramStart"/>
        <w:r w:rsidR="003D3FED">
          <w:t>e.g.</w:t>
        </w:r>
        <w:proofErr w:type="gramEnd"/>
        <w:r w:rsidR="003D3FED">
          <w:t xml:space="preserve"> offspring assigns only to a single parent</w:t>
        </w:r>
      </w:ins>
      <w:ins w:id="100" w:author="David Dayan" w:date="2022-06-06T14:36:00Z">
        <w:r w:rsidR="00C55D2C">
          <w:t xml:space="preserve"> because the second parent was not sampled or incorrectly rejected as a parent during assignment</w:t>
        </w:r>
      </w:ins>
      <w:ins w:id="101" w:author="David Dayan" w:date="2022-06-06T14:26:00Z">
        <w:r w:rsidR="003D3FED">
          <w:t>)</w:t>
        </w:r>
      </w:ins>
      <w:ins w:id="102" w:author="David Dayan" w:date="2022-06-06T15:04:00Z">
        <w:r w:rsidR="0015048E">
          <w:t>.</w:t>
        </w:r>
      </w:ins>
      <w:ins w:id="103" w:author="David Dayan" w:date="2022-06-06T14:26:00Z">
        <w:r w:rsidR="003D3FED">
          <w:t xml:space="preserve"> </w:t>
        </w:r>
      </w:ins>
      <w:r w:rsidR="00197485" w:rsidRPr="00472353">
        <w:t xml:space="preserve">The ratio of </w:t>
      </w:r>
      <w:r w:rsidR="00197485" w:rsidRPr="00472353">
        <w:rPr>
          <w:i/>
        </w:rPr>
        <w:t>N</w:t>
      </w:r>
      <w:r w:rsidR="00197485" w:rsidRPr="00472353">
        <w:rPr>
          <w:i/>
          <w:vertAlign w:val="subscript"/>
        </w:rPr>
        <w:t>b</w:t>
      </w:r>
      <w:r w:rsidR="00197485" w:rsidRPr="00472353">
        <w:t xml:space="preserve"> to </w:t>
      </w:r>
      <w:proofErr w:type="spellStart"/>
      <w:r w:rsidR="00197485" w:rsidRPr="002A1A9D">
        <w:rPr>
          <w:i/>
        </w:rPr>
        <w:t>N</w:t>
      </w:r>
      <w:r w:rsidR="00197485">
        <w:rPr>
          <w:i/>
          <w:vertAlign w:val="subscript"/>
        </w:rPr>
        <w:t>cand</w:t>
      </w:r>
      <w:proofErr w:type="spellEnd"/>
      <w:r w:rsidR="00197485" w:rsidRPr="00472353">
        <w:t xml:space="preserve"> </w:t>
      </w:r>
      <w:r w:rsidR="00197485" w:rsidRPr="00432447">
        <w:t>was 0.</w:t>
      </w:r>
      <w:r w:rsidR="00197485">
        <w:t>13</w:t>
      </w:r>
      <w:r w:rsidR="00197485" w:rsidRPr="00432447">
        <w:t xml:space="preserve"> (</w:t>
      </w:r>
      <w:r w:rsidR="00197485">
        <w:t>109.8</w:t>
      </w:r>
      <w:r w:rsidR="00197485" w:rsidRPr="00432447">
        <w:t xml:space="preserve"> / </w:t>
      </w:r>
      <w:r w:rsidR="00197485">
        <w:t>861</w:t>
      </w:r>
      <w:r w:rsidR="00197485" w:rsidRPr="00432447">
        <w:t>).</w:t>
      </w:r>
    </w:p>
    <w:p w14:paraId="5E329A14" w14:textId="77777777" w:rsidR="005C2F0C" w:rsidRDefault="005C2F0C" w:rsidP="00FD331F">
      <w:pPr>
        <w:spacing w:line="360" w:lineRule="auto"/>
        <w:ind w:left="-5" w:right="53"/>
      </w:pPr>
    </w:p>
    <w:p w14:paraId="6001A92C" w14:textId="65C73302" w:rsidR="00886DD9" w:rsidRDefault="005C2F0C" w:rsidP="00FE1AD1">
      <w:pPr>
        <w:spacing w:line="360" w:lineRule="auto"/>
        <w:ind w:left="-5" w:right="53"/>
      </w:pPr>
      <w:r w:rsidRPr="00BF1838">
        <w:rPr>
          <w:u w:val="single"/>
        </w:rPr>
        <w:t>2015</w:t>
      </w:r>
      <w:r w:rsidRPr="00BF1838">
        <w:t xml:space="preserve"> -</w:t>
      </w:r>
      <w:r w:rsidR="00C10FD0" w:rsidRPr="00BF1838">
        <w:t xml:space="preserve"> </w:t>
      </w:r>
      <w:r w:rsidR="00FE1AD1">
        <w:t xml:space="preserve">We estimated the number of breeders </w:t>
      </w:r>
      <w:r w:rsidR="00FE1AD1" w:rsidRPr="00472353">
        <w:t>(</w:t>
      </w:r>
      <w:proofErr w:type="gramStart"/>
      <w:r w:rsidR="00FE1AD1" w:rsidRPr="00472353">
        <w:rPr>
          <w:i/>
        </w:rPr>
        <w:t>N</w:t>
      </w:r>
      <w:r w:rsidR="00FE1AD1" w:rsidRPr="00472353">
        <w:rPr>
          <w:i/>
          <w:vertAlign w:val="subscript"/>
        </w:rPr>
        <w:t>b</w:t>
      </w:r>
      <w:r w:rsidR="00FE1AD1" w:rsidRPr="006447DC">
        <w:rPr>
          <w:iCs/>
        </w:rPr>
        <w:t xml:space="preserve">) </w:t>
      </w:r>
      <w:r w:rsidR="00FE1AD1">
        <w:rPr>
          <w:iCs/>
        </w:rPr>
        <w:t xml:space="preserve"> for</w:t>
      </w:r>
      <w:proofErr w:type="gramEnd"/>
      <w:r w:rsidR="00FE1AD1">
        <w:rPr>
          <w:iCs/>
        </w:rPr>
        <w:t xml:space="preserve"> the combined cohort of outplanted HOR and reintroduced NOR spring Chinook salmon released above Detroit Dam</w:t>
      </w:r>
      <w:r w:rsidR="00DC5901">
        <w:rPr>
          <w:iCs/>
        </w:rPr>
        <w:t xml:space="preserve">, because the parentage analysis revealed that NOR and HOR individuals frequently spawned together. </w:t>
      </w:r>
    </w:p>
    <w:p w14:paraId="2F2F1F1B" w14:textId="795C34CB" w:rsidR="007266BD" w:rsidRDefault="007266BD" w:rsidP="007266BD">
      <w:pPr>
        <w:spacing w:line="360" w:lineRule="auto"/>
        <w:ind w:left="-5" w:right="53"/>
      </w:pPr>
      <w:r w:rsidRPr="00472353">
        <w:t>The estimated number of breeders (</w:t>
      </w:r>
      <w:r w:rsidRPr="00472353">
        <w:rPr>
          <w:i/>
        </w:rPr>
        <w:t>N</w:t>
      </w:r>
      <w:r w:rsidRPr="00472353">
        <w:rPr>
          <w:i/>
          <w:vertAlign w:val="subscript"/>
        </w:rPr>
        <w:t>b</w:t>
      </w:r>
      <w:r w:rsidRPr="006447DC">
        <w:rPr>
          <w:iCs/>
        </w:rPr>
        <w:t>)</w:t>
      </w:r>
      <w:r w:rsidRPr="00472353">
        <w:rPr>
          <w:i/>
        </w:rPr>
        <w:t xml:space="preserve"> </w:t>
      </w:r>
      <w:r w:rsidRPr="00472353">
        <w:t xml:space="preserve">for the </w:t>
      </w:r>
      <w:r>
        <w:t xml:space="preserve">total </w:t>
      </w:r>
      <w:r w:rsidRPr="00472353">
        <w:t>cohort</w:t>
      </w:r>
      <w:r>
        <w:t xml:space="preserve"> above Detroit Dam</w:t>
      </w:r>
      <w:r w:rsidRPr="005959CF">
        <w:t xml:space="preserve"> </w:t>
      </w:r>
      <w:r>
        <w:t>in 2015 was 332.1</w:t>
      </w:r>
      <w:r w:rsidRPr="005959CF">
        <w:t xml:space="preserve"> (95% C.I. = </w:t>
      </w:r>
      <w:r>
        <w:t xml:space="preserve">291.6 </w:t>
      </w:r>
      <w:r w:rsidRPr="00756995">
        <w:t xml:space="preserve">– </w:t>
      </w:r>
      <w:r>
        <w:t>380.6</w:t>
      </w:r>
      <w:r w:rsidRPr="005959CF">
        <w:t xml:space="preserve">). </w:t>
      </w:r>
      <w:r w:rsidRPr="00472353">
        <w:t>This estimated value</w:t>
      </w:r>
      <w:r>
        <w:t xml:space="preserve"> is</w:t>
      </w:r>
      <w:r w:rsidRPr="00472353">
        <w:t xml:space="preserve"> </w:t>
      </w:r>
      <w:r>
        <w:t xml:space="preserve">less </w:t>
      </w:r>
      <w:r w:rsidRPr="00472353">
        <w:t xml:space="preserve">than the number of </w:t>
      </w:r>
      <w:r>
        <w:t>salmon</w:t>
      </w:r>
      <w:r w:rsidRPr="00472353">
        <w:t xml:space="preserve"> </w:t>
      </w:r>
      <w:r>
        <w:t xml:space="preserve">above Detroit Dam </w:t>
      </w:r>
      <w:r w:rsidRPr="00472353">
        <w:t xml:space="preserve">that produced one or more adult progeny </w:t>
      </w:r>
      <w:del w:id="104" w:author="David Dayan" w:date="2022-06-06T15:02:00Z">
        <w:r w:rsidRPr="005959CF" w:rsidDel="0015048E">
          <w:delText>(</w:delText>
        </w:r>
        <w:r w:rsidRPr="005959CF" w:rsidDel="0015048E">
          <w:rPr>
            <w:i/>
          </w:rPr>
          <w:delText xml:space="preserve">N </w:delText>
        </w:r>
        <w:r w:rsidRPr="005959CF" w:rsidDel="0015048E">
          <w:delText xml:space="preserve">= </w:delText>
        </w:r>
        <w:r w:rsidDel="0015048E">
          <w:delText xml:space="preserve">475) </w:delText>
        </w:r>
      </w:del>
      <w:r>
        <w:t>in 2015</w:t>
      </w:r>
      <w:ins w:id="105" w:author="David Dayan" w:date="2022-06-06T15:02:00Z">
        <w:r w:rsidR="0015048E">
          <w:t xml:space="preserve"> </w:t>
        </w:r>
        <w:r w:rsidR="0015048E" w:rsidRPr="005959CF">
          <w:t>(</w:t>
        </w:r>
        <w:r w:rsidR="0015048E">
          <w:t>475)</w:t>
        </w:r>
      </w:ins>
      <w:r w:rsidRPr="005959CF">
        <w:t>.</w:t>
      </w:r>
      <w:r w:rsidRPr="00472353">
        <w:t xml:space="preserve"> </w:t>
      </w:r>
      <w:ins w:id="106" w:author="David Dayan" w:date="2022-06-06T14:30:00Z">
        <w:r w:rsidR="00C55D2C">
          <w:t xml:space="preserve">An </w:t>
        </w:r>
        <w:r w:rsidR="00C55D2C" w:rsidRPr="003D3FED">
          <w:rPr>
            <w:i/>
            <w:iCs/>
          </w:rPr>
          <w:t>N</w:t>
        </w:r>
        <w:r w:rsidR="00C55D2C" w:rsidRPr="003D3FED">
          <w:rPr>
            <w:i/>
            <w:iCs/>
            <w:vertAlign w:val="subscript"/>
          </w:rPr>
          <w:t>b</w:t>
        </w:r>
        <w:r w:rsidR="00C55D2C" w:rsidRPr="005959CF">
          <w:t xml:space="preserve"> </w:t>
        </w:r>
        <w:r w:rsidR="00C55D2C">
          <w:t xml:space="preserve">estimate less than the number of successful parents in the estimated pedigree may be due to unbalanced sex ratios, fluctuations in </w:t>
        </w:r>
        <w:r w:rsidR="00C55D2C" w:rsidRPr="00472353">
          <w:rPr>
            <w:i/>
          </w:rPr>
          <w:t>N</w:t>
        </w:r>
        <w:r w:rsidR="00C55D2C" w:rsidRPr="00472353">
          <w:rPr>
            <w:i/>
            <w:vertAlign w:val="subscript"/>
          </w:rPr>
          <w:t>b</w:t>
        </w:r>
        <w:r w:rsidR="00C55D2C" w:rsidRPr="00472353">
          <w:t xml:space="preserve"> </w:t>
        </w:r>
        <w:r w:rsidR="00C55D2C">
          <w:t xml:space="preserve">over time, assortative mating, or </w:t>
        </w:r>
      </w:ins>
      <w:ins w:id="107" w:author="David Dayan" w:date="2022-06-06T14:35:00Z">
        <w:r w:rsidR="00C55D2C">
          <w:t>spurious assignments</w:t>
        </w:r>
      </w:ins>
      <w:ins w:id="108" w:author="David Dayan" w:date="2022-06-06T14:30:00Z">
        <w:r w:rsidR="00C55D2C">
          <w:t xml:space="preserve"> of offspring to parents. </w:t>
        </w:r>
      </w:ins>
      <w:r w:rsidRPr="00472353">
        <w:t xml:space="preserve">The ratio of </w:t>
      </w:r>
      <w:r w:rsidRPr="00472353">
        <w:rPr>
          <w:i/>
        </w:rPr>
        <w:t>N</w:t>
      </w:r>
      <w:r w:rsidRPr="00472353">
        <w:rPr>
          <w:i/>
          <w:vertAlign w:val="subscript"/>
        </w:rPr>
        <w:t>b</w:t>
      </w:r>
      <w:r w:rsidRPr="00472353">
        <w:t xml:space="preserve"> to </w:t>
      </w:r>
      <w:proofErr w:type="spellStart"/>
      <w:r w:rsidR="00E12F97" w:rsidRPr="002A1A9D">
        <w:rPr>
          <w:i/>
        </w:rPr>
        <w:t>N</w:t>
      </w:r>
      <w:r w:rsidR="00E12F97">
        <w:rPr>
          <w:i/>
          <w:vertAlign w:val="subscript"/>
        </w:rPr>
        <w:t>cand</w:t>
      </w:r>
      <w:proofErr w:type="spellEnd"/>
      <w:r w:rsidR="00E12F97" w:rsidRPr="00432447">
        <w:t xml:space="preserve"> </w:t>
      </w:r>
      <w:r w:rsidRPr="00432447">
        <w:t xml:space="preserve">was </w:t>
      </w:r>
      <w:r w:rsidRPr="00756995">
        <w:t>0.</w:t>
      </w:r>
      <w:r>
        <w:t>23</w:t>
      </w:r>
      <w:r w:rsidRPr="00432447">
        <w:t xml:space="preserve"> (</w:t>
      </w:r>
      <w:r>
        <w:t>332.1</w:t>
      </w:r>
      <w:r w:rsidRPr="00756995">
        <w:t xml:space="preserve"> / </w:t>
      </w:r>
      <w:r>
        <w:t>1473</w:t>
      </w:r>
      <w:r w:rsidRPr="00432447">
        <w:t>).</w:t>
      </w:r>
      <w:r w:rsidRPr="00472353">
        <w:rPr>
          <w:i/>
        </w:rPr>
        <w:t xml:space="preserve"> </w:t>
      </w:r>
      <w:r w:rsidRPr="00472353">
        <w:t xml:space="preserve">  </w:t>
      </w:r>
    </w:p>
    <w:p w14:paraId="03B1A2C0" w14:textId="1C72CA5B" w:rsidR="005C2F0C" w:rsidRPr="00926F31" w:rsidRDefault="005C2F0C" w:rsidP="00FD331F">
      <w:pPr>
        <w:spacing w:after="112" w:line="360" w:lineRule="auto"/>
        <w:rPr>
          <w:highlight w:val="yellow"/>
        </w:rPr>
      </w:pPr>
    </w:p>
    <w:p w14:paraId="50DCB738" w14:textId="58C1D78C" w:rsidR="00A91DE2" w:rsidRDefault="008674CF" w:rsidP="00FD331F">
      <w:pPr>
        <w:spacing w:after="112" w:line="360" w:lineRule="auto"/>
        <w:rPr>
          <w:i/>
        </w:rPr>
      </w:pPr>
      <w:r w:rsidRPr="008674CF">
        <w:rPr>
          <w:i/>
        </w:rPr>
        <w:t xml:space="preserve">Total </w:t>
      </w:r>
      <w:r>
        <w:rPr>
          <w:i/>
        </w:rPr>
        <w:t>lifetime fitness of NOR salmon reintroduced below Big Cliff Dam</w:t>
      </w:r>
    </w:p>
    <w:p w14:paraId="7E30A215" w14:textId="510277B4" w:rsidR="004A47D4" w:rsidRDefault="004A47D4" w:rsidP="00FD331F">
      <w:pPr>
        <w:spacing w:line="360" w:lineRule="auto"/>
        <w:ind w:left="-5" w:right="53"/>
      </w:pPr>
      <w:r w:rsidRPr="00630A72">
        <w:rPr>
          <w:u w:val="single"/>
        </w:rPr>
        <w:t>201</w:t>
      </w:r>
      <w:r>
        <w:rPr>
          <w:u w:val="single"/>
        </w:rPr>
        <w:t>3</w:t>
      </w:r>
      <w:r w:rsidRPr="005B341A">
        <w:t xml:space="preserve"> </w:t>
      </w:r>
      <w:r>
        <w:t xml:space="preserve">- </w:t>
      </w:r>
      <w:r w:rsidRPr="00FC757D">
        <w:t xml:space="preserve">As estimated from age-3, age-4, and age-5 progeny, the mean TLF for </w:t>
      </w:r>
      <w:r>
        <w:t>reintroduced salmon</w:t>
      </w:r>
      <w:r w:rsidRPr="00FC757D">
        <w:t xml:space="preserve"> sampled below Big Cliff Dam in 201</w:t>
      </w:r>
      <w:r>
        <w:t>3</w:t>
      </w:r>
      <w:r w:rsidRPr="00FC757D">
        <w:t xml:space="preserve"> was 0.</w:t>
      </w:r>
      <w:r>
        <w:t>2</w:t>
      </w:r>
      <w:r w:rsidR="00C10FD0">
        <w:t>5</w:t>
      </w:r>
      <w:r w:rsidRPr="00FC757D">
        <w:t xml:space="preserve"> ± 0.</w:t>
      </w:r>
      <w:r>
        <w:t>6</w:t>
      </w:r>
      <w:r w:rsidR="00C10FD0">
        <w:t>4</w:t>
      </w:r>
      <w:r w:rsidRPr="00FC757D">
        <w:t xml:space="preserve"> SD offspring. For </w:t>
      </w:r>
      <w:r>
        <w:t>reintroduced</w:t>
      </w:r>
      <w:r w:rsidRPr="00FC757D">
        <w:t xml:space="preserve"> samples collected during 201</w:t>
      </w:r>
      <w:r>
        <w:t>3, male (mean = 0.</w:t>
      </w:r>
      <w:r w:rsidR="00C10FD0">
        <w:t>19</w:t>
      </w:r>
      <w:r w:rsidRPr="00FC757D">
        <w:t xml:space="preserve"> ± 0.</w:t>
      </w:r>
      <w:r>
        <w:t>5</w:t>
      </w:r>
      <w:r w:rsidR="00C10FD0">
        <w:t>7</w:t>
      </w:r>
      <w:r w:rsidRPr="00FC757D">
        <w:t xml:space="preserve"> SD</w:t>
      </w:r>
      <w:r w:rsidR="00C10FD0">
        <w:t xml:space="preserve">, </w:t>
      </w:r>
      <w:r w:rsidR="00C10FD0" w:rsidRPr="00C10FD0">
        <w:rPr>
          <w:i/>
          <w:iCs/>
        </w:rPr>
        <w:t>n</w:t>
      </w:r>
      <w:r w:rsidR="00C10FD0">
        <w:t xml:space="preserve"> = 389</w:t>
      </w:r>
      <w:r w:rsidRPr="00FC757D">
        <w:t>)</w:t>
      </w:r>
      <w:r>
        <w:t xml:space="preserve"> salmon showed lower fitness than</w:t>
      </w:r>
      <w:r w:rsidRPr="00FC757D">
        <w:t xml:space="preserve"> female (mean = 0.</w:t>
      </w:r>
      <w:r>
        <w:t>39</w:t>
      </w:r>
      <w:r w:rsidRPr="00FC757D">
        <w:t xml:space="preserve"> ± 0.</w:t>
      </w:r>
      <w:r>
        <w:t>7</w:t>
      </w:r>
      <w:r w:rsidR="00C10FD0">
        <w:t>6</w:t>
      </w:r>
      <w:r w:rsidRPr="00FC757D">
        <w:t xml:space="preserve"> SD</w:t>
      </w:r>
      <w:r w:rsidR="00C10FD0">
        <w:t xml:space="preserve">, </w:t>
      </w:r>
      <w:r w:rsidR="00C10FD0" w:rsidRPr="00C10FD0">
        <w:rPr>
          <w:i/>
          <w:iCs/>
        </w:rPr>
        <w:t>n</w:t>
      </w:r>
      <w:r w:rsidR="00C10FD0">
        <w:t xml:space="preserve"> = 165</w:t>
      </w:r>
      <w:r w:rsidRPr="00FC757D">
        <w:t xml:space="preserve">) salmon, with </w:t>
      </w:r>
      <w:r>
        <w:t>18</w:t>
      </w:r>
      <w:r w:rsidRPr="00FC757D">
        <w:t>% (</w:t>
      </w:r>
      <w:r w:rsidR="00C10FD0">
        <w:t>97</w:t>
      </w:r>
      <w:r w:rsidRPr="00FC757D">
        <w:t xml:space="preserve"> / </w:t>
      </w:r>
      <w:r>
        <w:t>554</w:t>
      </w:r>
      <w:r w:rsidRPr="00FC757D">
        <w:t xml:space="preserve">) of the </w:t>
      </w:r>
      <w:r w:rsidR="003B11A2">
        <w:t xml:space="preserve">reintroduced </w:t>
      </w:r>
      <w:r w:rsidRPr="00FC757D">
        <w:t>salmon sampled below Big Cliff producing one or more progeny.</w:t>
      </w:r>
    </w:p>
    <w:p w14:paraId="31DC3495" w14:textId="77777777" w:rsidR="00C10FD0" w:rsidRDefault="00C10FD0" w:rsidP="00FD331F">
      <w:pPr>
        <w:spacing w:line="360" w:lineRule="auto"/>
        <w:ind w:left="-5" w:right="53"/>
      </w:pPr>
    </w:p>
    <w:p w14:paraId="2EB0675F" w14:textId="5A5AEABB" w:rsidR="004A47D4" w:rsidRDefault="004A47D4" w:rsidP="00FD331F">
      <w:pPr>
        <w:spacing w:line="360" w:lineRule="auto"/>
        <w:ind w:left="-5" w:right="53"/>
      </w:pPr>
      <w:r w:rsidRPr="00630A72">
        <w:rPr>
          <w:u w:val="single"/>
        </w:rPr>
        <w:t>201</w:t>
      </w:r>
      <w:r>
        <w:rPr>
          <w:u w:val="single"/>
        </w:rPr>
        <w:t>4</w:t>
      </w:r>
      <w:r w:rsidRPr="005B341A">
        <w:t xml:space="preserve"> </w:t>
      </w:r>
      <w:r>
        <w:t>-</w:t>
      </w:r>
      <w:r w:rsidRPr="002A0A03">
        <w:t xml:space="preserve"> </w:t>
      </w:r>
      <w:r w:rsidRPr="00FC757D">
        <w:t xml:space="preserve">As estimated from age-3, age-4, and age-5 progeny, the mean TLF for </w:t>
      </w:r>
      <w:r w:rsidR="003B11A2">
        <w:t>reintroduced salmon</w:t>
      </w:r>
      <w:r w:rsidRPr="00FC757D">
        <w:t xml:space="preserve"> sampled below Big Cliff Dam in 201</w:t>
      </w:r>
      <w:r>
        <w:t>4</w:t>
      </w:r>
      <w:r w:rsidRPr="00FC757D">
        <w:t xml:space="preserve"> was </w:t>
      </w:r>
      <w:r w:rsidR="009832BE" w:rsidRPr="00132F26">
        <w:t>0.10</w:t>
      </w:r>
      <w:r w:rsidRPr="009832BE">
        <w:t xml:space="preserve"> ± 0.</w:t>
      </w:r>
      <w:r w:rsidR="009832BE" w:rsidRPr="00132F26">
        <w:t>34</w:t>
      </w:r>
      <w:r w:rsidRPr="00FC757D">
        <w:t xml:space="preserve"> SD offspring. For </w:t>
      </w:r>
      <w:r w:rsidR="003B11A2">
        <w:t>reintroduced</w:t>
      </w:r>
      <w:r w:rsidRPr="00FC757D">
        <w:t xml:space="preserve"> samples collected during 201</w:t>
      </w:r>
      <w:r>
        <w:t>4</w:t>
      </w:r>
      <w:r w:rsidRPr="00FC757D">
        <w:t xml:space="preserve">, both male (mean </w:t>
      </w:r>
      <w:r w:rsidRPr="00132F26">
        <w:rPr>
          <w:b/>
        </w:rPr>
        <w:t xml:space="preserve">= </w:t>
      </w:r>
      <w:r w:rsidRPr="009832BE">
        <w:t>0.0</w:t>
      </w:r>
      <w:r w:rsidR="00C10FD0">
        <w:t>8</w:t>
      </w:r>
      <w:r w:rsidRPr="009832BE">
        <w:t xml:space="preserve"> ± 0.</w:t>
      </w:r>
      <w:r w:rsidR="009832BE" w:rsidRPr="00132F26">
        <w:t>33</w:t>
      </w:r>
      <w:r w:rsidRPr="009832BE">
        <w:t xml:space="preserve"> SD</w:t>
      </w:r>
      <w:r w:rsidR="00C10FD0">
        <w:t xml:space="preserve">, </w:t>
      </w:r>
      <w:r w:rsidR="00C10FD0">
        <w:rPr>
          <w:i/>
          <w:iCs/>
        </w:rPr>
        <w:t xml:space="preserve">n = </w:t>
      </w:r>
      <w:r w:rsidR="00C10FD0">
        <w:t>460</w:t>
      </w:r>
      <w:r w:rsidRPr="00FC757D">
        <w:t xml:space="preserve">) and female (mean = </w:t>
      </w:r>
      <w:r w:rsidRPr="009832BE">
        <w:lastRenderedPageBreak/>
        <w:t>0.</w:t>
      </w:r>
      <w:r w:rsidR="009832BE" w:rsidRPr="00132F26">
        <w:t>12</w:t>
      </w:r>
      <w:r w:rsidRPr="009832BE">
        <w:t xml:space="preserve"> ± 0.</w:t>
      </w:r>
      <w:r w:rsidR="009832BE" w:rsidRPr="00132F26">
        <w:t>3</w:t>
      </w:r>
      <w:r w:rsidR="00C10FD0">
        <w:t>7</w:t>
      </w:r>
      <w:r w:rsidRPr="009832BE">
        <w:t xml:space="preserve"> SD</w:t>
      </w:r>
      <w:r w:rsidR="00C10FD0">
        <w:t xml:space="preserve">, </w:t>
      </w:r>
      <w:r w:rsidR="00C10FD0">
        <w:rPr>
          <w:i/>
          <w:iCs/>
        </w:rPr>
        <w:t xml:space="preserve">n = </w:t>
      </w:r>
      <w:r w:rsidR="00C10FD0">
        <w:t>294</w:t>
      </w:r>
      <w:r w:rsidRPr="00FC757D">
        <w:t xml:space="preserve">) salmon showed similar fitness profiles, with </w:t>
      </w:r>
      <w:r w:rsidR="00025B11">
        <w:t>8</w:t>
      </w:r>
      <w:r w:rsidRPr="00287628">
        <w:t>% (</w:t>
      </w:r>
      <w:r w:rsidR="00287628" w:rsidRPr="00132F26">
        <w:t>6</w:t>
      </w:r>
      <w:r w:rsidR="00025B11">
        <w:t>0</w:t>
      </w:r>
      <w:r w:rsidRPr="00287628">
        <w:t xml:space="preserve"> / </w:t>
      </w:r>
      <w:r w:rsidR="00287628" w:rsidRPr="00132F26">
        <w:t>7</w:t>
      </w:r>
      <w:r w:rsidRPr="00287628">
        <w:t>54)</w:t>
      </w:r>
      <w:r w:rsidRPr="00FC757D">
        <w:t xml:space="preserve"> of the </w:t>
      </w:r>
      <w:r w:rsidR="003B11A2">
        <w:t xml:space="preserve">reintroduced </w:t>
      </w:r>
      <w:r w:rsidRPr="00FC757D">
        <w:t>salmon sampled below Big Cliff producing one or more progeny.</w:t>
      </w:r>
    </w:p>
    <w:p w14:paraId="407A621B" w14:textId="77777777" w:rsidR="004A47D4" w:rsidRDefault="004A47D4" w:rsidP="00FD331F">
      <w:pPr>
        <w:spacing w:line="360" w:lineRule="auto"/>
        <w:ind w:left="-5" w:right="53"/>
      </w:pPr>
    </w:p>
    <w:p w14:paraId="3212814C" w14:textId="4A5721A0" w:rsidR="004A47D4" w:rsidRDefault="004A47D4" w:rsidP="00FD331F">
      <w:pPr>
        <w:spacing w:line="360" w:lineRule="auto"/>
        <w:ind w:left="-5" w:right="53"/>
      </w:pPr>
      <w:r w:rsidRPr="00BF1838">
        <w:rPr>
          <w:u w:val="single"/>
        </w:rPr>
        <w:t>2015</w:t>
      </w:r>
      <w:r w:rsidRPr="00BF1838">
        <w:t xml:space="preserve"> -</w:t>
      </w:r>
      <w:r w:rsidR="00025B11" w:rsidRPr="00BF1838">
        <w:t xml:space="preserve"> As estimated</w:t>
      </w:r>
      <w:r w:rsidR="00025B11" w:rsidRPr="00FC757D">
        <w:t xml:space="preserve"> from age-3, age-4, and age-5 progeny, the mean TLF for </w:t>
      </w:r>
      <w:r w:rsidR="00025B11">
        <w:t>reintroduced salmon</w:t>
      </w:r>
      <w:r w:rsidR="00025B11" w:rsidRPr="00FC757D">
        <w:t xml:space="preserve"> sampled below Big Cliff Dam in 201</w:t>
      </w:r>
      <w:r w:rsidR="00025B11">
        <w:t>4</w:t>
      </w:r>
      <w:r w:rsidR="00025B11" w:rsidRPr="00FC757D">
        <w:t xml:space="preserve"> was </w:t>
      </w:r>
      <w:r w:rsidR="00025B11" w:rsidRPr="00132F26">
        <w:t>0.10</w:t>
      </w:r>
      <w:r w:rsidR="00025B11" w:rsidRPr="009832BE">
        <w:t xml:space="preserve"> ± 0.</w:t>
      </w:r>
      <w:r w:rsidR="00025B11" w:rsidRPr="00132F26">
        <w:t>34</w:t>
      </w:r>
      <w:r w:rsidR="00025B11" w:rsidRPr="00FC757D">
        <w:t xml:space="preserve"> SD offspring. For </w:t>
      </w:r>
      <w:r w:rsidR="00025B11">
        <w:t>reintroduced</w:t>
      </w:r>
      <w:r w:rsidR="00025B11" w:rsidRPr="00FC757D">
        <w:t xml:space="preserve"> samples collected during 201</w:t>
      </w:r>
      <w:r w:rsidR="00025B11">
        <w:t>4</w:t>
      </w:r>
      <w:r w:rsidR="00025B11" w:rsidRPr="00FC757D">
        <w:t xml:space="preserve">, both male (mean </w:t>
      </w:r>
      <w:r w:rsidR="00025B11" w:rsidRPr="00132F26">
        <w:rPr>
          <w:b/>
        </w:rPr>
        <w:t xml:space="preserve">= </w:t>
      </w:r>
      <w:r w:rsidR="00025B11" w:rsidRPr="009832BE">
        <w:t>0.</w:t>
      </w:r>
      <w:r w:rsidR="00025B11">
        <w:t>76</w:t>
      </w:r>
      <w:r w:rsidR="00025B11" w:rsidRPr="009832BE">
        <w:t xml:space="preserve"> ± </w:t>
      </w:r>
      <w:r w:rsidR="00025B11">
        <w:t>1.66</w:t>
      </w:r>
      <w:r w:rsidR="00025B11" w:rsidRPr="009832BE">
        <w:t xml:space="preserve"> SD</w:t>
      </w:r>
      <w:r w:rsidR="00025B11">
        <w:t xml:space="preserve">, </w:t>
      </w:r>
      <w:r w:rsidR="00025B11">
        <w:rPr>
          <w:i/>
          <w:iCs/>
        </w:rPr>
        <w:t xml:space="preserve">n = </w:t>
      </w:r>
      <w:r w:rsidR="00025B11">
        <w:t>78</w:t>
      </w:r>
      <w:r w:rsidR="00025B11" w:rsidRPr="00FC757D">
        <w:t xml:space="preserve">) and female (mean = </w:t>
      </w:r>
      <w:r w:rsidR="00025B11" w:rsidRPr="009832BE">
        <w:t>0.</w:t>
      </w:r>
      <w:r w:rsidR="00025B11">
        <w:t>93</w:t>
      </w:r>
      <w:r w:rsidR="00025B11" w:rsidRPr="009832BE">
        <w:t xml:space="preserve"> ± </w:t>
      </w:r>
      <w:r w:rsidR="00025B11">
        <w:t>1.70</w:t>
      </w:r>
      <w:r w:rsidR="00025B11" w:rsidRPr="009832BE">
        <w:t xml:space="preserve"> SD</w:t>
      </w:r>
      <w:r w:rsidR="00025B11">
        <w:t xml:space="preserve">, </w:t>
      </w:r>
      <w:r w:rsidR="00025B11">
        <w:rPr>
          <w:i/>
          <w:iCs/>
        </w:rPr>
        <w:t xml:space="preserve">n = </w:t>
      </w:r>
      <w:r w:rsidR="00025B11">
        <w:t>70</w:t>
      </w:r>
      <w:r w:rsidR="00025B11" w:rsidRPr="00FC757D">
        <w:t xml:space="preserve">) salmon showed similar fitness profiles, with </w:t>
      </w:r>
      <w:r w:rsidR="00025B11">
        <w:t>8</w:t>
      </w:r>
      <w:r w:rsidR="00025B11" w:rsidRPr="00287628">
        <w:t>% (</w:t>
      </w:r>
      <w:r w:rsidR="00025B11">
        <w:t>49</w:t>
      </w:r>
      <w:r w:rsidR="00025B11" w:rsidRPr="00287628">
        <w:t xml:space="preserve"> / </w:t>
      </w:r>
      <w:r w:rsidR="00025B11">
        <w:t>148</w:t>
      </w:r>
      <w:r w:rsidR="00025B11" w:rsidRPr="00287628">
        <w:t>)</w:t>
      </w:r>
      <w:r w:rsidR="00025B11" w:rsidRPr="00FC757D">
        <w:t xml:space="preserve"> of the </w:t>
      </w:r>
      <w:r w:rsidR="00025B11">
        <w:t xml:space="preserve">reintroduced </w:t>
      </w:r>
      <w:r w:rsidR="00025B11" w:rsidRPr="00FC757D">
        <w:t>salmon sampled below Big Cliff producing one or more progeny.</w:t>
      </w:r>
    </w:p>
    <w:p w14:paraId="3671F765" w14:textId="77777777" w:rsidR="00025B11" w:rsidRDefault="00025B11" w:rsidP="00FD331F">
      <w:pPr>
        <w:spacing w:line="360" w:lineRule="auto"/>
        <w:ind w:left="-5" w:right="53"/>
      </w:pPr>
    </w:p>
    <w:p w14:paraId="14A60A59" w14:textId="15CFFB77" w:rsidR="00A91DE2" w:rsidRPr="00926F31" w:rsidRDefault="00A91DE2" w:rsidP="00FD331F">
      <w:pPr>
        <w:spacing w:after="110" w:line="360" w:lineRule="auto"/>
        <w:rPr>
          <w:highlight w:val="yellow"/>
        </w:rPr>
      </w:pPr>
    </w:p>
    <w:p w14:paraId="35BBDFC1" w14:textId="321E28F5" w:rsidR="00E93324" w:rsidRDefault="00E93324" w:rsidP="00FD331F">
      <w:pPr>
        <w:spacing w:line="360" w:lineRule="auto"/>
        <w:ind w:left="-5" w:right="53"/>
        <w:rPr>
          <w:i/>
        </w:rPr>
      </w:pPr>
      <w:r w:rsidRPr="00FB7DAD">
        <w:rPr>
          <w:i/>
        </w:rPr>
        <w:t>Cohort replacement rates</w:t>
      </w:r>
      <w:r>
        <w:rPr>
          <w:i/>
        </w:rPr>
        <w:t xml:space="preserve"> of NOR salmon reintroduced below Big Cliff </w:t>
      </w:r>
    </w:p>
    <w:p w14:paraId="4A160EF4" w14:textId="77777777" w:rsidR="00886DD9" w:rsidRPr="00E9426C" w:rsidRDefault="00886DD9" w:rsidP="00FD331F">
      <w:pPr>
        <w:spacing w:line="360" w:lineRule="auto"/>
        <w:ind w:left="-5" w:right="53"/>
        <w:rPr>
          <w:i/>
        </w:rPr>
      </w:pPr>
    </w:p>
    <w:p w14:paraId="75AB0A6A" w14:textId="4B266693" w:rsidR="00E93324" w:rsidRDefault="00E93324" w:rsidP="00FD331F">
      <w:pPr>
        <w:spacing w:line="360" w:lineRule="auto"/>
        <w:ind w:left="-5" w:right="53"/>
      </w:pPr>
      <w:r w:rsidRPr="00630A72">
        <w:rPr>
          <w:u w:val="single"/>
        </w:rPr>
        <w:t>201</w:t>
      </w:r>
      <w:r>
        <w:rPr>
          <w:u w:val="single"/>
        </w:rPr>
        <w:t>3</w:t>
      </w:r>
      <w:r w:rsidRPr="005B341A">
        <w:t xml:space="preserve"> </w:t>
      </w:r>
      <w:r>
        <w:t>-</w:t>
      </w:r>
      <w:r w:rsidRPr="00EF5660">
        <w:t xml:space="preserve"> </w:t>
      </w:r>
      <w:r w:rsidRPr="00C354B3">
        <w:t>During 201</w:t>
      </w:r>
      <w:r>
        <w:t>6</w:t>
      </w:r>
      <w:r w:rsidRPr="00C354B3">
        <w:t xml:space="preserve"> - 201</w:t>
      </w:r>
      <w:r>
        <w:t>8</w:t>
      </w:r>
      <w:r w:rsidRPr="00C354B3">
        <w:t xml:space="preserve">, </w:t>
      </w:r>
      <w:r w:rsidR="00741A2C">
        <w:t>9</w:t>
      </w:r>
      <w:r w:rsidR="00E9426C">
        <w:t>1</w:t>
      </w:r>
      <w:r w:rsidRPr="00C354B3">
        <w:t xml:space="preserve"> salmon returning to the North Santiam River (</w:t>
      </w:r>
      <w:r w:rsidR="00E9426C">
        <w:t>89</w:t>
      </w:r>
      <w:r w:rsidRPr="00C354B3">
        <w:t xml:space="preserve"> passed over Minto, </w:t>
      </w:r>
      <w:r w:rsidR="00EA7F2E">
        <w:t>two</w:t>
      </w:r>
      <w:r w:rsidRPr="00C354B3">
        <w:t xml:space="preserve"> sampled as a carcass below Big Cliff) were determined to be progeny of the </w:t>
      </w:r>
      <w:r w:rsidR="000D3B28" w:rsidRPr="00132F26">
        <w:t>554</w:t>
      </w:r>
      <w:r w:rsidRPr="00C354B3">
        <w:t xml:space="preserve"> genotyped salmon that were </w:t>
      </w:r>
      <w:r>
        <w:t>reintroduced below Big Cliff in 2013</w:t>
      </w:r>
      <w:r w:rsidRPr="00C354B3">
        <w:t xml:space="preserve">. </w:t>
      </w:r>
      <w:r w:rsidRPr="00197485">
        <w:t>Both male and female replacement rates were less than 1, with a CRR</w:t>
      </w:r>
      <w:r w:rsidRPr="00197485">
        <w:rPr>
          <w:vertAlign w:val="subscript"/>
        </w:rPr>
        <w:t>M</w:t>
      </w:r>
      <w:r w:rsidRPr="00197485">
        <w:t xml:space="preserve"> of 0.</w:t>
      </w:r>
      <w:r w:rsidR="000D3B28" w:rsidRPr="00197485">
        <w:t>1</w:t>
      </w:r>
      <w:r w:rsidR="003C730B" w:rsidRPr="00197485">
        <w:t>2</w:t>
      </w:r>
      <w:r w:rsidRPr="00197485">
        <w:t xml:space="preserve"> and a CRR</w:t>
      </w:r>
      <w:r w:rsidRPr="00197485">
        <w:rPr>
          <w:vertAlign w:val="subscript"/>
        </w:rPr>
        <w:t>F</w:t>
      </w:r>
      <w:r w:rsidRPr="00197485">
        <w:t xml:space="preserve"> of 0.</w:t>
      </w:r>
      <w:r w:rsidR="000D3B28" w:rsidRPr="00197485">
        <w:t>1</w:t>
      </w:r>
      <w:r w:rsidR="003C730B" w:rsidRPr="00197485">
        <w:t>3</w:t>
      </w:r>
      <w:r w:rsidR="00197485" w:rsidRPr="00197485">
        <w:t>.</w:t>
      </w:r>
    </w:p>
    <w:p w14:paraId="3DBB7DAB" w14:textId="77777777" w:rsidR="00E93324" w:rsidRDefault="00E93324" w:rsidP="00FD331F">
      <w:pPr>
        <w:spacing w:line="360" w:lineRule="auto"/>
        <w:ind w:left="-5" w:right="53"/>
      </w:pPr>
    </w:p>
    <w:p w14:paraId="5CD0D805" w14:textId="6F519EEB" w:rsidR="00E93324" w:rsidRDefault="00E93324" w:rsidP="00FD331F">
      <w:pPr>
        <w:spacing w:line="360" w:lineRule="auto"/>
        <w:ind w:left="-5" w:right="53"/>
      </w:pPr>
      <w:r w:rsidRPr="00630A72">
        <w:rPr>
          <w:u w:val="single"/>
        </w:rPr>
        <w:t>201</w:t>
      </w:r>
      <w:r>
        <w:rPr>
          <w:u w:val="single"/>
        </w:rPr>
        <w:t>4</w:t>
      </w:r>
      <w:r w:rsidRPr="005B341A">
        <w:t xml:space="preserve"> </w:t>
      </w:r>
      <w:r>
        <w:t>-</w:t>
      </w:r>
      <w:r w:rsidRPr="00230B7B">
        <w:t xml:space="preserve"> </w:t>
      </w:r>
      <w:r w:rsidRPr="00C354B3">
        <w:t>During 201</w:t>
      </w:r>
      <w:r>
        <w:t>7</w:t>
      </w:r>
      <w:r w:rsidRPr="00C354B3">
        <w:t xml:space="preserve"> - 201</w:t>
      </w:r>
      <w:r>
        <w:t>9</w:t>
      </w:r>
      <w:r w:rsidRPr="00C354B3">
        <w:t xml:space="preserve">, </w:t>
      </w:r>
      <w:r w:rsidR="00490F89" w:rsidRPr="00132F26">
        <w:t>5</w:t>
      </w:r>
      <w:r w:rsidR="00E9426C">
        <w:t>0</w:t>
      </w:r>
      <w:r w:rsidRPr="00C354B3">
        <w:t xml:space="preserve"> salmon returning to the North Santiam River </w:t>
      </w:r>
      <w:r w:rsidR="00E9426C" w:rsidRPr="00C354B3">
        <w:t>(</w:t>
      </w:r>
      <w:r w:rsidR="00E9426C">
        <w:t>49</w:t>
      </w:r>
      <w:r w:rsidR="00E9426C" w:rsidRPr="00C354B3">
        <w:t xml:space="preserve"> passed over Minto, </w:t>
      </w:r>
      <w:r w:rsidR="00E9426C">
        <w:t>one</w:t>
      </w:r>
      <w:r w:rsidR="00E9426C" w:rsidRPr="00C354B3">
        <w:t xml:space="preserve"> sampled as a carcass below Big Cliff</w:t>
      </w:r>
      <w:r w:rsidRPr="00C354B3">
        <w:t xml:space="preserve">) were determined to be progeny of the </w:t>
      </w:r>
      <w:r w:rsidR="00A00CDF" w:rsidRPr="00132F26">
        <w:t>754</w:t>
      </w:r>
      <w:r w:rsidRPr="00C354B3">
        <w:t xml:space="preserve"> genotyped salmon that were </w:t>
      </w:r>
      <w:r>
        <w:t>reintroduced below Big Cliff in 2014</w:t>
      </w:r>
      <w:r w:rsidRPr="00C354B3">
        <w:t xml:space="preserve">. </w:t>
      </w:r>
      <w:r w:rsidRPr="000515F4">
        <w:t>Both male and female replacement rates were</w:t>
      </w:r>
      <w:r>
        <w:t xml:space="preserve"> </w:t>
      </w:r>
      <w:r w:rsidRPr="000515F4">
        <w:t xml:space="preserve">less than 1, </w:t>
      </w:r>
      <w:r w:rsidRPr="006B2B5A">
        <w:t>with a CRR</w:t>
      </w:r>
      <w:r w:rsidRPr="006B2B5A">
        <w:rPr>
          <w:vertAlign w:val="subscript"/>
        </w:rPr>
        <w:t>M</w:t>
      </w:r>
      <w:r w:rsidRPr="006B2B5A">
        <w:t xml:space="preserve"> </w:t>
      </w:r>
      <w:r w:rsidRPr="00A00CDF">
        <w:t>of 0.0</w:t>
      </w:r>
      <w:r w:rsidR="003C730B">
        <w:t>5</w:t>
      </w:r>
      <w:r w:rsidRPr="006B2B5A">
        <w:t xml:space="preserve"> and a CRR</w:t>
      </w:r>
      <w:r w:rsidRPr="006B2B5A">
        <w:rPr>
          <w:vertAlign w:val="subscript"/>
        </w:rPr>
        <w:t>F</w:t>
      </w:r>
      <w:r w:rsidRPr="006B2B5A">
        <w:t xml:space="preserve"> </w:t>
      </w:r>
      <w:r w:rsidRPr="00A00CDF">
        <w:t>of 0.</w:t>
      </w:r>
      <w:r w:rsidR="00A00CDF" w:rsidRPr="00132F26">
        <w:t>0</w:t>
      </w:r>
      <w:r w:rsidRPr="00A00CDF">
        <w:t>4</w:t>
      </w:r>
      <w:r w:rsidRPr="006B2B5A">
        <w:t>, signifying</w:t>
      </w:r>
      <w:r w:rsidRPr="000515F4">
        <w:t xml:space="preserve"> that replacement was not met for 201</w:t>
      </w:r>
      <w:r>
        <w:t>4</w:t>
      </w:r>
      <w:r w:rsidRPr="000515F4">
        <w:t xml:space="preserve">.  </w:t>
      </w:r>
    </w:p>
    <w:p w14:paraId="52FC1BEB" w14:textId="77777777" w:rsidR="00E93324" w:rsidRDefault="00E93324" w:rsidP="00FD331F">
      <w:pPr>
        <w:spacing w:line="360" w:lineRule="auto"/>
        <w:ind w:left="-5" w:right="53"/>
      </w:pPr>
    </w:p>
    <w:p w14:paraId="2CC7F9FD" w14:textId="11C70F93" w:rsidR="00E93324" w:rsidRDefault="00E93324" w:rsidP="00067420">
      <w:pPr>
        <w:spacing w:line="360" w:lineRule="auto"/>
        <w:ind w:left="-5" w:right="53"/>
      </w:pPr>
      <w:r w:rsidRPr="00886DD9">
        <w:rPr>
          <w:u w:val="single"/>
        </w:rPr>
        <w:t>2015</w:t>
      </w:r>
      <w:r w:rsidRPr="00886DD9">
        <w:t xml:space="preserve"> -</w:t>
      </w:r>
      <w:r w:rsidR="003C730B" w:rsidRPr="00886DD9">
        <w:t xml:space="preserve"> During</w:t>
      </w:r>
      <w:r w:rsidR="003C730B" w:rsidRPr="00C354B3">
        <w:t xml:space="preserve"> 201</w:t>
      </w:r>
      <w:r w:rsidR="003C730B">
        <w:t>8</w:t>
      </w:r>
      <w:r w:rsidR="003C730B" w:rsidRPr="00C354B3">
        <w:t xml:space="preserve"> - 20</w:t>
      </w:r>
      <w:r w:rsidR="003C730B">
        <w:t>20</w:t>
      </w:r>
      <w:r w:rsidR="003C730B" w:rsidRPr="00C354B3">
        <w:t xml:space="preserve">, </w:t>
      </w:r>
      <w:r w:rsidR="003C730B">
        <w:t>83</w:t>
      </w:r>
      <w:r w:rsidR="003C730B" w:rsidRPr="00C354B3">
        <w:t xml:space="preserve"> salmon returning to the North Santiam River (</w:t>
      </w:r>
      <w:r w:rsidR="003C730B">
        <w:t>82</w:t>
      </w:r>
      <w:r w:rsidR="003C730B" w:rsidRPr="00C354B3">
        <w:t xml:space="preserve"> passed over Minto, </w:t>
      </w:r>
      <w:r w:rsidR="003C730B">
        <w:t>one</w:t>
      </w:r>
      <w:r w:rsidR="003C730B" w:rsidRPr="00C354B3">
        <w:t xml:space="preserve"> sampled as a carcass below Big Cliff) were determined to be progeny of the </w:t>
      </w:r>
      <w:r w:rsidR="003C730B">
        <w:t>1042</w:t>
      </w:r>
      <w:r w:rsidR="003C730B" w:rsidRPr="00C354B3">
        <w:t xml:space="preserve"> genotyped salmon that were </w:t>
      </w:r>
      <w:r w:rsidR="003C730B">
        <w:t>reintroduced below Big Cliff in 2015</w:t>
      </w:r>
      <w:r w:rsidR="003C730B" w:rsidRPr="00C354B3">
        <w:t>.</w:t>
      </w:r>
      <w:r w:rsidR="003C730B">
        <w:t xml:space="preserve"> </w:t>
      </w:r>
      <w:r w:rsidR="003C730B" w:rsidRPr="000515F4">
        <w:t>Both male and female replacement rates were</w:t>
      </w:r>
      <w:r w:rsidR="003C730B">
        <w:t xml:space="preserve"> </w:t>
      </w:r>
      <w:r w:rsidR="003C730B" w:rsidRPr="000515F4">
        <w:t xml:space="preserve">less than 1, </w:t>
      </w:r>
      <w:r w:rsidR="003C730B" w:rsidRPr="006B2B5A">
        <w:t>with a CRR</w:t>
      </w:r>
      <w:r w:rsidR="003C730B" w:rsidRPr="006B2B5A">
        <w:rPr>
          <w:vertAlign w:val="subscript"/>
        </w:rPr>
        <w:t>M</w:t>
      </w:r>
      <w:r w:rsidR="003C730B" w:rsidRPr="006B2B5A">
        <w:t xml:space="preserve"> </w:t>
      </w:r>
      <w:r w:rsidR="003C730B" w:rsidRPr="00A00CDF">
        <w:t>of 0.</w:t>
      </w:r>
      <w:r w:rsidR="003C730B">
        <w:t>44</w:t>
      </w:r>
      <w:r w:rsidR="003C730B" w:rsidRPr="006B2B5A">
        <w:t xml:space="preserve"> and a CRR</w:t>
      </w:r>
      <w:r w:rsidR="003C730B" w:rsidRPr="006B2B5A">
        <w:rPr>
          <w:vertAlign w:val="subscript"/>
        </w:rPr>
        <w:t>F</w:t>
      </w:r>
      <w:r w:rsidR="003C730B" w:rsidRPr="006B2B5A">
        <w:t xml:space="preserve"> </w:t>
      </w:r>
      <w:r w:rsidR="003C730B" w:rsidRPr="00A00CDF">
        <w:t>of 0.</w:t>
      </w:r>
      <w:r w:rsidR="003C730B">
        <w:t>41</w:t>
      </w:r>
      <w:r w:rsidR="003C730B" w:rsidRPr="006B2B5A">
        <w:t>, signifying</w:t>
      </w:r>
      <w:r w:rsidR="003C730B" w:rsidRPr="000515F4">
        <w:t xml:space="preserve"> that replacement was not met for 201</w:t>
      </w:r>
      <w:r w:rsidR="003C730B">
        <w:t>5</w:t>
      </w:r>
      <w:r w:rsidR="003C730B" w:rsidRPr="000515F4">
        <w:t xml:space="preserve">.  </w:t>
      </w:r>
    </w:p>
    <w:p w14:paraId="21697998" w14:textId="2011C17B" w:rsidR="00E93324" w:rsidRDefault="00E93324" w:rsidP="00886DD9">
      <w:pPr>
        <w:spacing w:line="360" w:lineRule="auto"/>
        <w:ind w:right="53"/>
        <w:rPr>
          <w:i/>
        </w:rPr>
      </w:pPr>
    </w:p>
    <w:p w14:paraId="64385DCE" w14:textId="77777777" w:rsidR="008F18A6" w:rsidRDefault="008F18A6" w:rsidP="00FD331F">
      <w:pPr>
        <w:spacing w:line="360" w:lineRule="auto"/>
        <w:ind w:left="-5" w:right="53"/>
        <w:rPr>
          <w:i/>
        </w:rPr>
      </w:pPr>
    </w:p>
    <w:p w14:paraId="5F778915" w14:textId="125437A6" w:rsidR="00E93324" w:rsidRDefault="00E93324" w:rsidP="00FD331F">
      <w:pPr>
        <w:pStyle w:val="Heading2"/>
        <w:spacing w:after="160" w:line="360" w:lineRule="auto"/>
        <w:ind w:left="-5"/>
      </w:pPr>
      <w:r w:rsidRPr="00472353">
        <w:lastRenderedPageBreak/>
        <w:t xml:space="preserve">Effective number of breeders </w:t>
      </w:r>
      <w:r w:rsidRPr="00E93324">
        <w:t xml:space="preserve">of </w:t>
      </w:r>
      <w:r w:rsidRPr="00132F26">
        <w:t xml:space="preserve">NOR salmon reintroduced below Big Cliff </w:t>
      </w:r>
    </w:p>
    <w:p w14:paraId="04E91894" w14:textId="6DCFF8B3" w:rsidR="00E93324" w:rsidRDefault="00E93324" w:rsidP="00FD331F">
      <w:pPr>
        <w:spacing w:line="360" w:lineRule="auto"/>
        <w:ind w:left="-5" w:right="53"/>
      </w:pPr>
      <w:r w:rsidRPr="00630A72">
        <w:rPr>
          <w:u w:val="single"/>
        </w:rPr>
        <w:t>201</w:t>
      </w:r>
      <w:r>
        <w:rPr>
          <w:u w:val="single"/>
        </w:rPr>
        <w:t>3</w:t>
      </w:r>
      <w:r w:rsidRPr="005B341A">
        <w:t xml:space="preserve"> </w:t>
      </w:r>
      <w:r w:rsidRPr="002A1A9D">
        <w:t xml:space="preserve">- </w:t>
      </w:r>
      <w:r w:rsidRPr="00472353">
        <w:t>The estimated number of breeders (</w:t>
      </w:r>
      <w:r w:rsidRPr="00472353">
        <w:rPr>
          <w:i/>
        </w:rPr>
        <w:t>N</w:t>
      </w:r>
      <w:r w:rsidRPr="00472353">
        <w:rPr>
          <w:i/>
          <w:vertAlign w:val="subscript"/>
        </w:rPr>
        <w:t>b</w:t>
      </w:r>
      <w:r w:rsidRPr="00472353">
        <w:rPr>
          <w:i/>
        </w:rPr>
        <w:t xml:space="preserve">) </w:t>
      </w:r>
      <w:r w:rsidRPr="00472353">
        <w:t>for the 201</w:t>
      </w:r>
      <w:r>
        <w:t>3</w:t>
      </w:r>
      <w:r w:rsidRPr="00472353">
        <w:t xml:space="preserve"> </w:t>
      </w:r>
      <w:r w:rsidR="008F18A6">
        <w:t>reintroduced</w:t>
      </w:r>
      <w:r w:rsidRPr="00472353">
        <w:t xml:space="preserve"> cohort </w:t>
      </w:r>
      <w:r w:rsidR="00617D40">
        <w:t xml:space="preserve">below Big Cliff </w:t>
      </w:r>
      <w:r w:rsidRPr="005959CF">
        <w:t xml:space="preserve">was </w:t>
      </w:r>
      <w:r w:rsidR="00756995" w:rsidRPr="00132F26">
        <w:t>1</w:t>
      </w:r>
      <w:r w:rsidR="00617D40">
        <w:t>55</w:t>
      </w:r>
      <w:r w:rsidR="00756995" w:rsidRPr="00132F26">
        <w:t>.3</w:t>
      </w:r>
      <w:r w:rsidRPr="005959CF">
        <w:t xml:space="preserve"> (95% C.I. = </w:t>
      </w:r>
      <w:r w:rsidR="00617D40">
        <w:t>96</w:t>
      </w:r>
      <w:r w:rsidRPr="00756995">
        <w:t xml:space="preserve">.4 – </w:t>
      </w:r>
      <w:r w:rsidR="00617D40">
        <w:t>329.3</w:t>
      </w:r>
      <w:r w:rsidRPr="005959CF">
        <w:t xml:space="preserve">). </w:t>
      </w:r>
      <w:r w:rsidRPr="00472353">
        <w:t xml:space="preserve">This estimated value is </w:t>
      </w:r>
      <w:r>
        <w:t>higher</w:t>
      </w:r>
      <w:r w:rsidRPr="00472353">
        <w:t xml:space="preserve"> than the number of </w:t>
      </w:r>
      <w:r w:rsidR="00756995">
        <w:t>reintroduced salmon</w:t>
      </w:r>
      <w:r w:rsidRPr="00472353">
        <w:t xml:space="preserve"> that produced one or more adult progeny </w:t>
      </w:r>
      <w:del w:id="109" w:author="David Dayan" w:date="2022-06-06T15:03:00Z">
        <w:r w:rsidRPr="005959CF" w:rsidDel="0015048E">
          <w:delText>(</w:delText>
        </w:r>
        <w:r w:rsidRPr="005959CF" w:rsidDel="0015048E">
          <w:rPr>
            <w:i/>
          </w:rPr>
          <w:delText xml:space="preserve">N </w:delText>
        </w:r>
        <w:r w:rsidRPr="005959CF" w:rsidDel="0015048E">
          <w:delText xml:space="preserve">= </w:delText>
        </w:r>
        <w:r w:rsidR="00617D40" w:rsidDel="0015048E">
          <w:delText>97</w:delText>
        </w:r>
        <w:r w:rsidDel="0015048E">
          <w:delText xml:space="preserve">) </w:delText>
        </w:r>
      </w:del>
      <w:r>
        <w:t>in 2013</w:t>
      </w:r>
      <w:ins w:id="110" w:author="David Dayan" w:date="2022-06-06T15:03:00Z">
        <w:r w:rsidR="0015048E">
          <w:t xml:space="preserve"> (97)</w:t>
        </w:r>
      </w:ins>
      <w:del w:id="111" w:author="David Dayan" w:date="2022-06-06T15:01:00Z">
        <w:r w:rsidRPr="005959CF" w:rsidDel="0015048E">
          <w:delText xml:space="preserve">, but some progeny </w:delText>
        </w:r>
        <w:commentRangeStart w:id="112"/>
        <w:r w:rsidRPr="005959CF" w:rsidDel="0015048E">
          <w:delText xml:space="preserve">were assigned as single parent assignments </w:delText>
        </w:r>
        <w:commentRangeEnd w:id="112"/>
        <w:r w:rsidR="00281FC3" w:rsidDel="0015048E">
          <w:rPr>
            <w:rStyle w:val="CommentReference"/>
            <w:color w:val="000000"/>
          </w:rPr>
          <w:commentReference w:id="112"/>
        </w:r>
        <w:r w:rsidRPr="005959CF" w:rsidDel="0015048E">
          <w:delText xml:space="preserve">and </w:delText>
        </w:r>
        <w:r w:rsidRPr="005959CF" w:rsidDel="0015048E">
          <w:rPr>
            <w:i/>
          </w:rPr>
          <w:delText>N</w:delText>
        </w:r>
        <w:r w:rsidRPr="005959CF" w:rsidDel="0015048E">
          <w:rPr>
            <w:i/>
            <w:vertAlign w:val="subscript"/>
          </w:rPr>
          <w:delText>b</w:delText>
        </w:r>
        <w:r w:rsidRPr="005959CF" w:rsidDel="0015048E">
          <w:delText xml:space="preserve"> therefore represents more than </w:delText>
        </w:r>
        <w:r w:rsidR="00617D40" w:rsidDel="0015048E">
          <w:delText>97</w:delText>
        </w:r>
        <w:r w:rsidRPr="005959CF" w:rsidDel="0015048E">
          <w:delText xml:space="preserve"> individuals</w:delText>
        </w:r>
      </w:del>
      <w:r w:rsidRPr="005959CF">
        <w:t>.</w:t>
      </w:r>
      <w:r w:rsidRPr="00472353">
        <w:t xml:space="preserve"> </w:t>
      </w:r>
      <w:ins w:id="113" w:author="David Dayan" w:date="2022-06-06T15:05:00Z">
        <w:r w:rsidR="0015048E">
          <w:t xml:space="preserve">An </w:t>
        </w:r>
        <w:r w:rsidR="0015048E" w:rsidRPr="003D3FED">
          <w:rPr>
            <w:i/>
            <w:iCs/>
          </w:rPr>
          <w:t>N</w:t>
        </w:r>
        <w:r w:rsidR="0015048E" w:rsidRPr="003D3FED">
          <w:rPr>
            <w:i/>
            <w:iCs/>
            <w:vertAlign w:val="subscript"/>
          </w:rPr>
          <w:t>b</w:t>
        </w:r>
        <w:r w:rsidR="0015048E" w:rsidRPr="005959CF">
          <w:t xml:space="preserve"> </w:t>
        </w:r>
        <w:r w:rsidR="0015048E">
          <w:t>estimate</w:t>
        </w:r>
        <w:r w:rsidR="0015048E" w:rsidRPr="00472353">
          <w:t xml:space="preserve"> </w:t>
        </w:r>
        <w:r w:rsidR="0015048E">
          <w:t>greater than</w:t>
        </w:r>
        <w:r w:rsidR="0015048E" w:rsidRPr="003D3FED">
          <w:t xml:space="preserve"> </w:t>
        </w:r>
        <w:r w:rsidR="0015048E">
          <w:t xml:space="preserve">the number of successful parents in the estimated pedigree may be due to negative assortative mating, or due to unsampled parents or </w:t>
        </w:r>
        <w:proofErr w:type="spellStart"/>
        <w:r w:rsidR="0015048E">
          <w:t>underassignment</w:t>
        </w:r>
        <w:proofErr w:type="spellEnd"/>
        <w:r w:rsidR="0015048E">
          <w:t xml:space="preserve"> of offspring to parents (</w:t>
        </w:r>
        <w:proofErr w:type="gramStart"/>
        <w:r w:rsidR="0015048E">
          <w:t>e.g.</w:t>
        </w:r>
        <w:proofErr w:type="gramEnd"/>
        <w:r w:rsidR="0015048E">
          <w:t xml:space="preserve"> offspring assigns only to a single parent because the second parent was not sampled or incorrectly rejected as a parent during assignment). </w:t>
        </w:r>
      </w:ins>
      <w:r w:rsidRPr="00472353">
        <w:t xml:space="preserve">The ratio of </w:t>
      </w:r>
      <w:r w:rsidRPr="00472353">
        <w:rPr>
          <w:i/>
        </w:rPr>
        <w:t>N</w:t>
      </w:r>
      <w:r w:rsidRPr="00472353">
        <w:rPr>
          <w:i/>
          <w:vertAlign w:val="subscript"/>
        </w:rPr>
        <w:t>b</w:t>
      </w:r>
      <w:r w:rsidRPr="00472353">
        <w:t xml:space="preserve"> to the </w:t>
      </w:r>
      <w:r w:rsidR="00053C15">
        <w:t>number of candidate parents in</w:t>
      </w:r>
      <w:r w:rsidRPr="00472353">
        <w:t xml:space="preserve"> the </w:t>
      </w:r>
      <w:r w:rsidR="008F18A6">
        <w:t>reintroduced</w:t>
      </w:r>
      <w:r w:rsidR="008F18A6" w:rsidRPr="00472353">
        <w:t xml:space="preserve"> </w:t>
      </w:r>
      <w:r w:rsidRPr="00472353">
        <w:t>cohort</w:t>
      </w:r>
      <w:r w:rsidR="00053C15">
        <w:t xml:space="preserve"> (</w:t>
      </w:r>
      <w:proofErr w:type="spellStart"/>
      <w:r w:rsidR="00053C15" w:rsidRPr="002A1A9D">
        <w:rPr>
          <w:i/>
        </w:rPr>
        <w:t>N</w:t>
      </w:r>
      <w:r w:rsidR="00053C15">
        <w:rPr>
          <w:i/>
          <w:vertAlign w:val="subscript"/>
        </w:rPr>
        <w:t>cand</w:t>
      </w:r>
      <w:proofErr w:type="spellEnd"/>
      <w:r w:rsidR="00053C15">
        <w:rPr>
          <w:iCs/>
        </w:rPr>
        <w:t>)</w:t>
      </w:r>
      <w:r w:rsidRPr="00472353">
        <w:t xml:space="preserve"> </w:t>
      </w:r>
      <w:r w:rsidRPr="00432447">
        <w:t xml:space="preserve">was </w:t>
      </w:r>
      <w:r w:rsidRPr="00756995">
        <w:t>0.</w:t>
      </w:r>
      <w:r w:rsidR="00617D40">
        <w:t>28</w:t>
      </w:r>
      <w:r w:rsidRPr="00432447">
        <w:t xml:space="preserve"> (</w:t>
      </w:r>
      <w:r w:rsidR="00756995" w:rsidRPr="00132F26">
        <w:t>174.3</w:t>
      </w:r>
      <w:r w:rsidRPr="00756995">
        <w:t xml:space="preserve"> / </w:t>
      </w:r>
      <w:r w:rsidR="00756995" w:rsidRPr="00132F26">
        <w:t>554</w:t>
      </w:r>
      <w:r w:rsidRPr="00432447">
        <w:t>).</w:t>
      </w:r>
      <w:r w:rsidRPr="00472353">
        <w:rPr>
          <w:i/>
        </w:rPr>
        <w:t xml:space="preserve"> </w:t>
      </w:r>
      <w:r w:rsidRPr="00472353">
        <w:t xml:space="preserve">  </w:t>
      </w:r>
    </w:p>
    <w:p w14:paraId="7D609138" w14:textId="77777777" w:rsidR="00E93324" w:rsidRDefault="00E93324" w:rsidP="00FD331F">
      <w:pPr>
        <w:spacing w:line="360" w:lineRule="auto"/>
        <w:ind w:left="-5" w:right="53"/>
      </w:pPr>
    </w:p>
    <w:p w14:paraId="7CB01F08" w14:textId="009657D7" w:rsidR="00E93324" w:rsidRDefault="00E93324" w:rsidP="00FD331F">
      <w:pPr>
        <w:spacing w:line="360" w:lineRule="auto"/>
        <w:ind w:left="-5" w:right="53"/>
      </w:pPr>
      <w:r w:rsidRPr="00630A72">
        <w:rPr>
          <w:u w:val="single"/>
        </w:rPr>
        <w:t>201</w:t>
      </w:r>
      <w:r>
        <w:rPr>
          <w:u w:val="single"/>
        </w:rPr>
        <w:t>4</w:t>
      </w:r>
      <w:r w:rsidRPr="005B341A">
        <w:t xml:space="preserve"> </w:t>
      </w:r>
      <w:r>
        <w:t xml:space="preserve">- </w:t>
      </w:r>
      <w:r w:rsidRPr="00472353">
        <w:t>The estimated number of breeders (</w:t>
      </w:r>
      <w:r w:rsidRPr="00472353">
        <w:rPr>
          <w:i/>
        </w:rPr>
        <w:t>N</w:t>
      </w:r>
      <w:r w:rsidRPr="00472353">
        <w:rPr>
          <w:i/>
          <w:vertAlign w:val="subscript"/>
        </w:rPr>
        <w:t>b</w:t>
      </w:r>
      <w:r w:rsidRPr="00472353">
        <w:rPr>
          <w:i/>
        </w:rPr>
        <w:t xml:space="preserve">) </w:t>
      </w:r>
      <w:r w:rsidRPr="00472353">
        <w:t>for the 201</w:t>
      </w:r>
      <w:r>
        <w:t>4</w:t>
      </w:r>
      <w:r w:rsidRPr="00472353">
        <w:t xml:space="preserve"> </w:t>
      </w:r>
      <w:r w:rsidR="008F18A6">
        <w:t>reintroduced</w:t>
      </w:r>
      <w:r w:rsidR="008F18A6" w:rsidRPr="00472353">
        <w:t xml:space="preserve"> </w:t>
      </w:r>
      <w:r w:rsidRPr="00472353">
        <w:t xml:space="preserve">cohort </w:t>
      </w:r>
      <w:r w:rsidR="00617D40">
        <w:t xml:space="preserve">below Big Cliff </w:t>
      </w:r>
      <w:r w:rsidRPr="005959CF">
        <w:t xml:space="preserve">was </w:t>
      </w:r>
      <w:r w:rsidR="00FD62FE" w:rsidRPr="00132F26">
        <w:t>2</w:t>
      </w:r>
      <w:r w:rsidR="00617D40">
        <w:t>30</w:t>
      </w:r>
      <w:r w:rsidR="00FD62FE" w:rsidRPr="00132F26">
        <w:t>.6</w:t>
      </w:r>
      <w:r w:rsidRPr="005959CF">
        <w:t xml:space="preserve"> (95% C.I. = </w:t>
      </w:r>
      <w:r w:rsidR="00FD62FE" w:rsidRPr="00132F26">
        <w:t>1</w:t>
      </w:r>
      <w:r w:rsidR="00617D40">
        <w:t>11.9</w:t>
      </w:r>
      <w:r w:rsidRPr="00132F26">
        <w:rPr>
          <w:b/>
        </w:rPr>
        <w:t xml:space="preserve"> </w:t>
      </w:r>
      <w:r w:rsidRPr="007266BD">
        <w:rPr>
          <w:b/>
        </w:rPr>
        <w:t xml:space="preserve">– </w:t>
      </w:r>
      <w:r w:rsidR="00617D40" w:rsidRPr="007266BD">
        <w:t>4527.3</w:t>
      </w:r>
      <w:r w:rsidRPr="007266BD">
        <w:t>).</w:t>
      </w:r>
      <w:r w:rsidRPr="005959CF">
        <w:t xml:space="preserve"> </w:t>
      </w:r>
      <w:r>
        <w:t>This estimated value is higher than</w:t>
      </w:r>
      <w:r w:rsidRPr="00472353">
        <w:t xml:space="preserve"> the number of </w:t>
      </w:r>
      <w:r w:rsidR="008F18A6">
        <w:t>reintroduced salmon</w:t>
      </w:r>
      <w:r w:rsidR="008F18A6" w:rsidRPr="00472353">
        <w:t xml:space="preserve"> </w:t>
      </w:r>
      <w:r w:rsidRPr="00472353">
        <w:t xml:space="preserve">that produced one or more adult progeny </w:t>
      </w:r>
      <w:del w:id="114" w:author="David Dayan" w:date="2022-06-06T15:03:00Z">
        <w:r w:rsidRPr="005959CF" w:rsidDel="0015048E">
          <w:delText>(</w:delText>
        </w:r>
        <w:r w:rsidRPr="005959CF" w:rsidDel="0015048E">
          <w:rPr>
            <w:i/>
          </w:rPr>
          <w:delText xml:space="preserve">N </w:delText>
        </w:r>
        <w:r w:rsidRPr="005959CF" w:rsidDel="0015048E">
          <w:delText xml:space="preserve">= </w:delText>
        </w:r>
        <w:r w:rsidR="00FD62FE" w:rsidRPr="00132F26" w:rsidDel="0015048E">
          <w:delText>6</w:delText>
        </w:r>
        <w:r w:rsidR="00617D40" w:rsidDel="0015048E">
          <w:delText>0</w:delText>
        </w:r>
        <w:r w:rsidRPr="005959CF" w:rsidDel="0015048E">
          <w:delText xml:space="preserve">) </w:delText>
        </w:r>
      </w:del>
      <w:r w:rsidRPr="005959CF">
        <w:t>in 201</w:t>
      </w:r>
      <w:r>
        <w:t>4</w:t>
      </w:r>
      <w:ins w:id="115" w:author="David Dayan" w:date="2022-06-06T15:04:00Z">
        <w:r w:rsidR="0015048E">
          <w:t xml:space="preserve"> (60</w:t>
        </w:r>
      </w:ins>
      <w:ins w:id="116" w:author="David Dayan" w:date="2022-06-06T15:05:00Z">
        <w:r w:rsidR="0015048E">
          <w:t xml:space="preserve">). An </w:t>
        </w:r>
        <w:r w:rsidR="0015048E" w:rsidRPr="003D3FED">
          <w:rPr>
            <w:i/>
            <w:iCs/>
          </w:rPr>
          <w:t>N</w:t>
        </w:r>
        <w:r w:rsidR="0015048E" w:rsidRPr="003D3FED">
          <w:rPr>
            <w:i/>
            <w:iCs/>
            <w:vertAlign w:val="subscript"/>
          </w:rPr>
          <w:t>b</w:t>
        </w:r>
        <w:r w:rsidR="0015048E" w:rsidRPr="005959CF">
          <w:t xml:space="preserve"> </w:t>
        </w:r>
        <w:r w:rsidR="0015048E">
          <w:t>estimate</w:t>
        </w:r>
        <w:r w:rsidR="0015048E" w:rsidRPr="00472353">
          <w:t xml:space="preserve"> </w:t>
        </w:r>
        <w:r w:rsidR="0015048E">
          <w:t>greater than</w:t>
        </w:r>
        <w:r w:rsidR="0015048E" w:rsidRPr="003D3FED">
          <w:t xml:space="preserve"> </w:t>
        </w:r>
        <w:r w:rsidR="0015048E">
          <w:t xml:space="preserve">the number of successful parents in the estimated pedigree may be due to negative assortative mating, or due to unsampled parents or </w:t>
        </w:r>
        <w:proofErr w:type="spellStart"/>
        <w:r w:rsidR="0015048E">
          <w:t>underassignment</w:t>
        </w:r>
        <w:proofErr w:type="spellEnd"/>
        <w:r w:rsidR="0015048E">
          <w:t xml:space="preserve"> of offspring to parents (e.g. offspring assigns only to a single parent because the second parent was not sampled or incorrectly rejected as a parent during assignment).</w:t>
        </w:r>
      </w:ins>
      <w:del w:id="117" w:author="David Dayan" w:date="2022-06-06T15:05:00Z">
        <w:r w:rsidR="00617D40" w:rsidDel="0015048E">
          <w:delText>, but the confidence interval of the estimate was large</w:delText>
        </w:r>
        <w:r w:rsidDel="0015048E">
          <w:delText>.</w:delText>
        </w:r>
        <w:r w:rsidRPr="005959CF" w:rsidDel="0015048E">
          <w:delText xml:space="preserve"> </w:delText>
        </w:r>
      </w:del>
      <w:r w:rsidRPr="00472353">
        <w:t xml:space="preserve">The ratio of </w:t>
      </w:r>
      <w:r w:rsidRPr="00472353">
        <w:rPr>
          <w:i/>
        </w:rPr>
        <w:t>N</w:t>
      </w:r>
      <w:r w:rsidRPr="00472353">
        <w:rPr>
          <w:i/>
          <w:vertAlign w:val="subscript"/>
        </w:rPr>
        <w:t>b</w:t>
      </w:r>
      <w:r w:rsidRPr="00472353">
        <w:t xml:space="preserve"> to </w:t>
      </w:r>
      <w:proofErr w:type="spellStart"/>
      <w:r w:rsidR="00053C15" w:rsidRPr="002A1A9D">
        <w:rPr>
          <w:i/>
        </w:rPr>
        <w:t>N</w:t>
      </w:r>
      <w:r w:rsidR="00053C15">
        <w:rPr>
          <w:i/>
          <w:vertAlign w:val="subscript"/>
        </w:rPr>
        <w:t>cand</w:t>
      </w:r>
      <w:proofErr w:type="spellEnd"/>
      <w:r w:rsidR="00053C15" w:rsidRPr="00432447">
        <w:t xml:space="preserve"> </w:t>
      </w:r>
      <w:r w:rsidRPr="00432447">
        <w:t xml:space="preserve">was </w:t>
      </w:r>
      <w:r w:rsidRPr="00FD62FE">
        <w:t>0.</w:t>
      </w:r>
      <w:r w:rsidR="00FD62FE" w:rsidRPr="00132F26">
        <w:t>3</w:t>
      </w:r>
      <w:r w:rsidR="00617D40">
        <w:t>1</w:t>
      </w:r>
      <w:r w:rsidRPr="00432447">
        <w:t xml:space="preserve"> (</w:t>
      </w:r>
      <w:r w:rsidR="00FD62FE" w:rsidRPr="00132F26">
        <w:t>291.6</w:t>
      </w:r>
      <w:r w:rsidRPr="00432447">
        <w:t xml:space="preserve"> / </w:t>
      </w:r>
      <w:r w:rsidR="008F18A6" w:rsidRPr="00132F26">
        <w:t>754</w:t>
      </w:r>
      <w:r w:rsidRPr="00432447">
        <w:t xml:space="preserve">). </w:t>
      </w:r>
    </w:p>
    <w:p w14:paraId="0BA36255" w14:textId="77777777" w:rsidR="00E93324" w:rsidRDefault="00E93324" w:rsidP="00FD331F">
      <w:pPr>
        <w:spacing w:line="360" w:lineRule="auto"/>
        <w:ind w:left="-5" w:right="53"/>
      </w:pPr>
    </w:p>
    <w:p w14:paraId="16000410" w14:textId="569872EC" w:rsidR="00E93324" w:rsidRDefault="00E93324" w:rsidP="00FD331F">
      <w:pPr>
        <w:spacing w:line="360" w:lineRule="auto"/>
        <w:ind w:left="-5" w:right="53"/>
      </w:pPr>
      <w:r w:rsidRPr="00630A72">
        <w:rPr>
          <w:u w:val="single"/>
        </w:rPr>
        <w:t>201</w:t>
      </w:r>
      <w:r>
        <w:rPr>
          <w:u w:val="single"/>
        </w:rPr>
        <w:t>5</w:t>
      </w:r>
      <w:r w:rsidRPr="005B341A">
        <w:t xml:space="preserve"> -</w:t>
      </w:r>
      <w:r w:rsidR="00617D40">
        <w:t xml:space="preserve"> </w:t>
      </w:r>
      <w:r w:rsidR="00617D40" w:rsidRPr="00472353">
        <w:t>The estimated number of breeders (</w:t>
      </w:r>
      <w:r w:rsidR="00617D40" w:rsidRPr="00472353">
        <w:rPr>
          <w:i/>
        </w:rPr>
        <w:t>N</w:t>
      </w:r>
      <w:r w:rsidR="00617D40" w:rsidRPr="00472353">
        <w:rPr>
          <w:i/>
          <w:vertAlign w:val="subscript"/>
        </w:rPr>
        <w:t>b</w:t>
      </w:r>
      <w:r w:rsidR="00617D40" w:rsidRPr="00472353">
        <w:rPr>
          <w:i/>
        </w:rPr>
        <w:t xml:space="preserve">) </w:t>
      </w:r>
      <w:r w:rsidR="00617D40" w:rsidRPr="00472353">
        <w:t>for the 201</w:t>
      </w:r>
      <w:r w:rsidR="00617D40">
        <w:t>5</w:t>
      </w:r>
      <w:r w:rsidR="00617D40" w:rsidRPr="00472353">
        <w:t xml:space="preserve"> </w:t>
      </w:r>
      <w:r w:rsidR="00617D40">
        <w:t>reintroduced</w:t>
      </w:r>
      <w:r w:rsidR="00617D40" w:rsidRPr="00472353">
        <w:t xml:space="preserve"> cohort</w:t>
      </w:r>
      <w:r w:rsidR="00617D40">
        <w:t xml:space="preserve"> below Big Cliff</w:t>
      </w:r>
      <w:r w:rsidR="00617D40" w:rsidRPr="00472353">
        <w:t xml:space="preserve"> </w:t>
      </w:r>
      <w:r w:rsidR="00617D40" w:rsidRPr="005959CF">
        <w:t xml:space="preserve">was </w:t>
      </w:r>
      <w:r w:rsidR="00617D40">
        <w:t>69.9</w:t>
      </w:r>
      <w:r w:rsidR="00617D40" w:rsidRPr="005959CF">
        <w:t xml:space="preserve"> (95% C.I. = </w:t>
      </w:r>
      <w:r w:rsidR="00617D40">
        <w:t>51.1</w:t>
      </w:r>
      <w:r w:rsidR="00617D40" w:rsidRPr="00756995">
        <w:t xml:space="preserve"> – </w:t>
      </w:r>
      <w:r w:rsidR="00617D40">
        <w:t>101.3</w:t>
      </w:r>
      <w:r w:rsidR="00617D40" w:rsidRPr="005959CF">
        <w:t xml:space="preserve">). </w:t>
      </w:r>
      <w:r w:rsidR="00617D40" w:rsidRPr="00472353">
        <w:t xml:space="preserve">This estimated value is </w:t>
      </w:r>
      <w:r w:rsidR="00617D40">
        <w:t>higher</w:t>
      </w:r>
      <w:r w:rsidR="00617D40" w:rsidRPr="00472353">
        <w:t xml:space="preserve"> than the number of </w:t>
      </w:r>
      <w:r w:rsidR="00617D40">
        <w:t>reintroduced salmon</w:t>
      </w:r>
      <w:r w:rsidR="00617D40" w:rsidRPr="00472353">
        <w:t xml:space="preserve"> that produced one or more adult progeny </w:t>
      </w:r>
      <w:del w:id="118" w:author="David Dayan" w:date="2022-06-06T15:04:00Z">
        <w:r w:rsidR="00617D40" w:rsidRPr="005959CF" w:rsidDel="0015048E">
          <w:delText>(</w:delText>
        </w:r>
        <w:r w:rsidR="00617D40" w:rsidRPr="005959CF" w:rsidDel="0015048E">
          <w:rPr>
            <w:i/>
          </w:rPr>
          <w:delText xml:space="preserve">N </w:delText>
        </w:r>
        <w:r w:rsidR="00617D40" w:rsidRPr="005959CF" w:rsidDel="0015048E">
          <w:delText xml:space="preserve">= </w:delText>
        </w:r>
        <w:r w:rsidR="00617D40" w:rsidDel="0015048E">
          <w:delText xml:space="preserve">49) </w:delText>
        </w:r>
      </w:del>
      <w:r w:rsidR="00617D40">
        <w:t>in 2015</w:t>
      </w:r>
      <w:ins w:id="119" w:author="David Dayan" w:date="2022-06-06T15:04:00Z">
        <w:r w:rsidR="0015048E">
          <w:t xml:space="preserve"> (49)</w:t>
        </w:r>
      </w:ins>
      <w:ins w:id="120" w:author="David Dayan" w:date="2022-06-06T15:05:00Z">
        <w:r w:rsidR="0015048E">
          <w:t xml:space="preserve">. An </w:t>
        </w:r>
        <w:r w:rsidR="0015048E" w:rsidRPr="003D3FED">
          <w:rPr>
            <w:i/>
            <w:iCs/>
          </w:rPr>
          <w:t>N</w:t>
        </w:r>
        <w:r w:rsidR="0015048E" w:rsidRPr="003D3FED">
          <w:rPr>
            <w:i/>
            <w:iCs/>
            <w:vertAlign w:val="subscript"/>
          </w:rPr>
          <w:t>b</w:t>
        </w:r>
        <w:r w:rsidR="0015048E" w:rsidRPr="005959CF">
          <w:t xml:space="preserve"> </w:t>
        </w:r>
        <w:r w:rsidR="0015048E">
          <w:t>estimate</w:t>
        </w:r>
        <w:r w:rsidR="0015048E" w:rsidRPr="00472353">
          <w:t xml:space="preserve"> </w:t>
        </w:r>
        <w:r w:rsidR="0015048E">
          <w:t>greater than</w:t>
        </w:r>
        <w:r w:rsidR="0015048E" w:rsidRPr="003D3FED">
          <w:t xml:space="preserve"> </w:t>
        </w:r>
        <w:r w:rsidR="0015048E">
          <w:t xml:space="preserve">the number of successful parents in the estimated pedigree may be due to negative assortative mating, or due to unsampled parents or </w:t>
        </w:r>
        <w:proofErr w:type="spellStart"/>
        <w:r w:rsidR="0015048E">
          <w:t>underassignment</w:t>
        </w:r>
        <w:proofErr w:type="spellEnd"/>
        <w:r w:rsidR="0015048E">
          <w:t xml:space="preserve"> of offspring to parents (e.g. offspring assigns only to a single parent because the second parent was not sampled or incorrectly rejected as a parent during assignment).</w:t>
        </w:r>
      </w:ins>
      <w:del w:id="121" w:author="David Dayan" w:date="2022-06-06T15:05:00Z">
        <w:r w:rsidR="00617D40" w:rsidRPr="005959CF" w:rsidDel="0015048E">
          <w:delText>,</w:delText>
        </w:r>
      </w:del>
      <w:r w:rsidR="00617D40" w:rsidRPr="005959CF">
        <w:t xml:space="preserve"> </w:t>
      </w:r>
      <w:del w:id="122" w:author="David Dayan" w:date="2022-06-06T15:04:00Z">
        <w:r w:rsidR="00617D40" w:rsidRPr="005959CF" w:rsidDel="0015048E">
          <w:delText xml:space="preserve">but some progeny were assigned as single parent assignments and </w:delText>
        </w:r>
        <w:r w:rsidR="00617D40" w:rsidRPr="005959CF" w:rsidDel="0015048E">
          <w:rPr>
            <w:i/>
          </w:rPr>
          <w:delText>N</w:delText>
        </w:r>
        <w:r w:rsidR="00617D40" w:rsidRPr="005959CF" w:rsidDel="0015048E">
          <w:rPr>
            <w:i/>
            <w:vertAlign w:val="subscript"/>
          </w:rPr>
          <w:delText>b</w:delText>
        </w:r>
        <w:r w:rsidR="00617D40" w:rsidRPr="005959CF" w:rsidDel="0015048E">
          <w:delText xml:space="preserve"> therefore represents more than </w:delText>
        </w:r>
        <w:r w:rsidR="00617D40" w:rsidDel="0015048E">
          <w:delText>49</w:delText>
        </w:r>
        <w:r w:rsidR="00617D40" w:rsidRPr="005959CF" w:rsidDel="0015048E">
          <w:delText xml:space="preserve"> individuals.</w:delText>
        </w:r>
        <w:r w:rsidR="00617D40" w:rsidRPr="00472353" w:rsidDel="0015048E">
          <w:delText xml:space="preserve"> </w:delText>
        </w:r>
      </w:del>
      <w:r w:rsidR="00617D40" w:rsidRPr="00472353">
        <w:t xml:space="preserve">The ratio of </w:t>
      </w:r>
      <w:r w:rsidR="00617D40" w:rsidRPr="00472353">
        <w:rPr>
          <w:i/>
        </w:rPr>
        <w:t>N</w:t>
      </w:r>
      <w:r w:rsidR="00617D40" w:rsidRPr="00472353">
        <w:rPr>
          <w:i/>
          <w:vertAlign w:val="subscript"/>
        </w:rPr>
        <w:t>b</w:t>
      </w:r>
      <w:r w:rsidR="00617D40" w:rsidRPr="00472353">
        <w:t xml:space="preserve"> to </w:t>
      </w:r>
      <w:proofErr w:type="spellStart"/>
      <w:r w:rsidR="00053C15" w:rsidRPr="002A1A9D">
        <w:rPr>
          <w:i/>
        </w:rPr>
        <w:t>N</w:t>
      </w:r>
      <w:r w:rsidR="00053C15">
        <w:rPr>
          <w:i/>
          <w:vertAlign w:val="subscript"/>
        </w:rPr>
        <w:t>cand</w:t>
      </w:r>
      <w:proofErr w:type="spellEnd"/>
      <w:r w:rsidR="00053C15" w:rsidRPr="00432447">
        <w:t xml:space="preserve"> </w:t>
      </w:r>
      <w:r w:rsidR="00617D40" w:rsidRPr="00432447">
        <w:t xml:space="preserve">was </w:t>
      </w:r>
      <w:r w:rsidR="00617D40" w:rsidRPr="00756995">
        <w:t>0.</w:t>
      </w:r>
      <w:r w:rsidR="00617D40">
        <w:t>47</w:t>
      </w:r>
      <w:r w:rsidR="00617D40" w:rsidRPr="00432447">
        <w:t xml:space="preserve"> (</w:t>
      </w:r>
      <w:r w:rsidR="00617D40">
        <w:t>69.9</w:t>
      </w:r>
      <w:r w:rsidR="00617D40" w:rsidRPr="00756995">
        <w:t xml:space="preserve"> / </w:t>
      </w:r>
      <w:r w:rsidR="00617D40">
        <w:t>148</w:t>
      </w:r>
      <w:r w:rsidR="00617D40" w:rsidRPr="00432447">
        <w:t>).</w:t>
      </w:r>
      <w:r w:rsidR="00617D40" w:rsidRPr="00472353">
        <w:rPr>
          <w:i/>
        </w:rPr>
        <w:t xml:space="preserve"> </w:t>
      </w:r>
      <w:r w:rsidR="00617D40" w:rsidRPr="00472353">
        <w:t xml:space="preserve">  </w:t>
      </w:r>
    </w:p>
    <w:p w14:paraId="031894EA" w14:textId="77777777" w:rsidR="00617D40" w:rsidRPr="00AC3A48" w:rsidRDefault="00617D40" w:rsidP="00FD331F">
      <w:pPr>
        <w:spacing w:line="360" w:lineRule="auto"/>
      </w:pPr>
    </w:p>
    <w:p w14:paraId="17B6C82D" w14:textId="77777777" w:rsidR="00E93324" w:rsidRDefault="00E93324" w:rsidP="00FD331F">
      <w:pPr>
        <w:pStyle w:val="Heading2"/>
        <w:spacing w:after="160" w:line="360" w:lineRule="auto"/>
        <w:ind w:left="-5"/>
      </w:pPr>
    </w:p>
    <w:p w14:paraId="40E7B540" w14:textId="1C843A21" w:rsidR="00A91DE2" w:rsidRPr="00FC757D" w:rsidRDefault="000C0762" w:rsidP="00FD331F">
      <w:pPr>
        <w:pStyle w:val="Heading2"/>
        <w:spacing w:after="160" w:line="360" w:lineRule="auto"/>
        <w:ind w:left="-5"/>
      </w:pPr>
      <w:r>
        <w:t>Total lifetime f</w:t>
      </w:r>
      <w:r w:rsidR="00656A5C" w:rsidRPr="00FC757D">
        <w:t xml:space="preserve">itness of NOR carcass samples </w:t>
      </w:r>
    </w:p>
    <w:p w14:paraId="36648BF5" w14:textId="348381F6" w:rsidR="00FE2D3B" w:rsidRDefault="005C2F0C" w:rsidP="00FD331F">
      <w:pPr>
        <w:spacing w:line="360" w:lineRule="auto"/>
        <w:ind w:left="-5" w:right="53"/>
      </w:pPr>
      <w:r w:rsidRPr="00630A72">
        <w:rPr>
          <w:u w:val="single"/>
        </w:rPr>
        <w:t>2011</w:t>
      </w:r>
      <w:r w:rsidRPr="002A1A9D">
        <w:t xml:space="preserve"> - </w:t>
      </w:r>
      <w:r w:rsidR="00FC757D" w:rsidRPr="00FC757D">
        <w:t xml:space="preserve">As estimated from age-3, age-4, and age-5 progeny, the mean TLF for </w:t>
      </w:r>
      <w:r w:rsidR="00656A5C" w:rsidRPr="00FC757D">
        <w:t xml:space="preserve">carcasses sampled below Big Cliff Dam in 2011 </w:t>
      </w:r>
      <w:r w:rsidR="00FC757D" w:rsidRPr="00FC757D">
        <w:t>was 0.2</w:t>
      </w:r>
      <w:r w:rsidR="0029419E">
        <w:t>6</w:t>
      </w:r>
      <w:r w:rsidR="00FC757D" w:rsidRPr="00FC757D">
        <w:t xml:space="preserve"> ± 0.</w:t>
      </w:r>
      <w:r w:rsidR="0029419E">
        <w:t>58</w:t>
      </w:r>
      <w:r w:rsidR="00FC757D" w:rsidRPr="00FC757D">
        <w:t xml:space="preserve"> SD offspring</w:t>
      </w:r>
      <w:r w:rsidR="00656A5C" w:rsidRPr="00FC757D">
        <w:t>. For carcass samples collected during 2011, both male (mean = 0.2</w:t>
      </w:r>
      <w:r w:rsidR="0029419E">
        <w:t>5</w:t>
      </w:r>
      <w:r w:rsidR="00656A5C" w:rsidRPr="00FC757D">
        <w:t xml:space="preserve"> ± 0.</w:t>
      </w:r>
      <w:r w:rsidR="0029419E">
        <w:t>58</w:t>
      </w:r>
      <w:r w:rsidR="00656A5C" w:rsidRPr="00FC757D">
        <w:t xml:space="preserve"> SD) and female (mean = 0.</w:t>
      </w:r>
      <w:r w:rsidR="00FC757D" w:rsidRPr="00FC757D">
        <w:t>2</w:t>
      </w:r>
      <w:r w:rsidR="0029419E">
        <w:t>7</w:t>
      </w:r>
      <w:r w:rsidR="00656A5C" w:rsidRPr="00FC757D">
        <w:t xml:space="preserve"> ± 0.</w:t>
      </w:r>
      <w:r w:rsidR="0029419E">
        <w:t>58</w:t>
      </w:r>
      <w:r w:rsidR="00656A5C" w:rsidRPr="00FC757D">
        <w:t xml:space="preserve"> SD) salmon showed similar fitness profiles</w:t>
      </w:r>
      <w:r w:rsidR="00FC757D" w:rsidRPr="00FC757D">
        <w:t xml:space="preserve">, with </w:t>
      </w:r>
      <w:r w:rsidR="001D318D">
        <w:t>20</w:t>
      </w:r>
      <w:r w:rsidR="00656A5C" w:rsidRPr="00FC757D">
        <w:t>% (</w:t>
      </w:r>
      <w:r w:rsidR="008D6B39">
        <w:t>40</w:t>
      </w:r>
      <w:r w:rsidR="00656A5C" w:rsidRPr="00FC757D">
        <w:t xml:space="preserve"> / </w:t>
      </w:r>
      <w:r w:rsidR="00FC757D" w:rsidRPr="00FC757D">
        <w:t>196</w:t>
      </w:r>
      <w:r w:rsidR="00656A5C" w:rsidRPr="00FC757D">
        <w:t>) of the salmon sampled below Big Cliff</w:t>
      </w:r>
      <w:r w:rsidR="00FE2D3B">
        <w:t xml:space="preserve"> producing one or more progeny.</w:t>
      </w:r>
    </w:p>
    <w:p w14:paraId="243D91B2" w14:textId="086AFF11" w:rsidR="00FE2D3B" w:rsidRDefault="00FE2D3B" w:rsidP="00FD331F">
      <w:pPr>
        <w:spacing w:line="360" w:lineRule="auto"/>
        <w:ind w:right="53"/>
      </w:pPr>
    </w:p>
    <w:p w14:paraId="3C4D6F78" w14:textId="56E56064" w:rsidR="00FE2D3B" w:rsidRDefault="005C2F0C" w:rsidP="00FD331F">
      <w:pPr>
        <w:spacing w:line="360" w:lineRule="auto"/>
        <w:ind w:left="-5" w:right="53"/>
      </w:pPr>
      <w:r w:rsidRPr="00630A72">
        <w:rPr>
          <w:u w:val="single"/>
        </w:rPr>
        <w:t>201</w:t>
      </w:r>
      <w:r>
        <w:rPr>
          <w:u w:val="single"/>
        </w:rPr>
        <w:t>2</w:t>
      </w:r>
      <w:r w:rsidRPr="002A1A9D">
        <w:t xml:space="preserve"> - </w:t>
      </w:r>
      <w:r w:rsidR="00FE2D3B" w:rsidRPr="00FC757D">
        <w:t>As estimated from age-3, age-4, and age-5 progeny, the mean TLF for carcasses sampled below Big Cliff Dam in 201</w:t>
      </w:r>
      <w:r w:rsidR="00FE2D3B">
        <w:t>2</w:t>
      </w:r>
      <w:r w:rsidR="00FE2D3B" w:rsidRPr="00FC757D">
        <w:t xml:space="preserve"> was 0.</w:t>
      </w:r>
      <w:r w:rsidR="00FE2D3B">
        <w:t>3</w:t>
      </w:r>
      <w:r w:rsidR="0029419E">
        <w:t>0</w:t>
      </w:r>
      <w:r w:rsidR="00FE2D3B" w:rsidRPr="00FC757D">
        <w:t xml:space="preserve"> ± 0.6</w:t>
      </w:r>
      <w:r w:rsidR="0029419E">
        <w:t>0</w:t>
      </w:r>
      <w:r w:rsidR="00FE2D3B" w:rsidRPr="00FC757D">
        <w:t xml:space="preserve"> SD offspring. For carcass samples collected during 201</w:t>
      </w:r>
      <w:r w:rsidR="00FE2D3B">
        <w:t>2</w:t>
      </w:r>
      <w:r w:rsidR="00FE2D3B" w:rsidRPr="00FC757D">
        <w:t>, both male (mean = 0.</w:t>
      </w:r>
      <w:r w:rsidR="00FE2D3B">
        <w:t>3</w:t>
      </w:r>
      <w:r w:rsidR="0029419E">
        <w:t>1</w:t>
      </w:r>
      <w:r w:rsidR="00FE2D3B" w:rsidRPr="00FC757D">
        <w:t xml:space="preserve"> ± 0.</w:t>
      </w:r>
      <w:r w:rsidR="00FE2D3B">
        <w:t>5</w:t>
      </w:r>
      <w:r w:rsidR="0029419E">
        <w:t>7</w:t>
      </w:r>
      <w:r w:rsidR="00FE2D3B" w:rsidRPr="00FC757D">
        <w:t xml:space="preserve"> SD) and female (mean = 0.2</w:t>
      </w:r>
      <w:r w:rsidR="00FE2D3B">
        <w:t>9</w:t>
      </w:r>
      <w:r w:rsidR="00FE2D3B" w:rsidRPr="00FC757D">
        <w:t xml:space="preserve"> ± 0.6</w:t>
      </w:r>
      <w:r w:rsidR="0029419E">
        <w:t>3</w:t>
      </w:r>
      <w:r w:rsidR="00FE2D3B" w:rsidRPr="00FC757D">
        <w:t xml:space="preserve"> SD) salmon showed similar fitness profiles, with </w:t>
      </w:r>
      <w:r w:rsidR="00FE2D3B">
        <w:t>2</w:t>
      </w:r>
      <w:r w:rsidR="008D6B39">
        <w:t>3</w:t>
      </w:r>
      <w:r w:rsidR="00FE2D3B" w:rsidRPr="00FC757D">
        <w:t>% (</w:t>
      </w:r>
      <w:r w:rsidR="008D6B39">
        <w:t>19</w:t>
      </w:r>
      <w:r w:rsidR="00FE2D3B" w:rsidRPr="00FC757D">
        <w:t xml:space="preserve"> / </w:t>
      </w:r>
      <w:r w:rsidR="00FE2D3B">
        <w:t>84</w:t>
      </w:r>
      <w:r w:rsidR="00FE2D3B" w:rsidRPr="00FC757D">
        <w:t xml:space="preserve">) of the salmon sampled below Big Cliff producing one or more progeny. </w:t>
      </w:r>
    </w:p>
    <w:p w14:paraId="69473BCE" w14:textId="5AD94C44" w:rsidR="00606103" w:rsidRDefault="00606103" w:rsidP="00FD331F">
      <w:pPr>
        <w:spacing w:line="360" w:lineRule="auto"/>
        <w:ind w:left="-5" w:right="53"/>
        <w:rPr>
          <w:highlight w:val="yellow"/>
        </w:rPr>
      </w:pPr>
    </w:p>
    <w:p w14:paraId="277C56D9" w14:textId="4BB235D7" w:rsidR="00606103" w:rsidRDefault="00606103" w:rsidP="00FD331F">
      <w:pPr>
        <w:spacing w:line="360" w:lineRule="auto"/>
        <w:ind w:left="-5" w:right="53"/>
      </w:pPr>
      <w:r w:rsidRPr="00630A72">
        <w:rPr>
          <w:u w:val="single"/>
        </w:rPr>
        <w:t>201</w:t>
      </w:r>
      <w:r>
        <w:rPr>
          <w:u w:val="single"/>
        </w:rPr>
        <w:t>3</w:t>
      </w:r>
      <w:r w:rsidRPr="005B341A">
        <w:t xml:space="preserve"> </w:t>
      </w:r>
      <w:r w:rsidR="003E00BA">
        <w:t xml:space="preserve">- </w:t>
      </w:r>
      <w:r w:rsidR="003E00BA" w:rsidRPr="00FC757D">
        <w:t>As estimated from age-3, age-4, and age-5 progeny, the mean TLF for carcasses sampled below Big Cliff Dam in 201</w:t>
      </w:r>
      <w:r w:rsidR="003E00BA">
        <w:t>3</w:t>
      </w:r>
      <w:r w:rsidR="003E00BA" w:rsidRPr="00FC757D">
        <w:t xml:space="preserve"> was 0.</w:t>
      </w:r>
      <w:r w:rsidR="0029419E">
        <w:t>08</w:t>
      </w:r>
      <w:r w:rsidR="003E00BA" w:rsidRPr="00FC757D">
        <w:t xml:space="preserve"> ± 0.</w:t>
      </w:r>
      <w:r w:rsidR="0029419E">
        <w:t>27</w:t>
      </w:r>
      <w:r w:rsidR="003E00BA" w:rsidRPr="00FC757D">
        <w:t xml:space="preserve"> SD offspring. For carcass samples collected during 201</w:t>
      </w:r>
      <w:r w:rsidR="003E00BA">
        <w:t>3</w:t>
      </w:r>
      <w:r w:rsidR="004A4C11">
        <w:t xml:space="preserve">, both male (mean = </w:t>
      </w:r>
      <w:r w:rsidR="003E00BA">
        <w:t>0.</w:t>
      </w:r>
      <w:r w:rsidR="0029419E">
        <w:t>05</w:t>
      </w:r>
      <w:r w:rsidR="003E00BA" w:rsidRPr="00FC757D">
        <w:t xml:space="preserve"> ± 0.</w:t>
      </w:r>
      <w:r w:rsidR="0029419E">
        <w:t>23</w:t>
      </w:r>
      <w:r w:rsidR="003E00BA" w:rsidRPr="00FC757D">
        <w:t xml:space="preserve"> SD) and female (mean = 0.</w:t>
      </w:r>
      <w:r w:rsidR="003E00BA">
        <w:t>1</w:t>
      </w:r>
      <w:r w:rsidR="0029419E">
        <w:t>0</w:t>
      </w:r>
      <w:r w:rsidR="003E00BA" w:rsidRPr="00FC757D">
        <w:t xml:space="preserve"> ± 0.</w:t>
      </w:r>
      <w:r w:rsidR="0029419E">
        <w:t>31</w:t>
      </w:r>
      <w:r w:rsidR="003E00BA" w:rsidRPr="00FC757D">
        <w:t xml:space="preserve"> SD) salmon showed similar fitness profiles, with </w:t>
      </w:r>
      <w:r w:rsidR="008D6B39">
        <w:t>8</w:t>
      </w:r>
      <w:r w:rsidR="003E00BA" w:rsidRPr="00FC757D">
        <w:t>% (</w:t>
      </w:r>
      <w:r w:rsidR="008D6B39">
        <w:t>3</w:t>
      </w:r>
      <w:r w:rsidR="003E00BA" w:rsidRPr="00FC757D">
        <w:t xml:space="preserve"> / </w:t>
      </w:r>
      <w:r w:rsidR="003E00BA">
        <w:t>39</w:t>
      </w:r>
      <w:r w:rsidR="003E00BA" w:rsidRPr="00FC757D">
        <w:t xml:space="preserve">) of the </w:t>
      </w:r>
      <w:r w:rsidR="004A47D4">
        <w:t>carcasses</w:t>
      </w:r>
      <w:r w:rsidR="004A47D4" w:rsidRPr="00FC757D">
        <w:t xml:space="preserve"> </w:t>
      </w:r>
      <w:r w:rsidR="003E00BA" w:rsidRPr="00FC757D">
        <w:t>sampled below Big Cliff producing one or more progeny.</w:t>
      </w:r>
    </w:p>
    <w:p w14:paraId="681C8D29" w14:textId="77777777" w:rsidR="00606103" w:rsidRDefault="00606103" w:rsidP="00FD331F">
      <w:pPr>
        <w:spacing w:line="360" w:lineRule="auto"/>
        <w:ind w:left="-5" w:right="53"/>
      </w:pPr>
    </w:p>
    <w:p w14:paraId="2A603EEE" w14:textId="721CDC0E" w:rsidR="00606103" w:rsidRDefault="00606103" w:rsidP="00FD331F">
      <w:pPr>
        <w:spacing w:line="360" w:lineRule="auto"/>
        <w:ind w:left="-5" w:right="53"/>
      </w:pPr>
      <w:r w:rsidRPr="00630A72">
        <w:rPr>
          <w:u w:val="single"/>
        </w:rPr>
        <w:t>201</w:t>
      </w:r>
      <w:r>
        <w:rPr>
          <w:u w:val="single"/>
        </w:rPr>
        <w:t>4</w:t>
      </w:r>
      <w:r w:rsidRPr="005B341A">
        <w:t xml:space="preserve"> </w:t>
      </w:r>
      <w:r w:rsidR="002A0A03">
        <w:t>-</w:t>
      </w:r>
      <w:r w:rsidR="002A0A03" w:rsidRPr="002A0A03">
        <w:t xml:space="preserve"> </w:t>
      </w:r>
      <w:r w:rsidR="002A0A03" w:rsidRPr="00FC757D">
        <w:t>As estimated from age-3, age-4, and age-5 progeny, the mean TLF for carcasses sampled below Big Cliff Dam in 201</w:t>
      </w:r>
      <w:r w:rsidR="004A4C11">
        <w:t>4</w:t>
      </w:r>
      <w:r w:rsidR="002A0A03" w:rsidRPr="00FC757D">
        <w:t xml:space="preserve"> was 0.</w:t>
      </w:r>
      <w:r w:rsidR="0029419E">
        <w:t>04</w:t>
      </w:r>
      <w:r w:rsidR="002A0A03" w:rsidRPr="00FC757D">
        <w:t xml:space="preserve"> ± 0.</w:t>
      </w:r>
      <w:r w:rsidR="0029419E">
        <w:t>21</w:t>
      </w:r>
      <w:r w:rsidR="002A0A03" w:rsidRPr="00FC757D">
        <w:t xml:space="preserve"> SD offspring. For carcass samples collected during 201</w:t>
      </w:r>
      <w:r w:rsidR="004A4C11">
        <w:t>4</w:t>
      </w:r>
      <w:r w:rsidR="002A0A03" w:rsidRPr="00FC757D">
        <w:t xml:space="preserve">, both male (mean = </w:t>
      </w:r>
      <w:r w:rsidR="00070FB8" w:rsidRPr="00FC757D">
        <w:t>0.</w:t>
      </w:r>
      <w:r w:rsidR="00070FB8">
        <w:t>04</w:t>
      </w:r>
      <w:r w:rsidR="00070FB8" w:rsidRPr="00FC757D">
        <w:t xml:space="preserve"> ± 0.</w:t>
      </w:r>
      <w:r w:rsidR="00070FB8">
        <w:t>21</w:t>
      </w:r>
      <w:r w:rsidR="00070FB8" w:rsidRPr="00FC757D">
        <w:t xml:space="preserve"> SD</w:t>
      </w:r>
      <w:r w:rsidR="002A0A03" w:rsidRPr="00FC757D">
        <w:t xml:space="preserve">) and female (mean = </w:t>
      </w:r>
      <w:r w:rsidR="00070FB8" w:rsidRPr="00FC757D">
        <w:t>0.</w:t>
      </w:r>
      <w:r w:rsidR="00070FB8">
        <w:t>04</w:t>
      </w:r>
      <w:r w:rsidR="00070FB8" w:rsidRPr="00FC757D">
        <w:t xml:space="preserve"> ± 0.</w:t>
      </w:r>
      <w:r w:rsidR="00070FB8">
        <w:t>21</w:t>
      </w:r>
      <w:r w:rsidR="00070FB8" w:rsidRPr="00FC757D">
        <w:t xml:space="preserve"> SD</w:t>
      </w:r>
      <w:r w:rsidR="002A0A03" w:rsidRPr="00FC757D">
        <w:t xml:space="preserve">) salmon showed similar fitness profiles, with </w:t>
      </w:r>
      <w:r w:rsidR="00070FB8">
        <w:t>4</w:t>
      </w:r>
      <w:r w:rsidR="002A0A03" w:rsidRPr="00FC757D">
        <w:t>% (</w:t>
      </w:r>
      <w:r w:rsidR="00070FB8">
        <w:t>2</w:t>
      </w:r>
      <w:r w:rsidR="002A0A03" w:rsidRPr="00FC757D">
        <w:t xml:space="preserve"> / </w:t>
      </w:r>
      <w:r w:rsidR="00070FB8">
        <w:t>46</w:t>
      </w:r>
      <w:r w:rsidR="002A0A03" w:rsidRPr="00FC757D">
        <w:t xml:space="preserve">) of the </w:t>
      </w:r>
      <w:r w:rsidR="004A47D4">
        <w:t>carcasses</w:t>
      </w:r>
      <w:r w:rsidR="004A47D4" w:rsidRPr="00FC757D">
        <w:t xml:space="preserve"> </w:t>
      </w:r>
      <w:r w:rsidR="002A0A03" w:rsidRPr="00FC757D">
        <w:t>sampled below Big Cliff producing one or more progeny.</w:t>
      </w:r>
    </w:p>
    <w:p w14:paraId="495AEC8E" w14:textId="77777777" w:rsidR="00606103" w:rsidRDefault="00606103" w:rsidP="00FD331F">
      <w:pPr>
        <w:spacing w:line="360" w:lineRule="auto"/>
        <w:ind w:left="-5" w:right="53"/>
      </w:pPr>
    </w:p>
    <w:p w14:paraId="2419A09C" w14:textId="36A45A19" w:rsidR="008D6B39" w:rsidRDefault="00606103" w:rsidP="00FD331F">
      <w:pPr>
        <w:spacing w:line="360" w:lineRule="auto"/>
        <w:ind w:left="-5" w:right="53"/>
      </w:pPr>
      <w:r w:rsidRPr="00CB3189">
        <w:rPr>
          <w:u w:val="single"/>
        </w:rPr>
        <w:t>2015</w:t>
      </w:r>
      <w:r w:rsidRPr="00CB3189">
        <w:t xml:space="preserve"> -</w:t>
      </w:r>
      <w:r w:rsidR="0029419E" w:rsidRPr="00CB3189">
        <w:t xml:space="preserve"> As estimated</w:t>
      </w:r>
      <w:r w:rsidR="0029419E" w:rsidRPr="00FC757D">
        <w:t xml:space="preserve"> from age-3, age-4, and age-5 progeny, the mean TLF for carcasses sampled below Big Cliff Dam in 201</w:t>
      </w:r>
      <w:r w:rsidR="0029419E">
        <w:t>5</w:t>
      </w:r>
      <w:r w:rsidR="0029419E" w:rsidRPr="00FC757D">
        <w:t xml:space="preserve"> was 0.</w:t>
      </w:r>
      <w:r w:rsidR="0029419E">
        <w:t>16</w:t>
      </w:r>
      <w:r w:rsidR="0029419E" w:rsidRPr="00FC757D">
        <w:t xml:space="preserve"> ± 0.</w:t>
      </w:r>
      <w:r w:rsidR="0029419E">
        <w:t>37</w:t>
      </w:r>
      <w:r w:rsidR="0029419E" w:rsidRPr="00FC757D">
        <w:t xml:space="preserve"> SD offspring.</w:t>
      </w:r>
      <w:r w:rsidR="008D6B39">
        <w:t xml:space="preserve"> </w:t>
      </w:r>
      <w:r w:rsidR="008D6B39" w:rsidRPr="00FC757D">
        <w:t>For carcass samples collected during 201</w:t>
      </w:r>
      <w:r w:rsidR="008D6B39">
        <w:t>4</w:t>
      </w:r>
      <w:r w:rsidR="008D6B39" w:rsidRPr="00FC757D">
        <w:t>, both male (mean = 0.</w:t>
      </w:r>
      <w:r w:rsidR="008D6B39">
        <w:t>18</w:t>
      </w:r>
      <w:r w:rsidR="008D6B39" w:rsidRPr="00FC757D">
        <w:t xml:space="preserve"> ± 0.</w:t>
      </w:r>
      <w:r w:rsidR="008D6B39">
        <w:t>41</w:t>
      </w:r>
      <w:r w:rsidR="008D6B39" w:rsidRPr="00FC757D">
        <w:t xml:space="preserve"> SD) and female (mean = 0.</w:t>
      </w:r>
      <w:r w:rsidR="008D6B39">
        <w:t>13</w:t>
      </w:r>
      <w:r w:rsidR="008D6B39" w:rsidRPr="00FC757D">
        <w:t xml:space="preserve"> ± 0.</w:t>
      </w:r>
      <w:r w:rsidR="008D6B39">
        <w:t>35</w:t>
      </w:r>
      <w:r w:rsidR="008D6B39" w:rsidRPr="00FC757D">
        <w:t xml:space="preserve"> SD) salmon showed similar fitness profiles, with </w:t>
      </w:r>
      <w:r w:rsidR="008D6B39">
        <w:t>16</w:t>
      </w:r>
      <w:r w:rsidR="008D6B39" w:rsidRPr="00FC757D">
        <w:t>% (</w:t>
      </w:r>
      <w:r w:rsidR="008D6B39">
        <w:t>3</w:t>
      </w:r>
      <w:r w:rsidR="008D6B39" w:rsidRPr="00FC757D">
        <w:t xml:space="preserve"> / </w:t>
      </w:r>
      <w:r w:rsidR="008D6B39">
        <w:t>19</w:t>
      </w:r>
      <w:r w:rsidR="008D6B39" w:rsidRPr="00FC757D">
        <w:t xml:space="preserve">) of the </w:t>
      </w:r>
      <w:r w:rsidR="008D6B39">
        <w:t>carcasses</w:t>
      </w:r>
      <w:r w:rsidR="008D6B39" w:rsidRPr="00FC757D">
        <w:t xml:space="preserve"> sampled below Big Cliff producing one or more progeny.</w:t>
      </w:r>
    </w:p>
    <w:p w14:paraId="4031D0FD" w14:textId="063351F9" w:rsidR="00606103" w:rsidRPr="000515F4" w:rsidRDefault="00606103" w:rsidP="00FD331F">
      <w:pPr>
        <w:spacing w:line="360" w:lineRule="auto"/>
        <w:ind w:left="-5" w:right="53"/>
      </w:pPr>
    </w:p>
    <w:p w14:paraId="522B45BD" w14:textId="77777777" w:rsidR="00606103" w:rsidRPr="00926F31" w:rsidRDefault="00606103" w:rsidP="00FD331F">
      <w:pPr>
        <w:spacing w:after="112" w:line="360" w:lineRule="auto"/>
        <w:rPr>
          <w:highlight w:val="yellow"/>
        </w:rPr>
      </w:pPr>
      <w:r w:rsidRPr="00926F31">
        <w:rPr>
          <w:highlight w:val="yellow"/>
        </w:rPr>
        <w:t xml:space="preserve"> </w:t>
      </w:r>
    </w:p>
    <w:p w14:paraId="611F369B" w14:textId="77777777" w:rsidR="00606103" w:rsidRPr="00926F31" w:rsidRDefault="00606103" w:rsidP="00FD331F">
      <w:pPr>
        <w:spacing w:after="110" w:line="360" w:lineRule="auto"/>
        <w:rPr>
          <w:highlight w:val="yellow"/>
        </w:rPr>
      </w:pPr>
      <w:r w:rsidRPr="00926F31">
        <w:rPr>
          <w:highlight w:val="yellow"/>
        </w:rPr>
        <w:t xml:space="preserve"> </w:t>
      </w:r>
    </w:p>
    <w:p w14:paraId="723B96CD" w14:textId="3888CC15" w:rsidR="00EC06A7" w:rsidRPr="00926F31" w:rsidRDefault="00EC06A7" w:rsidP="00FE2D3B">
      <w:pPr>
        <w:ind w:left="-5" w:right="53"/>
        <w:rPr>
          <w:highlight w:val="yellow"/>
        </w:rPr>
        <w:sectPr w:rsidR="00EC06A7" w:rsidRPr="00926F31">
          <w:headerReference w:type="even" r:id="rId14"/>
          <w:headerReference w:type="default" r:id="rId15"/>
          <w:footerReference w:type="even" r:id="rId16"/>
          <w:footerReference w:type="default" r:id="rId17"/>
          <w:headerReference w:type="first" r:id="rId18"/>
          <w:footerReference w:type="first" r:id="rId19"/>
          <w:pgSz w:w="12240" w:h="15840"/>
          <w:pgMar w:top="1442" w:right="1388" w:bottom="721" w:left="1440" w:header="720" w:footer="720" w:gutter="0"/>
          <w:pgNumType w:start="0"/>
          <w:cols w:space="720"/>
          <w:titlePg/>
        </w:sectPr>
      </w:pPr>
    </w:p>
    <w:p w14:paraId="6021DC30" w14:textId="342F2EEC" w:rsidR="00A91DE2" w:rsidRDefault="00656A5C" w:rsidP="005A0796">
      <w:pPr>
        <w:spacing w:line="276" w:lineRule="auto"/>
        <w:ind w:left="-5" w:right="53"/>
      </w:pPr>
      <w:r w:rsidRPr="00AE5267">
        <w:rPr>
          <w:b/>
        </w:rPr>
        <w:lastRenderedPageBreak/>
        <w:t xml:space="preserve">Table </w:t>
      </w:r>
      <w:r w:rsidR="00641E50">
        <w:rPr>
          <w:b/>
        </w:rPr>
        <w:t>4</w:t>
      </w:r>
      <w:r w:rsidRPr="00AE5267">
        <w:rPr>
          <w:b/>
        </w:rPr>
        <w:t xml:space="preserve">. </w:t>
      </w:r>
      <w:r w:rsidRPr="00AE5267">
        <w:t>Summary of adult offspring assigned to Chinook salmon</w:t>
      </w:r>
      <w:r w:rsidR="007575ED" w:rsidRPr="00AE5267">
        <w:t xml:space="preserve"> outplanted</w:t>
      </w:r>
      <w:r w:rsidRPr="00AE5267">
        <w:t xml:space="preserve"> above Detroit Dam (</w:t>
      </w:r>
      <w:r w:rsidR="00C94D86">
        <w:t>Outplant</w:t>
      </w:r>
      <w:r w:rsidRPr="00AE5267">
        <w:t>),</w:t>
      </w:r>
      <w:r w:rsidR="00E84EBB">
        <w:t xml:space="preserve"> </w:t>
      </w:r>
      <w:r w:rsidR="0048526F">
        <w:t>salmon</w:t>
      </w:r>
      <w:r w:rsidR="00E84EBB">
        <w:t xml:space="preserve"> </w:t>
      </w:r>
      <w:r w:rsidR="007575ED" w:rsidRPr="00AE5267">
        <w:t xml:space="preserve">reintroduced </w:t>
      </w:r>
      <w:r w:rsidR="000C0762">
        <w:t>below Big Cliff Dam</w:t>
      </w:r>
      <w:r w:rsidR="007575ED" w:rsidRPr="00AE5267">
        <w:t xml:space="preserve"> (</w:t>
      </w:r>
      <w:proofErr w:type="spellStart"/>
      <w:r w:rsidR="00C94D86">
        <w:t>Reintro</w:t>
      </w:r>
      <w:proofErr w:type="spellEnd"/>
      <w:r w:rsidR="00C94D86">
        <w:t>.</w:t>
      </w:r>
      <w:r w:rsidR="007575ED" w:rsidRPr="00AE5267">
        <w:t xml:space="preserve">), </w:t>
      </w:r>
      <w:r w:rsidR="00D9543E">
        <w:t>salmon reintroduced above Detroit Dam (</w:t>
      </w:r>
      <w:proofErr w:type="spellStart"/>
      <w:r w:rsidR="00D9543E">
        <w:t>Reintro</w:t>
      </w:r>
      <w:proofErr w:type="spellEnd"/>
      <w:r w:rsidR="00D9543E">
        <w:t>. Above</w:t>
      </w:r>
      <w:proofErr w:type="gramStart"/>
      <w:r w:rsidR="00D9543E">
        <w:t xml:space="preserve">), </w:t>
      </w:r>
      <w:r w:rsidR="007575ED" w:rsidRPr="00AE5267">
        <w:t xml:space="preserve"> </w:t>
      </w:r>
      <w:r w:rsidRPr="00AE5267">
        <w:t>carcasses</w:t>
      </w:r>
      <w:proofErr w:type="gramEnd"/>
      <w:r w:rsidRPr="00AE5267">
        <w:t xml:space="preserve"> collected below Big Cliff Dam (</w:t>
      </w:r>
      <w:r w:rsidR="00C94D86">
        <w:t>Carcass</w:t>
      </w:r>
      <w:r w:rsidRPr="00AE5267">
        <w:t>),</w:t>
      </w:r>
      <w:r w:rsidR="0015048E">
        <w:t xml:space="preserve"> or </w:t>
      </w:r>
      <w:r w:rsidR="0015048E" w:rsidRPr="00AE5267">
        <w:t xml:space="preserve">carcasses collected </w:t>
      </w:r>
      <w:r w:rsidR="0015048E">
        <w:t>above Detroit</w:t>
      </w:r>
      <w:r w:rsidR="0015048E" w:rsidRPr="00AE5267">
        <w:t xml:space="preserve"> Dam (</w:t>
      </w:r>
      <w:r w:rsidR="0015048E">
        <w:t>Carcass Above)</w:t>
      </w:r>
      <w:r w:rsidRPr="00AE5267">
        <w:t xml:space="preserve"> on the North Santiam River</w:t>
      </w:r>
      <w:r w:rsidR="00E84EBB">
        <w:t xml:space="preserve"> in (a) 2016, (b) 2017, (c) 2018, (d) 2019 and (e) 2020</w:t>
      </w:r>
      <w:r w:rsidRPr="00AE5267">
        <w:t>. Indicated are the total number of putative offspring and parents considered in the pedigree analysis (</w:t>
      </w:r>
      <w:r w:rsidRPr="00AE5267">
        <w:rPr>
          <w:i/>
        </w:rPr>
        <w:t>N</w:t>
      </w:r>
      <w:r w:rsidRPr="00AE5267">
        <w:t>), summarized by sample type (</w:t>
      </w:r>
      <w:r w:rsidR="00CB3189">
        <w:t xml:space="preserve">Outplant </w:t>
      </w:r>
      <w:proofErr w:type="spellStart"/>
      <w:r w:rsidRPr="00AE5267">
        <w:t>Reintr</w:t>
      </w:r>
      <w:r w:rsidR="00E84EBB">
        <w:t>o</w:t>
      </w:r>
      <w:proofErr w:type="spellEnd"/>
      <w:r w:rsidR="00E84EBB">
        <w:t>.</w:t>
      </w:r>
      <w:r w:rsidRPr="00AE5267">
        <w:t xml:space="preserve"> or Carcass), and the number assigned to a parental pair (P), </w:t>
      </w:r>
      <w:r w:rsidR="00E84EBB">
        <w:t xml:space="preserve">or to </w:t>
      </w:r>
      <w:r w:rsidRPr="00AE5267">
        <w:t xml:space="preserve">a Female (F) or Male (M) parent only. </w:t>
      </w:r>
      <w:r w:rsidR="0024487C">
        <w:t>Offspring assigned to parent pairs that included parents from different sample types (Outplant/</w:t>
      </w:r>
      <w:proofErr w:type="spellStart"/>
      <w:r w:rsidR="0024487C">
        <w:t>Reintro</w:t>
      </w:r>
      <w:proofErr w:type="spellEnd"/>
      <w:r w:rsidR="0024487C">
        <w:t xml:space="preserve">., Outplant/Carcass, </w:t>
      </w:r>
      <w:proofErr w:type="spellStart"/>
      <w:proofErr w:type="gramStart"/>
      <w:r w:rsidR="0024487C">
        <w:t>Reintro</w:t>
      </w:r>
      <w:proofErr w:type="spellEnd"/>
      <w:r w:rsidR="0024487C">
        <w:t>./</w:t>
      </w:r>
      <w:proofErr w:type="gramEnd"/>
      <w:r w:rsidR="0024487C">
        <w:t>Carcass)</w:t>
      </w:r>
      <w:r w:rsidRPr="00AE5267">
        <w:t xml:space="preserve"> </w:t>
      </w:r>
      <w:r w:rsidR="0024487C">
        <w:t>are indicated by M/F (male parent from first sample type and female parent from second sample type) or F/M (female parent from first sample type and male parent from second sample type).</w:t>
      </w:r>
    </w:p>
    <w:p w14:paraId="0E08F5DB" w14:textId="6FC048DC" w:rsidR="00A91DE2" w:rsidRPr="008C2F1A" w:rsidRDefault="008C2F1A" w:rsidP="00DB66A5">
      <w:pPr>
        <w:pStyle w:val="ListParagraph"/>
        <w:numPr>
          <w:ilvl w:val="0"/>
          <w:numId w:val="10"/>
        </w:numPr>
        <w:spacing w:after="0" w:line="259" w:lineRule="auto"/>
        <w:ind w:left="0" w:right="0" w:firstLine="0"/>
      </w:pPr>
      <w:r w:rsidRPr="008C2F1A">
        <w:t>2016</w:t>
      </w:r>
      <w:r w:rsidR="00656A5C" w:rsidRPr="008C2F1A">
        <w:t xml:space="preserve"> </w:t>
      </w:r>
    </w:p>
    <w:tbl>
      <w:tblPr>
        <w:tblW w:w="5017" w:type="pct"/>
        <w:tblLook w:val="04A0" w:firstRow="1" w:lastRow="0" w:firstColumn="1" w:lastColumn="0" w:noHBand="0" w:noVBand="1"/>
      </w:tblPr>
      <w:tblGrid>
        <w:gridCol w:w="451"/>
        <w:gridCol w:w="986"/>
        <w:gridCol w:w="583"/>
        <w:gridCol w:w="1388"/>
        <w:gridCol w:w="1569"/>
        <w:gridCol w:w="1290"/>
        <w:gridCol w:w="1137"/>
        <w:gridCol w:w="1318"/>
        <w:gridCol w:w="1230"/>
        <w:gridCol w:w="1137"/>
        <w:gridCol w:w="1486"/>
      </w:tblGrid>
      <w:tr w:rsidR="00F63BCC" w:rsidRPr="00E371FA" w14:paraId="1A05293A" w14:textId="77777777" w:rsidTr="00132F26">
        <w:trPr>
          <w:trHeight w:val="288"/>
        </w:trPr>
        <w:tc>
          <w:tcPr>
            <w:tcW w:w="179"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222619F7" w14:textId="7C38FB24" w:rsidR="00F63BCC" w:rsidRPr="00132F26" w:rsidRDefault="00F63BCC" w:rsidP="00132F26">
            <w:pPr>
              <w:rPr>
                <w:sz w:val="16"/>
                <w:szCs w:val="16"/>
              </w:rPr>
            </w:pPr>
            <w:r w:rsidRPr="00132F26">
              <w:rPr>
                <w:sz w:val="16"/>
                <w:szCs w:val="16"/>
              </w:rPr>
              <w:t xml:space="preserve">Offspring </w:t>
            </w:r>
          </w:p>
        </w:tc>
        <w:tc>
          <w:tcPr>
            <w:tcW w:w="392" w:type="pct"/>
            <w:tcBorders>
              <w:top w:val="single" w:sz="8" w:space="0" w:color="000000"/>
              <w:left w:val="nil"/>
              <w:bottom w:val="single" w:sz="8" w:space="0" w:color="000000"/>
              <w:right w:val="nil"/>
            </w:tcBorders>
            <w:shd w:val="clear" w:color="000000" w:fill="D9D9D9"/>
            <w:vAlign w:val="center"/>
            <w:hideMark/>
          </w:tcPr>
          <w:p w14:paraId="2ABED19A" w14:textId="77777777" w:rsidR="00F63BCC" w:rsidRPr="00132F26" w:rsidRDefault="00F63BCC" w:rsidP="00E371FA">
            <w:pPr>
              <w:rPr>
                <w:sz w:val="16"/>
                <w:szCs w:val="16"/>
              </w:rPr>
            </w:pPr>
            <w:r w:rsidRPr="00132F26">
              <w:rPr>
                <w:sz w:val="16"/>
                <w:szCs w:val="16"/>
              </w:rPr>
              <w:t> </w:t>
            </w:r>
          </w:p>
        </w:tc>
        <w:tc>
          <w:tcPr>
            <w:tcW w:w="232" w:type="pct"/>
            <w:tcBorders>
              <w:top w:val="single" w:sz="8" w:space="0" w:color="000000"/>
              <w:left w:val="nil"/>
              <w:bottom w:val="single" w:sz="8" w:space="0" w:color="000000"/>
              <w:right w:val="nil"/>
            </w:tcBorders>
            <w:shd w:val="clear" w:color="000000" w:fill="D9D9D9"/>
            <w:vAlign w:val="center"/>
            <w:hideMark/>
          </w:tcPr>
          <w:p w14:paraId="757BD59D" w14:textId="77777777" w:rsidR="00F63BCC" w:rsidRPr="00132F26" w:rsidRDefault="00F63BCC" w:rsidP="00E371FA">
            <w:pPr>
              <w:rPr>
                <w:sz w:val="16"/>
                <w:szCs w:val="16"/>
              </w:rPr>
            </w:pPr>
            <w:r w:rsidRPr="00132F26">
              <w:rPr>
                <w:sz w:val="16"/>
                <w:szCs w:val="16"/>
              </w:rPr>
              <w:t> </w:t>
            </w:r>
          </w:p>
        </w:tc>
        <w:tc>
          <w:tcPr>
            <w:tcW w:w="3604" w:type="pct"/>
            <w:gridSpan w:val="7"/>
            <w:tcBorders>
              <w:top w:val="single" w:sz="8" w:space="0" w:color="000000"/>
              <w:left w:val="nil"/>
              <w:bottom w:val="single" w:sz="8" w:space="0" w:color="000000"/>
              <w:right w:val="nil"/>
            </w:tcBorders>
            <w:shd w:val="clear" w:color="000000" w:fill="D9D9D9"/>
            <w:vAlign w:val="center"/>
            <w:hideMark/>
          </w:tcPr>
          <w:p w14:paraId="74962F4E" w14:textId="6651AF89" w:rsidR="00F63BCC" w:rsidRPr="00132F26" w:rsidRDefault="00F63BCC" w:rsidP="00F63BCC">
            <w:pPr>
              <w:jc w:val="center"/>
              <w:rPr>
                <w:sz w:val="16"/>
                <w:szCs w:val="16"/>
              </w:rPr>
            </w:pPr>
            <w:r w:rsidRPr="00132F26">
              <w:rPr>
                <w:sz w:val="16"/>
                <w:szCs w:val="16"/>
              </w:rPr>
              <w:t>Parents </w:t>
            </w:r>
          </w:p>
        </w:tc>
        <w:tc>
          <w:tcPr>
            <w:tcW w:w="592" w:type="pct"/>
            <w:tcBorders>
              <w:top w:val="single" w:sz="8" w:space="0" w:color="000000"/>
              <w:left w:val="nil"/>
              <w:bottom w:val="single" w:sz="8" w:space="0" w:color="000000"/>
              <w:right w:val="single" w:sz="8" w:space="0" w:color="000000"/>
            </w:tcBorders>
            <w:shd w:val="clear" w:color="000000" w:fill="D9D9D9"/>
            <w:vAlign w:val="center"/>
            <w:hideMark/>
          </w:tcPr>
          <w:p w14:paraId="40A1CB68" w14:textId="77777777" w:rsidR="00F63BCC" w:rsidRPr="00132F26" w:rsidRDefault="00F63BCC" w:rsidP="00E371FA">
            <w:pPr>
              <w:rPr>
                <w:sz w:val="16"/>
                <w:szCs w:val="16"/>
              </w:rPr>
            </w:pPr>
            <w:r w:rsidRPr="00132F26">
              <w:rPr>
                <w:sz w:val="16"/>
                <w:szCs w:val="16"/>
              </w:rPr>
              <w:t> </w:t>
            </w:r>
          </w:p>
        </w:tc>
      </w:tr>
      <w:tr w:rsidR="00B015A0" w:rsidRPr="00E371FA" w14:paraId="46CC7CD9" w14:textId="77777777" w:rsidTr="00B015A0">
        <w:trPr>
          <w:trHeight w:val="288"/>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530B64BF" w14:textId="77777777" w:rsidR="00E371FA" w:rsidRPr="00132F26" w:rsidRDefault="00E371FA" w:rsidP="00E371FA">
            <w:pPr>
              <w:rPr>
                <w:sz w:val="16"/>
                <w:szCs w:val="16"/>
              </w:rPr>
            </w:pPr>
          </w:p>
        </w:tc>
        <w:tc>
          <w:tcPr>
            <w:tcW w:w="392" w:type="pct"/>
            <w:tcBorders>
              <w:top w:val="nil"/>
              <w:left w:val="nil"/>
              <w:bottom w:val="nil"/>
              <w:right w:val="nil"/>
            </w:tcBorders>
            <w:shd w:val="clear" w:color="auto" w:fill="auto"/>
            <w:vAlign w:val="center"/>
            <w:hideMark/>
          </w:tcPr>
          <w:p w14:paraId="7724C295" w14:textId="77777777" w:rsidR="00E371FA" w:rsidRPr="00132F26" w:rsidRDefault="00E371FA" w:rsidP="00E371FA">
            <w:pPr>
              <w:jc w:val="center"/>
              <w:rPr>
                <w:sz w:val="16"/>
                <w:szCs w:val="16"/>
              </w:rPr>
            </w:pPr>
            <w:r w:rsidRPr="00132F26">
              <w:rPr>
                <w:sz w:val="16"/>
                <w:szCs w:val="16"/>
              </w:rPr>
              <w:t xml:space="preserve"> </w:t>
            </w:r>
          </w:p>
        </w:tc>
        <w:tc>
          <w:tcPr>
            <w:tcW w:w="232" w:type="pct"/>
            <w:tcBorders>
              <w:top w:val="nil"/>
              <w:left w:val="nil"/>
              <w:bottom w:val="nil"/>
              <w:right w:val="single" w:sz="8" w:space="0" w:color="000000"/>
            </w:tcBorders>
            <w:shd w:val="clear" w:color="auto" w:fill="auto"/>
            <w:vAlign w:val="center"/>
            <w:hideMark/>
          </w:tcPr>
          <w:p w14:paraId="5849CE1B" w14:textId="77777777" w:rsidR="00E371FA" w:rsidRPr="00132F26" w:rsidRDefault="00E371FA" w:rsidP="00E371FA">
            <w:pPr>
              <w:ind w:firstLineChars="100" w:firstLine="160"/>
              <w:rPr>
                <w:sz w:val="16"/>
                <w:szCs w:val="16"/>
              </w:rPr>
            </w:pPr>
            <w:r w:rsidRPr="00132F26">
              <w:rPr>
                <w:sz w:val="16"/>
                <w:szCs w:val="16"/>
              </w:rPr>
              <w:t xml:space="preserve"> </w:t>
            </w:r>
          </w:p>
        </w:tc>
        <w:tc>
          <w:tcPr>
            <w:tcW w:w="1176" w:type="pct"/>
            <w:gridSpan w:val="2"/>
            <w:tcBorders>
              <w:top w:val="single" w:sz="8" w:space="0" w:color="000000"/>
              <w:left w:val="nil"/>
              <w:bottom w:val="single" w:sz="8" w:space="0" w:color="000000"/>
              <w:right w:val="single" w:sz="8" w:space="0" w:color="000000"/>
            </w:tcBorders>
            <w:shd w:val="clear" w:color="auto" w:fill="auto"/>
            <w:vAlign w:val="center"/>
            <w:hideMark/>
          </w:tcPr>
          <w:p w14:paraId="2274C4F1" w14:textId="77777777" w:rsidR="00E371FA" w:rsidRPr="00132F26" w:rsidRDefault="00E371FA" w:rsidP="00E371FA">
            <w:pPr>
              <w:jc w:val="center"/>
              <w:rPr>
                <w:sz w:val="16"/>
                <w:szCs w:val="16"/>
              </w:rPr>
            </w:pPr>
            <w:r w:rsidRPr="00132F26">
              <w:rPr>
                <w:sz w:val="16"/>
                <w:szCs w:val="16"/>
              </w:rPr>
              <w:t>2011</w:t>
            </w:r>
          </w:p>
        </w:tc>
        <w:tc>
          <w:tcPr>
            <w:tcW w:w="964" w:type="pct"/>
            <w:gridSpan w:val="2"/>
            <w:tcBorders>
              <w:top w:val="single" w:sz="8" w:space="0" w:color="000000"/>
              <w:left w:val="nil"/>
              <w:bottom w:val="single" w:sz="8" w:space="0" w:color="000000"/>
              <w:right w:val="single" w:sz="8" w:space="0" w:color="000000"/>
            </w:tcBorders>
            <w:shd w:val="clear" w:color="auto" w:fill="auto"/>
            <w:vAlign w:val="center"/>
            <w:hideMark/>
          </w:tcPr>
          <w:p w14:paraId="74B410F0" w14:textId="77777777" w:rsidR="00E371FA" w:rsidRPr="00132F26" w:rsidRDefault="00E371FA" w:rsidP="00E371FA">
            <w:pPr>
              <w:jc w:val="center"/>
              <w:rPr>
                <w:sz w:val="16"/>
                <w:szCs w:val="16"/>
              </w:rPr>
            </w:pPr>
            <w:r w:rsidRPr="00132F26">
              <w:rPr>
                <w:sz w:val="16"/>
                <w:szCs w:val="16"/>
              </w:rPr>
              <w:t>2012</w:t>
            </w:r>
          </w:p>
        </w:tc>
        <w:tc>
          <w:tcPr>
            <w:tcW w:w="1464" w:type="pct"/>
            <w:gridSpan w:val="3"/>
            <w:tcBorders>
              <w:top w:val="single" w:sz="8" w:space="0" w:color="000000"/>
              <w:left w:val="nil"/>
              <w:bottom w:val="nil"/>
              <w:right w:val="single" w:sz="8" w:space="0" w:color="000000"/>
            </w:tcBorders>
            <w:shd w:val="clear" w:color="auto" w:fill="auto"/>
            <w:vAlign w:val="center"/>
            <w:hideMark/>
          </w:tcPr>
          <w:p w14:paraId="3AFABAA7" w14:textId="77777777" w:rsidR="00E371FA" w:rsidRPr="00132F26" w:rsidRDefault="00E371FA" w:rsidP="00E371FA">
            <w:pPr>
              <w:jc w:val="center"/>
              <w:rPr>
                <w:sz w:val="16"/>
                <w:szCs w:val="16"/>
              </w:rPr>
            </w:pPr>
            <w:r w:rsidRPr="00132F26">
              <w:rPr>
                <w:sz w:val="16"/>
                <w:szCs w:val="16"/>
              </w:rPr>
              <w:t>2013</w:t>
            </w:r>
          </w:p>
        </w:tc>
        <w:tc>
          <w:tcPr>
            <w:tcW w:w="592" w:type="pct"/>
            <w:vMerge w:val="restart"/>
            <w:tcBorders>
              <w:top w:val="nil"/>
              <w:left w:val="single" w:sz="8" w:space="0" w:color="000000"/>
              <w:bottom w:val="nil"/>
              <w:right w:val="single" w:sz="8" w:space="0" w:color="000000"/>
            </w:tcBorders>
            <w:shd w:val="clear" w:color="auto" w:fill="auto"/>
            <w:vAlign w:val="center"/>
            <w:hideMark/>
          </w:tcPr>
          <w:p w14:paraId="3FD76F10" w14:textId="77777777" w:rsidR="00E371FA" w:rsidRPr="00132F26" w:rsidRDefault="00E371FA" w:rsidP="00E371FA">
            <w:pPr>
              <w:jc w:val="center"/>
              <w:rPr>
                <w:sz w:val="16"/>
                <w:szCs w:val="16"/>
              </w:rPr>
            </w:pPr>
            <w:r w:rsidRPr="00132F26">
              <w:rPr>
                <w:sz w:val="16"/>
                <w:szCs w:val="16"/>
              </w:rPr>
              <w:t xml:space="preserve">Assigned (%) </w:t>
            </w:r>
          </w:p>
        </w:tc>
      </w:tr>
      <w:tr w:rsidR="003128E4" w:rsidRPr="00E371FA" w14:paraId="711C589A" w14:textId="77777777" w:rsidTr="00B015A0">
        <w:trPr>
          <w:trHeight w:val="275"/>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2DDE67FA" w14:textId="77777777" w:rsidR="00E371FA" w:rsidRPr="00132F26" w:rsidRDefault="00E371FA" w:rsidP="00E371FA">
            <w:pPr>
              <w:rPr>
                <w:sz w:val="16"/>
                <w:szCs w:val="16"/>
              </w:rPr>
            </w:pPr>
          </w:p>
        </w:tc>
        <w:tc>
          <w:tcPr>
            <w:tcW w:w="392" w:type="pct"/>
            <w:tcBorders>
              <w:top w:val="nil"/>
              <w:left w:val="nil"/>
              <w:bottom w:val="nil"/>
              <w:right w:val="nil"/>
            </w:tcBorders>
            <w:shd w:val="clear" w:color="auto" w:fill="auto"/>
            <w:vAlign w:val="center"/>
            <w:hideMark/>
          </w:tcPr>
          <w:p w14:paraId="48479ED0" w14:textId="77777777" w:rsidR="00E371FA" w:rsidRPr="00132F26" w:rsidRDefault="00E371FA" w:rsidP="00E371FA">
            <w:pPr>
              <w:jc w:val="center"/>
              <w:rPr>
                <w:sz w:val="16"/>
                <w:szCs w:val="16"/>
              </w:rPr>
            </w:pPr>
          </w:p>
        </w:tc>
        <w:tc>
          <w:tcPr>
            <w:tcW w:w="232" w:type="pct"/>
            <w:tcBorders>
              <w:top w:val="nil"/>
              <w:left w:val="nil"/>
              <w:bottom w:val="nil"/>
              <w:right w:val="single" w:sz="8" w:space="0" w:color="000000"/>
            </w:tcBorders>
            <w:shd w:val="clear" w:color="auto" w:fill="auto"/>
            <w:vAlign w:val="center"/>
            <w:hideMark/>
          </w:tcPr>
          <w:p w14:paraId="7EA465DA" w14:textId="77777777" w:rsidR="00E371FA" w:rsidRPr="00132F26" w:rsidRDefault="00E371FA" w:rsidP="00E371FA">
            <w:pPr>
              <w:ind w:firstLineChars="100" w:firstLine="160"/>
              <w:rPr>
                <w:sz w:val="16"/>
                <w:szCs w:val="16"/>
              </w:rPr>
            </w:pPr>
            <w:r w:rsidRPr="00132F26">
              <w:rPr>
                <w:sz w:val="16"/>
                <w:szCs w:val="16"/>
              </w:rPr>
              <w:t xml:space="preserve"> </w:t>
            </w:r>
          </w:p>
        </w:tc>
        <w:tc>
          <w:tcPr>
            <w:tcW w:w="552" w:type="pct"/>
            <w:tcBorders>
              <w:top w:val="nil"/>
              <w:left w:val="nil"/>
              <w:bottom w:val="nil"/>
              <w:right w:val="single" w:sz="8" w:space="0" w:color="000000"/>
            </w:tcBorders>
            <w:shd w:val="clear" w:color="auto" w:fill="auto"/>
            <w:vAlign w:val="center"/>
            <w:hideMark/>
          </w:tcPr>
          <w:p w14:paraId="03E469AA" w14:textId="77777777" w:rsidR="00E371FA" w:rsidRPr="00132F26" w:rsidRDefault="00E371FA" w:rsidP="00E371FA">
            <w:pPr>
              <w:jc w:val="center"/>
              <w:rPr>
                <w:sz w:val="16"/>
                <w:szCs w:val="16"/>
              </w:rPr>
            </w:pPr>
            <w:r w:rsidRPr="00132F26">
              <w:rPr>
                <w:sz w:val="16"/>
                <w:szCs w:val="16"/>
              </w:rPr>
              <w:t xml:space="preserve">Outplant </w:t>
            </w:r>
          </w:p>
        </w:tc>
        <w:tc>
          <w:tcPr>
            <w:tcW w:w="623" w:type="pct"/>
            <w:tcBorders>
              <w:top w:val="nil"/>
              <w:left w:val="nil"/>
              <w:bottom w:val="nil"/>
              <w:right w:val="single" w:sz="8" w:space="0" w:color="000000"/>
            </w:tcBorders>
            <w:shd w:val="clear" w:color="auto" w:fill="auto"/>
            <w:vAlign w:val="center"/>
            <w:hideMark/>
          </w:tcPr>
          <w:p w14:paraId="6CB64FD5" w14:textId="77777777" w:rsidR="00E371FA" w:rsidRPr="00132F26" w:rsidRDefault="00E371FA" w:rsidP="00E371FA">
            <w:pPr>
              <w:jc w:val="center"/>
              <w:rPr>
                <w:sz w:val="16"/>
                <w:szCs w:val="16"/>
              </w:rPr>
            </w:pPr>
            <w:r w:rsidRPr="00132F26">
              <w:rPr>
                <w:sz w:val="16"/>
                <w:szCs w:val="16"/>
              </w:rPr>
              <w:t xml:space="preserve">Carcass </w:t>
            </w:r>
          </w:p>
        </w:tc>
        <w:tc>
          <w:tcPr>
            <w:tcW w:w="513" w:type="pct"/>
            <w:tcBorders>
              <w:top w:val="nil"/>
              <w:left w:val="nil"/>
              <w:bottom w:val="nil"/>
              <w:right w:val="single" w:sz="8" w:space="0" w:color="000000"/>
            </w:tcBorders>
            <w:shd w:val="clear" w:color="auto" w:fill="auto"/>
            <w:vAlign w:val="center"/>
            <w:hideMark/>
          </w:tcPr>
          <w:p w14:paraId="29219D9C" w14:textId="77777777" w:rsidR="00E371FA" w:rsidRPr="00132F26" w:rsidRDefault="00E371FA" w:rsidP="00E371FA">
            <w:pPr>
              <w:jc w:val="center"/>
              <w:rPr>
                <w:sz w:val="16"/>
                <w:szCs w:val="16"/>
              </w:rPr>
            </w:pPr>
            <w:r w:rsidRPr="00132F26">
              <w:rPr>
                <w:sz w:val="16"/>
                <w:szCs w:val="16"/>
              </w:rPr>
              <w:t>Outplant</w:t>
            </w:r>
          </w:p>
        </w:tc>
        <w:tc>
          <w:tcPr>
            <w:tcW w:w="452" w:type="pct"/>
            <w:tcBorders>
              <w:top w:val="nil"/>
              <w:left w:val="nil"/>
              <w:bottom w:val="nil"/>
              <w:right w:val="single" w:sz="8" w:space="0" w:color="000000"/>
            </w:tcBorders>
            <w:shd w:val="clear" w:color="auto" w:fill="auto"/>
            <w:vAlign w:val="center"/>
            <w:hideMark/>
          </w:tcPr>
          <w:p w14:paraId="09A82DA3" w14:textId="77777777" w:rsidR="00E371FA" w:rsidRPr="00132F26" w:rsidRDefault="00E371FA" w:rsidP="00E371FA">
            <w:pPr>
              <w:jc w:val="center"/>
              <w:rPr>
                <w:sz w:val="16"/>
                <w:szCs w:val="16"/>
              </w:rPr>
            </w:pPr>
            <w:r w:rsidRPr="00132F26">
              <w:rPr>
                <w:sz w:val="16"/>
                <w:szCs w:val="16"/>
              </w:rPr>
              <w:t xml:space="preserve">Carcass </w:t>
            </w:r>
          </w:p>
        </w:tc>
        <w:tc>
          <w:tcPr>
            <w:tcW w:w="524" w:type="pct"/>
            <w:tcBorders>
              <w:top w:val="single" w:sz="8" w:space="0" w:color="000000"/>
              <w:left w:val="nil"/>
              <w:bottom w:val="nil"/>
              <w:right w:val="single" w:sz="8" w:space="0" w:color="000000"/>
            </w:tcBorders>
            <w:shd w:val="clear" w:color="auto" w:fill="auto"/>
            <w:vAlign w:val="center"/>
            <w:hideMark/>
          </w:tcPr>
          <w:p w14:paraId="13EB7007" w14:textId="77777777" w:rsidR="00E371FA" w:rsidRPr="00132F26" w:rsidRDefault="00E371FA" w:rsidP="00E371FA">
            <w:pPr>
              <w:jc w:val="center"/>
              <w:rPr>
                <w:sz w:val="16"/>
                <w:szCs w:val="16"/>
              </w:rPr>
            </w:pPr>
            <w:r w:rsidRPr="00132F26">
              <w:rPr>
                <w:sz w:val="16"/>
                <w:szCs w:val="16"/>
              </w:rPr>
              <w:t>Outplant</w:t>
            </w:r>
          </w:p>
        </w:tc>
        <w:tc>
          <w:tcPr>
            <w:tcW w:w="489" w:type="pct"/>
            <w:tcBorders>
              <w:top w:val="single" w:sz="8" w:space="0" w:color="000000"/>
              <w:left w:val="nil"/>
              <w:bottom w:val="nil"/>
              <w:right w:val="single" w:sz="8" w:space="0" w:color="000000"/>
            </w:tcBorders>
            <w:shd w:val="clear" w:color="auto" w:fill="auto"/>
            <w:vAlign w:val="center"/>
            <w:hideMark/>
          </w:tcPr>
          <w:p w14:paraId="4A357DA8" w14:textId="447AF740" w:rsidR="00E371FA" w:rsidRPr="00132F26" w:rsidRDefault="00E371FA" w:rsidP="002A29A1">
            <w:pPr>
              <w:jc w:val="center"/>
              <w:rPr>
                <w:sz w:val="16"/>
                <w:szCs w:val="16"/>
              </w:rPr>
            </w:pPr>
            <w:proofErr w:type="spellStart"/>
            <w:r w:rsidRPr="00132F26">
              <w:rPr>
                <w:sz w:val="16"/>
                <w:szCs w:val="16"/>
              </w:rPr>
              <w:t>Reintro</w:t>
            </w:r>
            <w:proofErr w:type="spellEnd"/>
            <w:r w:rsidR="002A29A1" w:rsidRPr="00132F26">
              <w:rPr>
                <w:sz w:val="16"/>
                <w:szCs w:val="16"/>
              </w:rPr>
              <w:t>.</w:t>
            </w:r>
          </w:p>
        </w:tc>
        <w:tc>
          <w:tcPr>
            <w:tcW w:w="452" w:type="pct"/>
            <w:tcBorders>
              <w:top w:val="single" w:sz="8" w:space="0" w:color="000000"/>
              <w:left w:val="nil"/>
              <w:bottom w:val="nil"/>
              <w:right w:val="single" w:sz="8" w:space="0" w:color="000000"/>
            </w:tcBorders>
            <w:shd w:val="clear" w:color="auto" w:fill="auto"/>
            <w:vAlign w:val="center"/>
            <w:hideMark/>
          </w:tcPr>
          <w:p w14:paraId="012269F5" w14:textId="77777777" w:rsidR="00E371FA" w:rsidRPr="00132F26" w:rsidRDefault="00E371FA" w:rsidP="00E371FA">
            <w:pPr>
              <w:jc w:val="center"/>
              <w:rPr>
                <w:sz w:val="16"/>
                <w:szCs w:val="16"/>
              </w:rPr>
            </w:pPr>
            <w:r w:rsidRPr="00132F26">
              <w:rPr>
                <w:sz w:val="16"/>
                <w:szCs w:val="16"/>
              </w:rPr>
              <w:t xml:space="preserve">Carcass </w:t>
            </w:r>
          </w:p>
        </w:tc>
        <w:tc>
          <w:tcPr>
            <w:tcW w:w="592" w:type="pct"/>
            <w:vMerge/>
            <w:tcBorders>
              <w:top w:val="nil"/>
              <w:left w:val="single" w:sz="8" w:space="0" w:color="000000"/>
              <w:bottom w:val="nil"/>
              <w:right w:val="single" w:sz="8" w:space="0" w:color="000000"/>
            </w:tcBorders>
            <w:vAlign w:val="center"/>
            <w:hideMark/>
          </w:tcPr>
          <w:p w14:paraId="204779E7" w14:textId="77777777" w:rsidR="00E371FA" w:rsidRPr="00132F26" w:rsidRDefault="00E371FA" w:rsidP="00E371FA">
            <w:pPr>
              <w:rPr>
                <w:sz w:val="16"/>
                <w:szCs w:val="16"/>
              </w:rPr>
            </w:pPr>
          </w:p>
        </w:tc>
      </w:tr>
      <w:tr w:rsidR="003128E4" w:rsidRPr="00E371FA" w14:paraId="2757FA5E" w14:textId="77777777" w:rsidTr="00B015A0">
        <w:trPr>
          <w:trHeight w:val="275"/>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677FEE70" w14:textId="77777777" w:rsidR="00E371FA" w:rsidRPr="00132F26" w:rsidRDefault="00E371FA" w:rsidP="00E371FA">
            <w:pPr>
              <w:rPr>
                <w:sz w:val="16"/>
                <w:szCs w:val="16"/>
              </w:rPr>
            </w:pPr>
          </w:p>
        </w:tc>
        <w:tc>
          <w:tcPr>
            <w:tcW w:w="392" w:type="pct"/>
            <w:vMerge w:val="restart"/>
            <w:tcBorders>
              <w:top w:val="nil"/>
              <w:left w:val="single" w:sz="8" w:space="0" w:color="auto"/>
              <w:bottom w:val="single" w:sz="8" w:space="0" w:color="000000"/>
              <w:right w:val="nil"/>
            </w:tcBorders>
            <w:shd w:val="clear" w:color="auto" w:fill="auto"/>
            <w:vAlign w:val="center"/>
            <w:hideMark/>
          </w:tcPr>
          <w:p w14:paraId="31EB22DE" w14:textId="77777777" w:rsidR="00E371FA" w:rsidRPr="00132F26" w:rsidRDefault="00E371FA" w:rsidP="00E371FA">
            <w:pPr>
              <w:rPr>
                <w:sz w:val="16"/>
                <w:szCs w:val="16"/>
              </w:rPr>
            </w:pPr>
            <w:r w:rsidRPr="00132F26">
              <w:rPr>
                <w:sz w:val="16"/>
                <w:szCs w:val="16"/>
              </w:rPr>
              <w:t xml:space="preserve">Sample type </w:t>
            </w:r>
          </w:p>
        </w:tc>
        <w:tc>
          <w:tcPr>
            <w:tcW w:w="232" w:type="pct"/>
            <w:vMerge w:val="restart"/>
            <w:tcBorders>
              <w:top w:val="nil"/>
              <w:left w:val="nil"/>
              <w:bottom w:val="nil"/>
              <w:right w:val="single" w:sz="8" w:space="0" w:color="000000"/>
            </w:tcBorders>
            <w:shd w:val="clear" w:color="auto" w:fill="auto"/>
            <w:vAlign w:val="center"/>
            <w:hideMark/>
          </w:tcPr>
          <w:p w14:paraId="24A572DF" w14:textId="098B1667" w:rsidR="00E371FA" w:rsidRPr="00132F26" w:rsidRDefault="00E371FA" w:rsidP="002A29A1">
            <w:pPr>
              <w:jc w:val="center"/>
              <w:rPr>
                <w:i/>
                <w:iCs/>
                <w:sz w:val="16"/>
                <w:szCs w:val="16"/>
              </w:rPr>
            </w:pPr>
            <w:r w:rsidRPr="00132F26">
              <w:rPr>
                <w:i/>
                <w:iCs/>
                <w:sz w:val="16"/>
                <w:szCs w:val="16"/>
              </w:rPr>
              <w:t>N</w:t>
            </w:r>
          </w:p>
        </w:tc>
        <w:tc>
          <w:tcPr>
            <w:tcW w:w="552" w:type="pct"/>
            <w:tcBorders>
              <w:top w:val="nil"/>
              <w:left w:val="nil"/>
              <w:bottom w:val="nil"/>
              <w:right w:val="single" w:sz="8" w:space="0" w:color="000000"/>
            </w:tcBorders>
            <w:shd w:val="clear" w:color="auto" w:fill="auto"/>
            <w:vAlign w:val="center"/>
            <w:hideMark/>
          </w:tcPr>
          <w:p w14:paraId="7A348EC7" w14:textId="77777777" w:rsidR="00E371FA" w:rsidRPr="00132F26" w:rsidRDefault="00E371FA" w:rsidP="00E371FA">
            <w:pPr>
              <w:jc w:val="center"/>
              <w:rPr>
                <w:sz w:val="16"/>
                <w:szCs w:val="16"/>
              </w:rPr>
            </w:pPr>
            <w:r w:rsidRPr="00132F26">
              <w:rPr>
                <w:sz w:val="16"/>
                <w:szCs w:val="16"/>
              </w:rPr>
              <w:t xml:space="preserve"> (</w:t>
            </w:r>
            <w:r w:rsidRPr="00132F26">
              <w:rPr>
                <w:i/>
                <w:sz w:val="16"/>
                <w:szCs w:val="16"/>
              </w:rPr>
              <w:t>N</w:t>
            </w:r>
            <w:r w:rsidRPr="00132F26">
              <w:rPr>
                <w:sz w:val="16"/>
                <w:szCs w:val="16"/>
              </w:rPr>
              <w:t xml:space="preserve"> = 149) </w:t>
            </w:r>
          </w:p>
        </w:tc>
        <w:tc>
          <w:tcPr>
            <w:tcW w:w="623" w:type="pct"/>
            <w:tcBorders>
              <w:top w:val="nil"/>
              <w:left w:val="nil"/>
              <w:bottom w:val="nil"/>
              <w:right w:val="single" w:sz="8" w:space="0" w:color="000000"/>
            </w:tcBorders>
            <w:shd w:val="clear" w:color="auto" w:fill="auto"/>
            <w:vAlign w:val="center"/>
            <w:hideMark/>
          </w:tcPr>
          <w:p w14:paraId="4D566A38" w14:textId="77777777" w:rsidR="00E371FA" w:rsidRPr="00132F26" w:rsidRDefault="00E371FA" w:rsidP="00E371FA">
            <w:pPr>
              <w:jc w:val="center"/>
              <w:rPr>
                <w:sz w:val="16"/>
                <w:szCs w:val="16"/>
              </w:rPr>
            </w:pPr>
            <w:r w:rsidRPr="00132F26">
              <w:rPr>
                <w:sz w:val="16"/>
                <w:szCs w:val="16"/>
              </w:rPr>
              <w:t>(</w:t>
            </w:r>
            <w:r w:rsidRPr="00132F26">
              <w:rPr>
                <w:i/>
                <w:iCs/>
                <w:sz w:val="16"/>
                <w:szCs w:val="16"/>
              </w:rPr>
              <w:t>N</w:t>
            </w:r>
            <w:r w:rsidRPr="00132F26">
              <w:rPr>
                <w:sz w:val="16"/>
                <w:szCs w:val="16"/>
              </w:rPr>
              <w:t xml:space="preserve"> = 197) </w:t>
            </w:r>
          </w:p>
        </w:tc>
        <w:tc>
          <w:tcPr>
            <w:tcW w:w="513" w:type="pct"/>
            <w:tcBorders>
              <w:top w:val="nil"/>
              <w:left w:val="nil"/>
              <w:bottom w:val="nil"/>
              <w:right w:val="single" w:sz="8" w:space="0" w:color="000000"/>
            </w:tcBorders>
            <w:shd w:val="clear" w:color="auto" w:fill="auto"/>
            <w:vAlign w:val="center"/>
            <w:hideMark/>
          </w:tcPr>
          <w:p w14:paraId="0735BEFD" w14:textId="77777777" w:rsidR="00E371FA" w:rsidRPr="00132F26" w:rsidRDefault="00E371FA" w:rsidP="00E371FA">
            <w:pPr>
              <w:jc w:val="center"/>
              <w:rPr>
                <w:sz w:val="16"/>
                <w:szCs w:val="16"/>
              </w:rPr>
            </w:pPr>
            <w:r w:rsidRPr="00132F26">
              <w:rPr>
                <w:sz w:val="16"/>
                <w:szCs w:val="16"/>
              </w:rPr>
              <w:t>(</w:t>
            </w:r>
            <w:r w:rsidRPr="00132F26">
              <w:rPr>
                <w:i/>
                <w:sz w:val="16"/>
                <w:szCs w:val="16"/>
              </w:rPr>
              <w:t>N</w:t>
            </w:r>
            <w:r w:rsidRPr="00132F26">
              <w:rPr>
                <w:sz w:val="16"/>
                <w:szCs w:val="16"/>
              </w:rPr>
              <w:t xml:space="preserve"> = 258) </w:t>
            </w:r>
          </w:p>
        </w:tc>
        <w:tc>
          <w:tcPr>
            <w:tcW w:w="452" w:type="pct"/>
            <w:tcBorders>
              <w:top w:val="nil"/>
              <w:left w:val="nil"/>
              <w:bottom w:val="nil"/>
              <w:right w:val="single" w:sz="8" w:space="0" w:color="000000"/>
            </w:tcBorders>
            <w:shd w:val="clear" w:color="auto" w:fill="auto"/>
            <w:vAlign w:val="center"/>
            <w:hideMark/>
          </w:tcPr>
          <w:p w14:paraId="33EC9ED1" w14:textId="77777777" w:rsidR="00E371FA" w:rsidRPr="00132F26" w:rsidRDefault="00E371FA" w:rsidP="00E371FA">
            <w:pPr>
              <w:jc w:val="center"/>
              <w:rPr>
                <w:sz w:val="16"/>
                <w:szCs w:val="16"/>
              </w:rPr>
            </w:pPr>
            <w:r w:rsidRPr="00132F26">
              <w:rPr>
                <w:sz w:val="16"/>
                <w:szCs w:val="16"/>
              </w:rPr>
              <w:t>(</w:t>
            </w:r>
            <w:r w:rsidRPr="00132F26">
              <w:rPr>
                <w:i/>
                <w:iCs/>
                <w:sz w:val="16"/>
                <w:szCs w:val="16"/>
              </w:rPr>
              <w:t>N</w:t>
            </w:r>
            <w:r w:rsidRPr="00132F26">
              <w:rPr>
                <w:sz w:val="16"/>
                <w:szCs w:val="16"/>
              </w:rPr>
              <w:t xml:space="preserve"> = 84) </w:t>
            </w:r>
          </w:p>
        </w:tc>
        <w:tc>
          <w:tcPr>
            <w:tcW w:w="524" w:type="pct"/>
            <w:tcBorders>
              <w:top w:val="nil"/>
              <w:left w:val="nil"/>
              <w:bottom w:val="nil"/>
              <w:right w:val="single" w:sz="8" w:space="0" w:color="000000"/>
            </w:tcBorders>
            <w:shd w:val="clear" w:color="auto" w:fill="auto"/>
            <w:vAlign w:val="center"/>
            <w:hideMark/>
          </w:tcPr>
          <w:p w14:paraId="17958687" w14:textId="77777777" w:rsidR="00E371FA" w:rsidRPr="00132F26" w:rsidRDefault="00E371FA" w:rsidP="00E371FA">
            <w:pPr>
              <w:jc w:val="center"/>
              <w:rPr>
                <w:sz w:val="16"/>
                <w:szCs w:val="16"/>
              </w:rPr>
            </w:pPr>
            <w:r w:rsidRPr="00132F26">
              <w:rPr>
                <w:sz w:val="16"/>
                <w:szCs w:val="16"/>
              </w:rPr>
              <w:t xml:space="preserve"> (</w:t>
            </w:r>
            <w:r w:rsidRPr="00132F26">
              <w:rPr>
                <w:i/>
                <w:sz w:val="16"/>
                <w:szCs w:val="16"/>
              </w:rPr>
              <w:t>N</w:t>
            </w:r>
            <w:r w:rsidRPr="00132F26">
              <w:rPr>
                <w:sz w:val="16"/>
                <w:szCs w:val="16"/>
              </w:rPr>
              <w:t xml:space="preserve"> = 1125) </w:t>
            </w:r>
          </w:p>
        </w:tc>
        <w:tc>
          <w:tcPr>
            <w:tcW w:w="489" w:type="pct"/>
            <w:tcBorders>
              <w:top w:val="nil"/>
              <w:left w:val="nil"/>
              <w:bottom w:val="nil"/>
              <w:right w:val="single" w:sz="8" w:space="0" w:color="000000"/>
            </w:tcBorders>
            <w:shd w:val="clear" w:color="auto" w:fill="auto"/>
            <w:vAlign w:val="center"/>
            <w:hideMark/>
          </w:tcPr>
          <w:p w14:paraId="5E56B146" w14:textId="77777777" w:rsidR="00E371FA" w:rsidRPr="00132F26" w:rsidRDefault="00E371FA" w:rsidP="00E371FA">
            <w:pPr>
              <w:jc w:val="center"/>
              <w:rPr>
                <w:sz w:val="16"/>
                <w:szCs w:val="16"/>
              </w:rPr>
            </w:pPr>
            <w:r w:rsidRPr="00132F26">
              <w:rPr>
                <w:sz w:val="16"/>
                <w:szCs w:val="16"/>
              </w:rPr>
              <w:t>(</w:t>
            </w:r>
            <w:r w:rsidRPr="00132F26">
              <w:rPr>
                <w:i/>
                <w:iCs/>
                <w:sz w:val="16"/>
                <w:szCs w:val="16"/>
              </w:rPr>
              <w:t>N</w:t>
            </w:r>
            <w:r w:rsidRPr="00132F26">
              <w:rPr>
                <w:sz w:val="16"/>
                <w:szCs w:val="16"/>
              </w:rPr>
              <w:t xml:space="preserve"> = 554) </w:t>
            </w:r>
          </w:p>
        </w:tc>
        <w:tc>
          <w:tcPr>
            <w:tcW w:w="452" w:type="pct"/>
            <w:tcBorders>
              <w:top w:val="nil"/>
              <w:left w:val="nil"/>
              <w:bottom w:val="nil"/>
              <w:right w:val="single" w:sz="8" w:space="0" w:color="000000"/>
            </w:tcBorders>
            <w:shd w:val="clear" w:color="auto" w:fill="auto"/>
            <w:vAlign w:val="center"/>
            <w:hideMark/>
          </w:tcPr>
          <w:p w14:paraId="3EDBA82A" w14:textId="77777777" w:rsidR="00E371FA" w:rsidRPr="00132F26" w:rsidRDefault="00E371FA" w:rsidP="00E371FA">
            <w:pPr>
              <w:jc w:val="center"/>
              <w:rPr>
                <w:sz w:val="16"/>
                <w:szCs w:val="16"/>
              </w:rPr>
            </w:pPr>
            <w:r w:rsidRPr="00132F26">
              <w:rPr>
                <w:sz w:val="16"/>
                <w:szCs w:val="16"/>
              </w:rPr>
              <w:t>(</w:t>
            </w:r>
            <w:r w:rsidRPr="00132F26">
              <w:rPr>
                <w:i/>
                <w:iCs/>
                <w:sz w:val="16"/>
                <w:szCs w:val="16"/>
              </w:rPr>
              <w:t>N</w:t>
            </w:r>
            <w:r w:rsidRPr="00132F26">
              <w:rPr>
                <w:sz w:val="16"/>
                <w:szCs w:val="16"/>
              </w:rPr>
              <w:t xml:space="preserve"> = 39) </w:t>
            </w:r>
          </w:p>
        </w:tc>
        <w:tc>
          <w:tcPr>
            <w:tcW w:w="592" w:type="pct"/>
            <w:vMerge/>
            <w:tcBorders>
              <w:top w:val="nil"/>
              <w:left w:val="single" w:sz="8" w:space="0" w:color="000000"/>
              <w:bottom w:val="nil"/>
              <w:right w:val="single" w:sz="8" w:space="0" w:color="000000"/>
            </w:tcBorders>
            <w:vAlign w:val="center"/>
            <w:hideMark/>
          </w:tcPr>
          <w:p w14:paraId="0BCF3604" w14:textId="77777777" w:rsidR="00E371FA" w:rsidRPr="00132F26" w:rsidRDefault="00E371FA" w:rsidP="00E371FA">
            <w:pPr>
              <w:rPr>
                <w:sz w:val="16"/>
                <w:szCs w:val="16"/>
              </w:rPr>
            </w:pPr>
          </w:p>
        </w:tc>
      </w:tr>
      <w:tr w:rsidR="003128E4" w:rsidRPr="00E371FA" w14:paraId="24BC9844" w14:textId="77777777" w:rsidTr="00B015A0">
        <w:trPr>
          <w:trHeight w:val="407"/>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752CA37D" w14:textId="77777777" w:rsidR="00E371FA" w:rsidRPr="00132F26" w:rsidRDefault="00E371FA" w:rsidP="00E371FA">
            <w:pPr>
              <w:rPr>
                <w:sz w:val="16"/>
                <w:szCs w:val="16"/>
              </w:rPr>
            </w:pPr>
          </w:p>
        </w:tc>
        <w:tc>
          <w:tcPr>
            <w:tcW w:w="392" w:type="pct"/>
            <w:vMerge/>
            <w:tcBorders>
              <w:top w:val="nil"/>
              <w:left w:val="single" w:sz="8" w:space="0" w:color="auto"/>
              <w:bottom w:val="single" w:sz="8" w:space="0" w:color="000000"/>
              <w:right w:val="nil"/>
            </w:tcBorders>
            <w:vAlign w:val="center"/>
            <w:hideMark/>
          </w:tcPr>
          <w:p w14:paraId="4C88ED38" w14:textId="77777777" w:rsidR="00E371FA" w:rsidRPr="00132F26" w:rsidRDefault="00E371FA" w:rsidP="00E371FA">
            <w:pPr>
              <w:rPr>
                <w:sz w:val="16"/>
                <w:szCs w:val="16"/>
              </w:rPr>
            </w:pPr>
          </w:p>
        </w:tc>
        <w:tc>
          <w:tcPr>
            <w:tcW w:w="232" w:type="pct"/>
            <w:vMerge/>
            <w:tcBorders>
              <w:top w:val="nil"/>
              <w:left w:val="nil"/>
              <w:bottom w:val="nil"/>
              <w:right w:val="single" w:sz="8" w:space="0" w:color="000000"/>
            </w:tcBorders>
            <w:vAlign w:val="center"/>
            <w:hideMark/>
          </w:tcPr>
          <w:p w14:paraId="3C014C18" w14:textId="77777777" w:rsidR="00E371FA" w:rsidRPr="00132F26" w:rsidRDefault="00E371FA" w:rsidP="002A29A1">
            <w:pPr>
              <w:jc w:val="center"/>
              <w:rPr>
                <w:i/>
                <w:iCs/>
                <w:sz w:val="16"/>
                <w:szCs w:val="16"/>
              </w:rPr>
            </w:pPr>
          </w:p>
        </w:tc>
        <w:tc>
          <w:tcPr>
            <w:tcW w:w="552" w:type="pct"/>
            <w:tcBorders>
              <w:top w:val="nil"/>
              <w:left w:val="nil"/>
              <w:bottom w:val="nil"/>
              <w:right w:val="single" w:sz="8" w:space="0" w:color="000000"/>
            </w:tcBorders>
            <w:shd w:val="clear" w:color="auto" w:fill="auto"/>
            <w:vAlign w:val="center"/>
            <w:hideMark/>
          </w:tcPr>
          <w:p w14:paraId="18D10AE4" w14:textId="0D558C4D"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623" w:type="pct"/>
            <w:tcBorders>
              <w:top w:val="nil"/>
              <w:left w:val="nil"/>
              <w:bottom w:val="nil"/>
              <w:right w:val="single" w:sz="8" w:space="0" w:color="000000"/>
            </w:tcBorders>
            <w:shd w:val="clear" w:color="auto" w:fill="auto"/>
            <w:vAlign w:val="center"/>
            <w:hideMark/>
          </w:tcPr>
          <w:p w14:paraId="269B7BF6" w14:textId="13AE6FA5"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w:t>
            </w:r>
            <w:r w:rsidR="001C34D4">
              <w:rPr>
                <w:sz w:val="16"/>
                <w:szCs w:val="16"/>
              </w:rPr>
              <w:t xml:space="preserve"> </w:t>
            </w:r>
            <w:r w:rsidRPr="00132F26">
              <w:rPr>
                <w:sz w:val="16"/>
                <w:szCs w:val="16"/>
              </w:rPr>
              <w:t xml:space="preserve">   M </w:t>
            </w:r>
          </w:p>
        </w:tc>
        <w:tc>
          <w:tcPr>
            <w:tcW w:w="513" w:type="pct"/>
            <w:tcBorders>
              <w:top w:val="nil"/>
              <w:left w:val="nil"/>
              <w:bottom w:val="nil"/>
              <w:right w:val="single" w:sz="8" w:space="0" w:color="000000"/>
            </w:tcBorders>
            <w:shd w:val="clear" w:color="auto" w:fill="auto"/>
            <w:vAlign w:val="center"/>
            <w:hideMark/>
          </w:tcPr>
          <w:p w14:paraId="35EF4982" w14:textId="71A07D8B"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M </w:t>
            </w:r>
          </w:p>
        </w:tc>
        <w:tc>
          <w:tcPr>
            <w:tcW w:w="452" w:type="pct"/>
            <w:tcBorders>
              <w:top w:val="nil"/>
              <w:left w:val="nil"/>
              <w:bottom w:val="nil"/>
              <w:right w:val="single" w:sz="8" w:space="0" w:color="000000"/>
            </w:tcBorders>
            <w:shd w:val="clear" w:color="auto" w:fill="auto"/>
            <w:vAlign w:val="center"/>
            <w:hideMark/>
          </w:tcPr>
          <w:p w14:paraId="37E3E275" w14:textId="102E868E"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524" w:type="pct"/>
            <w:tcBorders>
              <w:top w:val="nil"/>
              <w:left w:val="nil"/>
              <w:bottom w:val="nil"/>
              <w:right w:val="single" w:sz="8" w:space="0" w:color="000000"/>
            </w:tcBorders>
            <w:shd w:val="clear" w:color="auto" w:fill="auto"/>
            <w:vAlign w:val="center"/>
            <w:hideMark/>
          </w:tcPr>
          <w:p w14:paraId="3C73815D" w14:textId="0494921F"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M </w:t>
            </w:r>
          </w:p>
        </w:tc>
        <w:tc>
          <w:tcPr>
            <w:tcW w:w="489" w:type="pct"/>
            <w:tcBorders>
              <w:top w:val="nil"/>
              <w:left w:val="nil"/>
              <w:bottom w:val="nil"/>
              <w:right w:val="single" w:sz="8" w:space="0" w:color="000000"/>
            </w:tcBorders>
            <w:shd w:val="clear" w:color="auto" w:fill="auto"/>
            <w:vAlign w:val="center"/>
            <w:hideMark/>
          </w:tcPr>
          <w:p w14:paraId="3636A4FA" w14:textId="04895524"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452" w:type="pct"/>
            <w:tcBorders>
              <w:top w:val="nil"/>
              <w:left w:val="nil"/>
              <w:bottom w:val="nil"/>
              <w:right w:val="single" w:sz="8" w:space="0" w:color="000000"/>
            </w:tcBorders>
            <w:shd w:val="clear" w:color="auto" w:fill="auto"/>
            <w:vAlign w:val="center"/>
            <w:hideMark/>
          </w:tcPr>
          <w:p w14:paraId="6963DCA4" w14:textId="188652B5" w:rsidR="00E371FA" w:rsidRPr="00132F26" w:rsidRDefault="00E371FA" w:rsidP="00E371FA">
            <w:pPr>
              <w:jc w:val="center"/>
              <w:rPr>
                <w:sz w:val="16"/>
                <w:szCs w:val="16"/>
              </w:rPr>
            </w:pPr>
            <w:r w:rsidRPr="00132F26">
              <w:rPr>
                <w:sz w:val="16"/>
                <w:szCs w:val="16"/>
              </w:rPr>
              <w:t>P</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592" w:type="pct"/>
            <w:vMerge/>
            <w:tcBorders>
              <w:top w:val="nil"/>
              <w:left w:val="single" w:sz="8" w:space="0" w:color="000000"/>
              <w:bottom w:val="nil"/>
              <w:right w:val="single" w:sz="8" w:space="0" w:color="000000"/>
            </w:tcBorders>
            <w:vAlign w:val="center"/>
            <w:hideMark/>
          </w:tcPr>
          <w:p w14:paraId="371466E8" w14:textId="77777777" w:rsidR="00E371FA" w:rsidRPr="00132F26" w:rsidRDefault="00E371FA" w:rsidP="00E371FA">
            <w:pPr>
              <w:rPr>
                <w:sz w:val="16"/>
                <w:szCs w:val="16"/>
              </w:rPr>
            </w:pPr>
          </w:p>
        </w:tc>
      </w:tr>
      <w:tr w:rsidR="00B015A0" w:rsidRPr="00E371FA" w14:paraId="12F507F8" w14:textId="77777777" w:rsidTr="00132F26">
        <w:trPr>
          <w:trHeight w:val="275"/>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722A3534" w14:textId="77777777" w:rsidR="00E371FA" w:rsidRPr="00132F26" w:rsidRDefault="00E371FA" w:rsidP="00E371FA">
            <w:pPr>
              <w:rPr>
                <w:sz w:val="16"/>
                <w:szCs w:val="16"/>
              </w:rPr>
            </w:pPr>
          </w:p>
        </w:tc>
        <w:tc>
          <w:tcPr>
            <w:tcW w:w="392" w:type="pct"/>
            <w:tcBorders>
              <w:top w:val="nil"/>
              <w:left w:val="nil"/>
              <w:bottom w:val="nil"/>
              <w:right w:val="nil"/>
            </w:tcBorders>
            <w:shd w:val="clear" w:color="auto" w:fill="auto"/>
            <w:vAlign w:val="center"/>
            <w:hideMark/>
          </w:tcPr>
          <w:p w14:paraId="5847F730" w14:textId="5EE9A879" w:rsidR="00E371FA" w:rsidRPr="00132F26" w:rsidRDefault="00E371FA" w:rsidP="002A29A1">
            <w:pPr>
              <w:rPr>
                <w:sz w:val="16"/>
                <w:szCs w:val="16"/>
              </w:rPr>
            </w:pPr>
            <w:proofErr w:type="spellStart"/>
            <w:r w:rsidRPr="00132F26">
              <w:rPr>
                <w:sz w:val="16"/>
                <w:szCs w:val="16"/>
              </w:rPr>
              <w:t>Reintro</w:t>
            </w:r>
            <w:proofErr w:type="spellEnd"/>
            <w:r w:rsidR="002A29A1" w:rsidRPr="00132F26">
              <w:rPr>
                <w:sz w:val="16"/>
                <w:szCs w:val="16"/>
              </w:rPr>
              <w:t>.</w:t>
            </w:r>
            <w:r w:rsidRPr="00132F26">
              <w:rPr>
                <w:sz w:val="16"/>
                <w:szCs w:val="16"/>
              </w:rPr>
              <w:t xml:space="preserve"> </w:t>
            </w:r>
          </w:p>
        </w:tc>
        <w:tc>
          <w:tcPr>
            <w:tcW w:w="232" w:type="pct"/>
            <w:tcBorders>
              <w:top w:val="single" w:sz="8" w:space="0" w:color="auto"/>
              <w:left w:val="nil"/>
              <w:bottom w:val="nil"/>
              <w:right w:val="single" w:sz="8" w:space="0" w:color="000000"/>
            </w:tcBorders>
            <w:shd w:val="clear" w:color="auto" w:fill="auto"/>
            <w:vAlign w:val="center"/>
            <w:hideMark/>
          </w:tcPr>
          <w:p w14:paraId="5BE2CA79" w14:textId="66906D78" w:rsidR="00E371FA" w:rsidRPr="00132F26" w:rsidRDefault="00DF1C36" w:rsidP="002A29A1">
            <w:pPr>
              <w:jc w:val="center"/>
              <w:rPr>
                <w:sz w:val="16"/>
                <w:szCs w:val="16"/>
              </w:rPr>
            </w:pPr>
            <w:r>
              <w:rPr>
                <w:sz w:val="16"/>
                <w:szCs w:val="16"/>
              </w:rPr>
              <w:t>520</w:t>
            </w:r>
          </w:p>
        </w:tc>
        <w:tc>
          <w:tcPr>
            <w:tcW w:w="552" w:type="pct"/>
            <w:tcBorders>
              <w:top w:val="single" w:sz="8" w:space="0" w:color="auto"/>
              <w:left w:val="nil"/>
              <w:bottom w:val="nil"/>
              <w:right w:val="single" w:sz="8" w:space="0" w:color="000000"/>
            </w:tcBorders>
            <w:shd w:val="clear" w:color="auto" w:fill="auto"/>
            <w:vAlign w:val="center"/>
            <w:hideMark/>
          </w:tcPr>
          <w:p w14:paraId="267E5C39" w14:textId="6747E127" w:rsidR="00E371FA" w:rsidRPr="00132F26" w:rsidRDefault="00F0575E" w:rsidP="00F0575E">
            <w:pPr>
              <w:rPr>
                <w:sz w:val="16"/>
                <w:szCs w:val="16"/>
              </w:rPr>
            </w:pPr>
            <w:r>
              <w:rPr>
                <w:sz w:val="16"/>
                <w:szCs w:val="16"/>
              </w:rPr>
              <w:t xml:space="preserve">      </w:t>
            </w:r>
            <w:r w:rsidR="00E371FA" w:rsidRPr="00132F26">
              <w:rPr>
                <w:sz w:val="16"/>
                <w:szCs w:val="16"/>
              </w:rPr>
              <w:t xml:space="preserve">32  </w:t>
            </w:r>
            <w:r>
              <w:rPr>
                <w:sz w:val="16"/>
                <w:szCs w:val="16"/>
              </w:rPr>
              <w:t xml:space="preserve"> </w:t>
            </w:r>
            <w:r w:rsidR="001C34D4">
              <w:rPr>
                <w:sz w:val="16"/>
                <w:szCs w:val="16"/>
              </w:rPr>
              <w:t xml:space="preserve"> </w:t>
            </w:r>
            <w:r>
              <w:rPr>
                <w:sz w:val="16"/>
                <w:szCs w:val="16"/>
              </w:rPr>
              <w:t>7</w:t>
            </w:r>
            <w:r w:rsidR="00E371FA" w:rsidRPr="00132F26">
              <w:rPr>
                <w:sz w:val="16"/>
                <w:szCs w:val="16"/>
              </w:rPr>
              <w:t xml:space="preserve"> </w:t>
            </w:r>
            <w:r w:rsidR="001C34D4">
              <w:rPr>
                <w:sz w:val="16"/>
                <w:szCs w:val="16"/>
              </w:rPr>
              <w:t xml:space="preserve">  </w:t>
            </w:r>
            <w:r w:rsidR="00E371FA" w:rsidRPr="00132F26">
              <w:rPr>
                <w:sz w:val="16"/>
                <w:szCs w:val="16"/>
              </w:rPr>
              <w:t xml:space="preserve"> </w:t>
            </w:r>
            <w:r>
              <w:rPr>
                <w:sz w:val="16"/>
                <w:szCs w:val="16"/>
              </w:rPr>
              <w:t>4</w:t>
            </w:r>
          </w:p>
        </w:tc>
        <w:tc>
          <w:tcPr>
            <w:tcW w:w="623" w:type="pct"/>
            <w:tcBorders>
              <w:top w:val="single" w:sz="8" w:space="0" w:color="auto"/>
              <w:left w:val="nil"/>
              <w:bottom w:val="nil"/>
              <w:right w:val="single" w:sz="8" w:space="0" w:color="000000"/>
            </w:tcBorders>
            <w:shd w:val="clear" w:color="auto" w:fill="auto"/>
            <w:vAlign w:val="center"/>
            <w:hideMark/>
          </w:tcPr>
          <w:p w14:paraId="58A4CF7F" w14:textId="76139CA6" w:rsidR="00E371FA" w:rsidRPr="00132F26" w:rsidRDefault="00E371FA" w:rsidP="00E371FA">
            <w:pPr>
              <w:jc w:val="center"/>
              <w:rPr>
                <w:sz w:val="16"/>
                <w:szCs w:val="16"/>
              </w:rPr>
            </w:pPr>
            <w:r w:rsidRPr="00132F26">
              <w:rPr>
                <w:sz w:val="16"/>
                <w:szCs w:val="16"/>
              </w:rPr>
              <w:t xml:space="preserve">1 </w:t>
            </w:r>
            <w:r w:rsidR="001C34D4">
              <w:rPr>
                <w:sz w:val="16"/>
                <w:szCs w:val="16"/>
              </w:rPr>
              <w:t xml:space="preserve"> </w:t>
            </w:r>
            <w:r w:rsidRPr="00132F26">
              <w:rPr>
                <w:sz w:val="16"/>
                <w:szCs w:val="16"/>
              </w:rPr>
              <w:t xml:space="preserve">  </w:t>
            </w:r>
            <w:r w:rsidR="00F0575E">
              <w:rPr>
                <w:sz w:val="16"/>
                <w:szCs w:val="16"/>
              </w:rPr>
              <w:t>3</w:t>
            </w:r>
            <w:r w:rsidR="001C34D4">
              <w:rPr>
                <w:sz w:val="16"/>
                <w:szCs w:val="16"/>
              </w:rPr>
              <w:t xml:space="preserve">  </w:t>
            </w:r>
            <w:r w:rsidRPr="00132F26">
              <w:rPr>
                <w:sz w:val="16"/>
                <w:szCs w:val="16"/>
              </w:rPr>
              <w:t xml:space="preserve">   </w:t>
            </w:r>
            <w:r w:rsidR="00F0575E">
              <w:rPr>
                <w:sz w:val="16"/>
                <w:szCs w:val="16"/>
              </w:rPr>
              <w:t>0</w:t>
            </w:r>
          </w:p>
        </w:tc>
        <w:tc>
          <w:tcPr>
            <w:tcW w:w="513" w:type="pct"/>
            <w:tcBorders>
              <w:top w:val="single" w:sz="8" w:space="0" w:color="auto"/>
              <w:left w:val="nil"/>
              <w:bottom w:val="nil"/>
              <w:right w:val="single" w:sz="8" w:space="0" w:color="000000"/>
            </w:tcBorders>
            <w:shd w:val="clear" w:color="auto" w:fill="auto"/>
            <w:vAlign w:val="center"/>
            <w:hideMark/>
          </w:tcPr>
          <w:p w14:paraId="45B91E57" w14:textId="52BE1062" w:rsidR="00E371FA" w:rsidRPr="00132F26" w:rsidRDefault="006E1386" w:rsidP="00E371FA">
            <w:pPr>
              <w:jc w:val="center"/>
              <w:rPr>
                <w:sz w:val="16"/>
                <w:szCs w:val="16"/>
              </w:rPr>
            </w:pPr>
            <w:r>
              <w:rPr>
                <w:sz w:val="16"/>
                <w:szCs w:val="16"/>
              </w:rPr>
              <w:t xml:space="preserve">69 </w:t>
            </w:r>
            <w:r w:rsidR="001C34D4">
              <w:rPr>
                <w:sz w:val="16"/>
                <w:szCs w:val="16"/>
              </w:rPr>
              <w:t xml:space="preserve">  </w:t>
            </w:r>
            <w:r w:rsidR="00E371FA" w:rsidRPr="00132F26">
              <w:rPr>
                <w:sz w:val="16"/>
                <w:szCs w:val="16"/>
              </w:rPr>
              <w:t xml:space="preserve"> </w:t>
            </w:r>
            <w:r w:rsidR="007F53CE">
              <w:rPr>
                <w:sz w:val="16"/>
                <w:szCs w:val="16"/>
              </w:rPr>
              <w:t>14</w:t>
            </w:r>
            <w:r w:rsidR="00E371FA" w:rsidRPr="00132F26">
              <w:rPr>
                <w:sz w:val="16"/>
                <w:szCs w:val="16"/>
              </w:rPr>
              <w:t xml:space="preserve"> </w:t>
            </w:r>
            <w:r w:rsidR="001C34D4">
              <w:rPr>
                <w:sz w:val="16"/>
                <w:szCs w:val="16"/>
              </w:rPr>
              <w:t xml:space="preserve">  </w:t>
            </w:r>
            <w:r w:rsidR="00E371FA" w:rsidRPr="00132F26">
              <w:rPr>
                <w:sz w:val="16"/>
                <w:szCs w:val="16"/>
              </w:rPr>
              <w:t xml:space="preserve"> </w:t>
            </w:r>
            <w:r w:rsidR="007F53CE">
              <w:rPr>
                <w:sz w:val="16"/>
                <w:szCs w:val="16"/>
              </w:rPr>
              <w:t>3</w:t>
            </w:r>
          </w:p>
        </w:tc>
        <w:tc>
          <w:tcPr>
            <w:tcW w:w="452" w:type="pct"/>
            <w:tcBorders>
              <w:top w:val="single" w:sz="8" w:space="0" w:color="auto"/>
              <w:left w:val="nil"/>
              <w:bottom w:val="nil"/>
              <w:right w:val="single" w:sz="8" w:space="0" w:color="000000"/>
            </w:tcBorders>
            <w:shd w:val="clear" w:color="auto" w:fill="auto"/>
            <w:vAlign w:val="center"/>
            <w:hideMark/>
          </w:tcPr>
          <w:p w14:paraId="69CDDC53" w14:textId="4536E1F0" w:rsidR="00E371FA" w:rsidRPr="00132F26" w:rsidRDefault="00E371FA" w:rsidP="00E371FA">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w:t>
            </w:r>
            <w:r w:rsidR="00774AD2">
              <w:rPr>
                <w:sz w:val="16"/>
                <w:szCs w:val="16"/>
              </w:rPr>
              <w:t>6</w:t>
            </w:r>
            <w:r w:rsidR="001C34D4">
              <w:rPr>
                <w:sz w:val="16"/>
                <w:szCs w:val="16"/>
              </w:rPr>
              <w:t xml:space="preserve">  </w:t>
            </w:r>
            <w:r w:rsidRPr="00132F26">
              <w:rPr>
                <w:sz w:val="16"/>
                <w:szCs w:val="16"/>
              </w:rPr>
              <w:t xml:space="preserve">   </w:t>
            </w:r>
            <w:r w:rsidR="007F53CE">
              <w:rPr>
                <w:sz w:val="16"/>
                <w:szCs w:val="16"/>
              </w:rPr>
              <w:t>6</w:t>
            </w:r>
          </w:p>
        </w:tc>
        <w:tc>
          <w:tcPr>
            <w:tcW w:w="524" w:type="pct"/>
            <w:tcBorders>
              <w:top w:val="single" w:sz="8" w:space="0" w:color="auto"/>
              <w:left w:val="nil"/>
              <w:bottom w:val="nil"/>
              <w:right w:val="single" w:sz="8" w:space="0" w:color="000000"/>
            </w:tcBorders>
            <w:shd w:val="clear" w:color="auto" w:fill="auto"/>
            <w:vAlign w:val="center"/>
            <w:hideMark/>
          </w:tcPr>
          <w:p w14:paraId="198A4B80" w14:textId="337D4A2C" w:rsidR="00E371FA" w:rsidRPr="00132F26" w:rsidRDefault="007F53CE" w:rsidP="007F53CE">
            <w:pPr>
              <w:rPr>
                <w:sz w:val="16"/>
                <w:szCs w:val="16"/>
              </w:rPr>
            </w:pPr>
            <w:r>
              <w:rPr>
                <w:sz w:val="16"/>
                <w:szCs w:val="16"/>
              </w:rPr>
              <w:t xml:space="preserve">      5</w:t>
            </w:r>
            <w:r w:rsidR="00E371FA" w:rsidRPr="00132F26">
              <w:rPr>
                <w:sz w:val="16"/>
                <w:szCs w:val="16"/>
              </w:rPr>
              <w:t xml:space="preserve"> </w:t>
            </w:r>
            <w:r w:rsidR="001C34D4">
              <w:rPr>
                <w:sz w:val="16"/>
                <w:szCs w:val="16"/>
              </w:rPr>
              <w:t xml:space="preserve">  </w:t>
            </w:r>
            <w:r w:rsidR="00E371FA" w:rsidRPr="00132F26">
              <w:rPr>
                <w:sz w:val="16"/>
                <w:szCs w:val="16"/>
              </w:rPr>
              <w:t xml:space="preserve"> </w:t>
            </w:r>
            <w:r>
              <w:rPr>
                <w:sz w:val="16"/>
                <w:szCs w:val="16"/>
              </w:rPr>
              <w:t xml:space="preserve"> 7</w:t>
            </w:r>
            <w:r w:rsidR="001C34D4">
              <w:rPr>
                <w:sz w:val="16"/>
                <w:szCs w:val="16"/>
              </w:rPr>
              <w:t xml:space="preserve">  </w:t>
            </w:r>
            <w:r w:rsidR="00E371FA" w:rsidRPr="00132F26">
              <w:rPr>
                <w:sz w:val="16"/>
                <w:szCs w:val="16"/>
              </w:rPr>
              <w:t xml:space="preserve"> </w:t>
            </w:r>
            <w:r>
              <w:rPr>
                <w:sz w:val="16"/>
                <w:szCs w:val="16"/>
              </w:rPr>
              <w:t xml:space="preserve"> 11</w:t>
            </w:r>
          </w:p>
        </w:tc>
        <w:tc>
          <w:tcPr>
            <w:tcW w:w="489" w:type="pct"/>
            <w:tcBorders>
              <w:top w:val="single" w:sz="8" w:space="0" w:color="auto"/>
              <w:left w:val="nil"/>
              <w:bottom w:val="nil"/>
              <w:right w:val="single" w:sz="8" w:space="0" w:color="000000"/>
            </w:tcBorders>
            <w:shd w:val="clear" w:color="auto" w:fill="auto"/>
            <w:vAlign w:val="center"/>
            <w:hideMark/>
          </w:tcPr>
          <w:p w14:paraId="697F1DD4" w14:textId="426A08B7" w:rsidR="00E371FA" w:rsidRPr="00132F26" w:rsidRDefault="007F53CE" w:rsidP="00E371FA">
            <w:pPr>
              <w:jc w:val="center"/>
              <w:rPr>
                <w:sz w:val="16"/>
                <w:szCs w:val="16"/>
              </w:rPr>
            </w:pPr>
            <w:r>
              <w:rPr>
                <w:sz w:val="16"/>
                <w:szCs w:val="16"/>
              </w:rPr>
              <w:t>3</w:t>
            </w:r>
            <w:r w:rsidR="00E371FA" w:rsidRPr="00132F26">
              <w:rPr>
                <w:sz w:val="16"/>
                <w:szCs w:val="16"/>
              </w:rPr>
              <w:t xml:space="preserve"> </w:t>
            </w:r>
            <w:r w:rsidR="001C34D4">
              <w:rPr>
                <w:sz w:val="16"/>
                <w:szCs w:val="16"/>
              </w:rPr>
              <w:t xml:space="preserve">  </w:t>
            </w:r>
            <w:r w:rsidR="00E371FA" w:rsidRPr="00132F26">
              <w:rPr>
                <w:sz w:val="16"/>
                <w:szCs w:val="16"/>
              </w:rPr>
              <w:t xml:space="preserve">  </w:t>
            </w:r>
            <w:r>
              <w:rPr>
                <w:sz w:val="16"/>
                <w:szCs w:val="16"/>
              </w:rPr>
              <w:t>8</w:t>
            </w:r>
            <w:r w:rsidR="00E371FA" w:rsidRPr="00132F26">
              <w:rPr>
                <w:sz w:val="16"/>
                <w:szCs w:val="16"/>
              </w:rPr>
              <w:t xml:space="preserve">  </w:t>
            </w:r>
            <w:r w:rsidR="001C34D4">
              <w:rPr>
                <w:sz w:val="16"/>
                <w:szCs w:val="16"/>
              </w:rPr>
              <w:t xml:space="preserve">  </w:t>
            </w:r>
            <w:r w:rsidR="00E371FA" w:rsidRPr="00132F26">
              <w:rPr>
                <w:sz w:val="16"/>
                <w:szCs w:val="16"/>
              </w:rPr>
              <w:t xml:space="preserve"> </w:t>
            </w:r>
            <w:r>
              <w:rPr>
                <w:sz w:val="16"/>
                <w:szCs w:val="16"/>
              </w:rPr>
              <w:t>5</w:t>
            </w:r>
          </w:p>
        </w:tc>
        <w:tc>
          <w:tcPr>
            <w:tcW w:w="452" w:type="pct"/>
            <w:tcBorders>
              <w:top w:val="single" w:sz="8" w:space="0" w:color="auto"/>
              <w:left w:val="nil"/>
              <w:bottom w:val="nil"/>
              <w:right w:val="single" w:sz="8" w:space="0" w:color="000000"/>
            </w:tcBorders>
            <w:shd w:val="clear" w:color="auto" w:fill="auto"/>
            <w:vAlign w:val="center"/>
            <w:hideMark/>
          </w:tcPr>
          <w:p w14:paraId="4CA82DEC" w14:textId="3606DBEA" w:rsidR="00E371FA" w:rsidRPr="00132F26" w:rsidRDefault="00E371FA">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0  </w:t>
            </w:r>
            <w:r w:rsidR="001C34D4">
              <w:rPr>
                <w:sz w:val="16"/>
                <w:szCs w:val="16"/>
              </w:rPr>
              <w:t xml:space="preserve">  </w:t>
            </w:r>
            <w:r w:rsidRPr="00132F26">
              <w:rPr>
                <w:sz w:val="16"/>
                <w:szCs w:val="16"/>
              </w:rPr>
              <w:t xml:space="preserve"> </w:t>
            </w:r>
            <w:r w:rsidR="007F53CE">
              <w:rPr>
                <w:sz w:val="16"/>
                <w:szCs w:val="16"/>
              </w:rPr>
              <w:t>1</w:t>
            </w:r>
          </w:p>
        </w:tc>
        <w:tc>
          <w:tcPr>
            <w:tcW w:w="592" w:type="pct"/>
            <w:tcBorders>
              <w:top w:val="single" w:sz="8" w:space="0" w:color="auto"/>
              <w:left w:val="nil"/>
              <w:bottom w:val="nil"/>
              <w:right w:val="single" w:sz="8" w:space="0" w:color="auto"/>
            </w:tcBorders>
            <w:shd w:val="clear" w:color="auto" w:fill="auto"/>
            <w:vAlign w:val="center"/>
            <w:hideMark/>
          </w:tcPr>
          <w:p w14:paraId="6AF6A3C1" w14:textId="12823E0E" w:rsidR="00E371FA" w:rsidRPr="00132F26" w:rsidRDefault="007F53CE">
            <w:pPr>
              <w:jc w:val="center"/>
              <w:rPr>
                <w:sz w:val="16"/>
                <w:szCs w:val="16"/>
              </w:rPr>
            </w:pPr>
            <w:r>
              <w:rPr>
                <w:sz w:val="16"/>
                <w:szCs w:val="16"/>
              </w:rPr>
              <w:t>185</w:t>
            </w:r>
            <w:r w:rsidR="00774AD2">
              <w:rPr>
                <w:sz w:val="16"/>
                <w:szCs w:val="16"/>
              </w:rPr>
              <w:t xml:space="preserve"> </w:t>
            </w:r>
            <w:r w:rsidR="00E371FA" w:rsidRPr="00132F26">
              <w:rPr>
                <w:sz w:val="16"/>
                <w:szCs w:val="16"/>
              </w:rPr>
              <w:t>(</w:t>
            </w:r>
            <w:r>
              <w:rPr>
                <w:sz w:val="16"/>
                <w:szCs w:val="16"/>
              </w:rPr>
              <w:t>36</w:t>
            </w:r>
            <w:r w:rsidR="00E371FA" w:rsidRPr="00132F26">
              <w:rPr>
                <w:sz w:val="16"/>
                <w:szCs w:val="16"/>
              </w:rPr>
              <w:t>%)</w:t>
            </w:r>
          </w:p>
        </w:tc>
      </w:tr>
      <w:tr w:rsidR="00B015A0" w:rsidRPr="00E371FA" w14:paraId="7E92728E" w14:textId="77777777" w:rsidTr="00132F26">
        <w:trPr>
          <w:trHeight w:val="288"/>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5D3F7B73" w14:textId="77777777" w:rsidR="00E371FA" w:rsidRPr="00132F26" w:rsidRDefault="00E371FA" w:rsidP="00E371FA">
            <w:pPr>
              <w:rPr>
                <w:sz w:val="16"/>
                <w:szCs w:val="16"/>
              </w:rPr>
            </w:pPr>
          </w:p>
        </w:tc>
        <w:tc>
          <w:tcPr>
            <w:tcW w:w="392" w:type="pct"/>
            <w:tcBorders>
              <w:top w:val="nil"/>
              <w:left w:val="nil"/>
              <w:bottom w:val="single" w:sz="8" w:space="0" w:color="auto"/>
              <w:right w:val="nil"/>
            </w:tcBorders>
            <w:shd w:val="clear" w:color="auto" w:fill="auto"/>
            <w:vAlign w:val="center"/>
            <w:hideMark/>
          </w:tcPr>
          <w:p w14:paraId="676FDA1E" w14:textId="77777777" w:rsidR="00E371FA" w:rsidRPr="00132F26" w:rsidRDefault="00E371FA" w:rsidP="00E371FA">
            <w:pPr>
              <w:rPr>
                <w:sz w:val="16"/>
                <w:szCs w:val="16"/>
              </w:rPr>
            </w:pPr>
            <w:r w:rsidRPr="00132F26">
              <w:rPr>
                <w:sz w:val="16"/>
                <w:szCs w:val="16"/>
              </w:rPr>
              <w:t xml:space="preserve">Carcass </w:t>
            </w:r>
          </w:p>
        </w:tc>
        <w:tc>
          <w:tcPr>
            <w:tcW w:w="232" w:type="pct"/>
            <w:tcBorders>
              <w:top w:val="nil"/>
              <w:left w:val="nil"/>
              <w:bottom w:val="single" w:sz="8" w:space="0" w:color="auto"/>
              <w:right w:val="single" w:sz="8" w:space="0" w:color="000000"/>
            </w:tcBorders>
            <w:shd w:val="clear" w:color="auto" w:fill="auto"/>
            <w:vAlign w:val="center"/>
            <w:hideMark/>
          </w:tcPr>
          <w:p w14:paraId="490FADF4" w14:textId="7BA69F3E" w:rsidR="00E371FA" w:rsidRPr="00132F26" w:rsidRDefault="00DF1C36" w:rsidP="002A29A1">
            <w:pPr>
              <w:ind w:leftChars="-6" w:left="-4" w:hangingChars="6" w:hanging="10"/>
              <w:jc w:val="center"/>
              <w:rPr>
                <w:sz w:val="16"/>
                <w:szCs w:val="16"/>
              </w:rPr>
            </w:pPr>
            <w:r>
              <w:rPr>
                <w:sz w:val="16"/>
                <w:szCs w:val="16"/>
              </w:rPr>
              <w:t>19</w:t>
            </w:r>
          </w:p>
        </w:tc>
        <w:tc>
          <w:tcPr>
            <w:tcW w:w="552" w:type="pct"/>
            <w:tcBorders>
              <w:top w:val="nil"/>
              <w:left w:val="nil"/>
              <w:bottom w:val="single" w:sz="8" w:space="0" w:color="auto"/>
              <w:right w:val="single" w:sz="8" w:space="0" w:color="000000"/>
            </w:tcBorders>
            <w:shd w:val="clear" w:color="auto" w:fill="auto"/>
            <w:vAlign w:val="center"/>
            <w:hideMark/>
          </w:tcPr>
          <w:p w14:paraId="7991498C" w14:textId="42380243" w:rsidR="00E371FA" w:rsidRPr="00132F26" w:rsidRDefault="001C34D4" w:rsidP="001C34D4">
            <w:pPr>
              <w:jc w:val="center"/>
              <w:rPr>
                <w:sz w:val="16"/>
                <w:szCs w:val="16"/>
              </w:rPr>
            </w:pPr>
            <w:r>
              <w:rPr>
                <w:sz w:val="16"/>
                <w:szCs w:val="16"/>
              </w:rPr>
              <w:t xml:space="preserve"> </w:t>
            </w:r>
            <w:r w:rsidR="00E371FA" w:rsidRPr="00132F26">
              <w:rPr>
                <w:sz w:val="16"/>
                <w:szCs w:val="16"/>
              </w:rPr>
              <w:t xml:space="preserve">0  </w:t>
            </w:r>
            <w:r>
              <w:rPr>
                <w:sz w:val="16"/>
                <w:szCs w:val="16"/>
              </w:rPr>
              <w:t xml:space="preserve">  </w:t>
            </w:r>
            <w:r w:rsidR="00E371FA" w:rsidRPr="00132F26">
              <w:rPr>
                <w:sz w:val="16"/>
                <w:szCs w:val="16"/>
              </w:rPr>
              <w:t xml:space="preserve"> 0 </w:t>
            </w:r>
            <w:r>
              <w:rPr>
                <w:sz w:val="16"/>
                <w:szCs w:val="16"/>
              </w:rPr>
              <w:t xml:space="preserve">  </w:t>
            </w:r>
            <w:r w:rsidR="00E371FA" w:rsidRPr="00132F26">
              <w:rPr>
                <w:sz w:val="16"/>
                <w:szCs w:val="16"/>
              </w:rPr>
              <w:t xml:space="preserve">   0</w:t>
            </w:r>
          </w:p>
        </w:tc>
        <w:tc>
          <w:tcPr>
            <w:tcW w:w="623" w:type="pct"/>
            <w:tcBorders>
              <w:top w:val="nil"/>
              <w:left w:val="nil"/>
              <w:bottom w:val="single" w:sz="8" w:space="0" w:color="auto"/>
              <w:right w:val="single" w:sz="8" w:space="0" w:color="000000"/>
            </w:tcBorders>
            <w:shd w:val="clear" w:color="auto" w:fill="auto"/>
            <w:vAlign w:val="center"/>
            <w:hideMark/>
          </w:tcPr>
          <w:p w14:paraId="55BF6CE1" w14:textId="2AF36621" w:rsidR="00E371FA" w:rsidRPr="00132F26" w:rsidRDefault="00E371FA" w:rsidP="00E371FA">
            <w:pPr>
              <w:jc w:val="center"/>
              <w:rPr>
                <w:sz w:val="16"/>
                <w:szCs w:val="16"/>
              </w:rPr>
            </w:pPr>
            <w:r w:rsidRPr="00132F26">
              <w:rPr>
                <w:sz w:val="16"/>
                <w:szCs w:val="16"/>
              </w:rPr>
              <w:t xml:space="preserve">0   </w:t>
            </w:r>
            <w:r w:rsidR="001C34D4">
              <w:rPr>
                <w:sz w:val="16"/>
                <w:szCs w:val="16"/>
              </w:rPr>
              <w:t xml:space="preserve">  </w:t>
            </w:r>
            <w:r w:rsidR="00F0575E">
              <w:rPr>
                <w:sz w:val="16"/>
                <w:szCs w:val="16"/>
              </w:rPr>
              <w:t>1</w:t>
            </w:r>
            <w:r w:rsidRPr="00132F26">
              <w:rPr>
                <w:sz w:val="16"/>
                <w:szCs w:val="16"/>
              </w:rPr>
              <w:t xml:space="preserve">  </w:t>
            </w:r>
            <w:r w:rsidR="001C34D4">
              <w:rPr>
                <w:sz w:val="16"/>
                <w:szCs w:val="16"/>
              </w:rPr>
              <w:t xml:space="preserve">  </w:t>
            </w:r>
            <w:r w:rsidRPr="00132F26">
              <w:rPr>
                <w:sz w:val="16"/>
                <w:szCs w:val="16"/>
              </w:rPr>
              <w:t xml:space="preserve"> 0</w:t>
            </w:r>
          </w:p>
        </w:tc>
        <w:tc>
          <w:tcPr>
            <w:tcW w:w="513" w:type="pct"/>
            <w:tcBorders>
              <w:top w:val="nil"/>
              <w:left w:val="nil"/>
              <w:bottom w:val="single" w:sz="8" w:space="0" w:color="auto"/>
              <w:right w:val="single" w:sz="8" w:space="0" w:color="000000"/>
            </w:tcBorders>
            <w:shd w:val="clear" w:color="auto" w:fill="auto"/>
            <w:vAlign w:val="center"/>
            <w:hideMark/>
          </w:tcPr>
          <w:p w14:paraId="2BC0D8AB" w14:textId="0F1D4DEC" w:rsidR="00E371FA" w:rsidRPr="00132F26" w:rsidRDefault="001C34D4" w:rsidP="00E371FA">
            <w:pPr>
              <w:jc w:val="center"/>
              <w:rPr>
                <w:sz w:val="16"/>
                <w:szCs w:val="16"/>
              </w:rPr>
            </w:pPr>
            <w:r>
              <w:rPr>
                <w:sz w:val="16"/>
                <w:szCs w:val="16"/>
              </w:rPr>
              <w:t xml:space="preserve"> </w:t>
            </w:r>
            <w:r w:rsidR="00E371FA" w:rsidRPr="00132F26">
              <w:rPr>
                <w:sz w:val="16"/>
                <w:szCs w:val="16"/>
              </w:rPr>
              <w:t xml:space="preserve">0  </w:t>
            </w:r>
            <w:r>
              <w:rPr>
                <w:sz w:val="16"/>
                <w:szCs w:val="16"/>
              </w:rPr>
              <w:t xml:space="preserve">  </w:t>
            </w:r>
            <w:r w:rsidR="00E371FA" w:rsidRPr="00132F26">
              <w:rPr>
                <w:sz w:val="16"/>
                <w:szCs w:val="16"/>
              </w:rPr>
              <w:t xml:space="preserve"> </w:t>
            </w:r>
            <w:r w:rsidR="006E1386">
              <w:rPr>
                <w:sz w:val="16"/>
                <w:szCs w:val="16"/>
              </w:rPr>
              <w:t>0</w:t>
            </w:r>
            <w:r>
              <w:rPr>
                <w:sz w:val="16"/>
                <w:szCs w:val="16"/>
              </w:rPr>
              <w:t xml:space="preserve">  </w:t>
            </w:r>
            <w:r w:rsidR="00E371FA" w:rsidRPr="00132F26">
              <w:rPr>
                <w:sz w:val="16"/>
                <w:szCs w:val="16"/>
              </w:rPr>
              <w:t xml:space="preserve">   0</w:t>
            </w:r>
          </w:p>
        </w:tc>
        <w:tc>
          <w:tcPr>
            <w:tcW w:w="452" w:type="pct"/>
            <w:tcBorders>
              <w:top w:val="nil"/>
              <w:left w:val="nil"/>
              <w:bottom w:val="single" w:sz="8" w:space="0" w:color="auto"/>
              <w:right w:val="single" w:sz="8" w:space="0" w:color="000000"/>
            </w:tcBorders>
            <w:shd w:val="clear" w:color="auto" w:fill="auto"/>
            <w:vAlign w:val="center"/>
            <w:hideMark/>
          </w:tcPr>
          <w:p w14:paraId="2044E54D" w14:textId="2DB01C62" w:rsidR="00E371FA" w:rsidRPr="00132F26" w:rsidRDefault="00E371FA">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w:t>
            </w:r>
            <w:r w:rsidR="00774AD2">
              <w:rPr>
                <w:sz w:val="16"/>
                <w:szCs w:val="16"/>
              </w:rPr>
              <w:t>1</w:t>
            </w:r>
            <w:r w:rsidRPr="00132F26">
              <w:rPr>
                <w:sz w:val="16"/>
                <w:szCs w:val="16"/>
              </w:rPr>
              <w:t xml:space="preserve"> </w:t>
            </w:r>
            <w:r w:rsidR="001C34D4">
              <w:rPr>
                <w:sz w:val="16"/>
                <w:szCs w:val="16"/>
              </w:rPr>
              <w:t xml:space="preserve">  </w:t>
            </w:r>
            <w:r w:rsidRPr="00132F26">
              <w:rPr>
                <w:sz w:val="16"/>
                <w:szCs w:val="16"/>
              </w:rPr>
              <w:t xml:space="preserve">  1</w:t>
            </w:r>
          </w:p>
        </w:tc>
        <w:tc>
          <w:tcPr>
            <w:tcW w:w="524" w:type="pct"/>
            <w:tcBorders>
              <w:top w:val="nil"/>
              <w:left w:val="nil"/>
              <w:bottom w:val="single" w:sz="8" w:space="0" w:color="auto"/>
              <w:right w:val="single" w:sz="8" w:space="0" w:color="000000"/>
            </w:tcBorders>
            <w:shd w:val="clear" w:color="auto" w:fill="auto"/>
            <w:vAlign w:val="center"/>
            <w:hideMark/>
          </w:tcPr>
          <w:p w14:paraId="0E1D71E6" w14:textId="7673DDCA" w:rsidR="00E371FA" w:rsidRPr="00132F26" w:rsidRDefault="00E371FA" w:rsidP="00E371FA">
            <w:pPr>
              <w:jc w:val="center"/>
              <w:rPr>
                <w:sz w:val="16"/>
                <w:szCs w:val="16"/>
              </w:rPr>
            </w:pPr>
            <w:r w:rsidRPr="00132F26">
              <w:rPr>
                <w:sz w:val="16"/>
                <w:szCs w:val="16"/>
              </w:rPr>
              <w:t>0</w:t>
            </w:r>
            <w:r w:rsidR="001C34D4">
              <w:rPr>
                <w:sz w:val="16"/>
                <w:szCs w:val="16"/>
              </w:rPr>
              <w:t xml:space="preserve">  </w:t>
            </w:r>
            <w:r w:rsidRPr="00132F26">
              <w:rPr>
                <w:sz w:val="16"/>
                <w:szCs w:val="16"/>
              </w:rPr>
              <w:t xml:space="preserve">   </w:t>
            </w:r>
            <w:r w:rsidR="007F53CE">
              <w:rPr>
                <w:sz w:val="16"/>
                <w:szCs w:val="16"/>
              </w:rPr>
              <w:t>0</w:t>
            </w:r>
            <w:r w:rsidRPr="00132F26">
              <w:rPr>
                <w:sz w:val="16"/>
                <w:szCs w:val="16"/>
              </w:rPr>
              <w:t xml:space="preserve"> </w:t>
            </w:r>
            <w:r w:rsidR="001C34D4">
              <w:rPr>
                <w:sz w:val="16"/>
                <w:szCs w:val="16"/>
              </w:rPr>
              <w:t xml:space="preserve">  </w:t>
            </w:r>
            <w:r w:rsidRPr="00132F26">
              <w:rPr>
                <w:sz w:val="16"/>
                <w:szCs w:val="16"/>
              </w:rPr>
              <w:t xml:space="preserve"> </w:t>
            </w:r>
            <w:r w:rsidR="007F53CE">
              <w:rPr>
                <w:sz w:val="16"/>
                <w:szCs w:val="16"/>
              </w:rPr>
              <w:t>1</w:t>
            </w:r>
          </w:p>
        </w:tc>
        <w:tc>
          <w:tcPr>
            <w:tcW w:w="489" w:type="pct"/>
            <w:tcBorders>
              <w:top w:val="nil"/>
              <w:left w:val="nil"/>
              <w:bottom w:val="single" w:sz="8" w:space="0" w:color="auto"/>
              <w:right w:val="single" w:sz="8" w:space="0" w:color="000000"/>
            </w:tcBorders>
            <w:shd w:val="clear" w:color="auto" w:fill="auto"/>
            <w:vAlign w:val="center"/>
            <w:hideMark/>
          </w:tcPr>
          <w:p w14:paraId="1AA73D81" w14:textId="76F53BED" w:rsidR="00E371FA" w:rsidRPr="00132F26" w:rsidRDefault="00E371FA" w:rsidP="00E371FA">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0  </w:t>
            </w:r>
            <w:r w:rsidR="001C34D4">
              <w:rPr>
                <w:sz w:val="16"/>
                <w:szCs w:val="16"/>
              </w:rPr>
              <w:t xml:space="preserve">  </w:t>
            </w:r>
            <w:r w:rsidRPr="00132F26">
              <w:rPr>
                <w:sz w:val="16"/>
                <w:szCs w:val="16"/>
              </w:rPr>
              <w:t xml:space="preserve"> </w:t>
            </w:r>
            <w:r w:rsidR="007F53CE">
              <w:rPr>
                <w:sz w:val="16"/>
                <w:szCs w:val="16"/>
              </w:rPr>
              <w:t>1</w:t>
            </w:r>
          </w:p>
        </w:tc>
        <w:tc>
          <w:tcPr>
            <w:tcW w:w="452" w:type="pct"/>
            <w:tcBorders>
              <w:top w:val="nil"/>
              <w:left w:val="nil"/>
              <w:bottom w:val="single" w:sz="8" w:space="0" w:color="auto"/>
              <w:right w:val="single" w:sz="8" w:space="0" w:color="000000"/>
            </w:tcBorders>
            <w:shd w:val="clear" w:color="auto" w:fill="auto"/>
            <w:vAlign w:val="center"/>
            <w:hideMark/>
          </w:tcPr>
          <w:p w14:paraId="1CEF3324" w14:textId="508C0CA8" w:rsidR="00E371FA" w:rsidRPr="00132F26" w:rsidRDefault="00E371FA">
            <w:pPr>
              <w:jc w:val="center"/>
              <w:rPr>
                <w:sz w:val="16"/>
                <w:szCs w:val="16"/>
              </w:rPr>
            </w:pPr>
            <w:r w:rsidRPr="00132F26">
              <w:rPr>
                <w:sz w:val="16"/>
                <w:szCs w:val="16"/>
              </w:rPr>
              <w:t>0</w:t>
            </w:r>
            <w:r w:rsidR="001C34D4">
              <w:rPr>
                <w:sz w:val="16"/>
                <w:szCs w:val="16"/>
              </w:rPr>
              <w:t xml:space="preserve">  </w:t>
            </w:r>
            <w:r w:rsidRPr="00132F26">
              <w:rPr>
                <w:sz w:val="16"/>
                <w:szCs w:val="16"/>
              </w:rPr>
              <w:t xml:space="preserve">   </w:t>
            </w:r>
            <w:r w:rsidR="007F53CE">
              <w:rPr>
                <w:sz w:val="16"/>
                <w:szCs w:val="16"/>
              </w:rPr>
              <w:t>1</w:t>
            </w:r>
            <w:r w:rsidRPr="00132F26">
              <w:rPr>
                <w:sz w:val="16"/>
                <w:szCs w:val="16"/>
              </w:rPr>
              <w:t xml:space="preserve"> </w:t>
            </w:r>
            <w:r w:rsidR="001C34D4">
              <w:rPr>
                <w:sz w:val="16"/>
                <w:szCs w:val="16"/>
              </w:rPr>
              <w:t xml:space="preserve">  </w:t>
            </w:r>
            <w:r w:rsidRPr="00132F26">
              <w:rPr>
                <w:sz w:val="16"/>
                <w:szCs w:val="16"/>
              </w:rPr>
              <w:t xml:space="preserve">  </w:t>
            </w:r>
            <w:r w:rsidR="00DF1C36">
              <w:rPr>
                <w:sz w:val="16"/>
                <w:szCs w:val="16"/>
              </w:rPr>
              <w:t>0</w:t>
            </w:r>
          </w:p>
        </w:tc>
        <w:tc>
          <w:tcPr>
            <w:tcW w:w="592" w:type="pct"/>
            <w:tcBorders>
              <w:top w:val="nil"/>
              <w:left w:val="nil"/>
              <w:bottom w:val="single" w:sz="8" w:space="0" w:color="auto"/>
              <w:right w:val="single" w:sz="8" w:space="0" w:color="auto"/>
            </w:tcBorders>
            <w:shd w:val="clear" w:color="auto" w:fill="auto"/>
            <w:vAlign w:val="center"/>
            <w:hideMark/>
          </w:tcPr>
          <w:p w14:paraId="1F89A52D" w14:textId="7F10C4D3" w:rsidR="00E371FA" w:rsidRPr="00132F26" w:rsidRDefault="007F53CE">
            <w:pPr>
              <w:jc w:val="center"/>
              <w:rPr>
                <w:sz w:val="16"/>
                <w:szCs w:val="16"/>
              </w:rPr>
            </w:pPr>
            <w:r>
              <w:rPr>
                <w:sz w:val="16"/>
                <w:szCs w:val="16"/>
              </w:rPr>
              <w:t>6</w:t>
            </w:r>
            <w:r w:rsidR="00E371FA" w:rsidRPr="00132F26">
              <w:rPr>
                <w:sz w:val="16"/>
                <w:szCs w:val="16"/>
              </w:rPr>
              <w:t xml:space="preserve"> (</w:t>
            </w:r>
            <w:r w:rsidR="00A20661">
              <w:rPr>
                <w:sz w:val="16"/>
                <w:szCs w:val="16"/>
              </w:rPr>
              <w:t>31</w:t>
            </w:r>
            <w:r w:rsidR="00E371FA" w:rsidRPr="00132F26">
              <w:rPr>
                <w:sz w:val="16"/>
                <w:szCs w:val="16"/>
              </w:rPr>
              <w:t>%)</w:t>
            </w:r>
          </w:p>
        </w:tc>
      </w:tr>
      <w:tr w:rsidR="00B015A0" w:rsidRPr="00E371FA" w14:paraId="1F0687F7" w14:textId="77777777" w:rsidTr="00132F26">
        <w:trPr>
          <w:trHeight w:val="288"/>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5341AF2A" w14:textId="77777777" w:rsidR="00E371FA" w:rsidRPr="00132F26" w:rsidRDefault="00E371FA" w:rsidP="00E371FA">
            <w:pPr>
              <w:rPr>
                <w:sz w:val="16"/>
                <w:szCs w:val="16"/>
              </w:rPr>
            </w:pPr>
          </w:p>
        </w:tc>
        <w:tc>
          <w:tcPr>
            <w:tcW w:w="392" w:type="pct"/>
            <w:tcBorders>
              <w:top w:val="nil"/>
              <w:left w:val="nil"/>
              <w:bottom w:val="single" w:sz="8" w:space="0" w:color="000000"/>
              <w:right w:val="nil"/>
            </w:tcBorders>
            <w:shd w:val="clear" w:color="auto" w:fill="auto"/>
            <w:vAlign w:val="center"/>
            <w:hideMark/>
          </w:tcPr>
          <w:p w14:paraId="19E9C895" w14:textId="77777777" w:rsidR="00E371FA" w:rsidRPr="00132F26" w:rsidRDefault="00E371FA" w:rsidP="00E371FA">
            <w:pPr>
              <w:rPr>
                <w:b/>
                <w:bCs/>
                <w:iCs/>
                <w:sz w:val="16"/>
                <w:szCs w:val="16"/>
              </w:rPr>
            </w:pPr>
            <w:r w:rsidRPr="00132F26">
              <w:rPr>
                <w:b/>
                <w:bCs/>
                <w:iCs/>
                <w:sz w:val="16"/>
                <w:szCs w:val="16"/>
              </w:rPr>
              <w:t xml:space="preserve">Total </w:t>
            </w:r>
          </w:p>
        </w:tc>
        <w:tc>
          <w:tcPr>
            <w:tcW w:w="232" w:type="pct"/>
            <w:tcBorders>
              <w:top w:val="nil"/>
              <w:left w:val="nil"/>
              <w:bottom w:val="single" w:sz="8" w:space="0" w:color="000000"/>
              <w:right w:val="single" w:sz="8" w:space="0" w:color="000000"/>
            </w:tcBorders>
            <w:shd w:val="clear" w:color="auto" w:fill="auto"/>
            <w:vAlign w:val="center"/>
            <w:hideMark/>
          </w:tcPr>
          <w:p w14:paraId="38C0CC4E" w14:textId="77777777" w:rsidR="00E371FA" w:rsidRPr="00132F26" w:rsidRDefault="00E371FA" w:rsidP="002A29A1">
            <w:pPr>
              <w:jc w:val="center"/>
              <w:rPr>
                <w:b/>
                <w:bCs/>
                <w:iCs/>
                <w:sz w:val="16"/>
                <w:szCs w:val="16"/>
              </w:rPr>
            </w:pPr>
            <w:r w:rsidRPr="00132F26">
              <w:rPr>
                <w:b/>
                <w:bCs/>
                <w:iCs/>
                <w:sz w:val="16"/>
                <w:szCs w:val="16"/>
              </w:rPr>
              <w:t>539</w:t>
            </w:r>
          </w:p>
        </w:tc>
        <w:tc>
          <w:tcPr>
            <w:tcW w:w="552" w:type="pct"/>
            <w:tcBorders>
              <w:top w:val="nil"/>
              <w:left w:val="nil"/>
              <w:bottom w:val="single" w:sz="8" w:space="0" w:color="000000"/>
              <w:right w:val="single" w:sz="8" w:space="0" w:color="000000"/>
            </w:tcBorders>
            <w:shd w:val="clear" w:color="auto" w:fill="auto"/>
            <w:vAlign w:val="center"/>
            <w:hideMark/>
          </w:tcPr>
          <w:p w14:paraId="576A8D73" w14:textId="24D26BEA" w:rsidR="00E371FA" w:rsidRPr="00132F26" w:rsidRDefault="00E371FA" w:rsidP="001C34D4">
            <w:pPr>
              <w:jc w:val="center"/>
              <w:rPr>
                <w:b/>
                <w:bCs/>
                <w:iCs/>
                <w:sz w:val="16"/>
                <w:szCs w:val="16"/>
              </w:rPr>
            </w:pPr>
            <w:r w:rsidRPr="00132F26">
              <w:rPr>
                <w:b/>
                <w:bCs/>
                <w:iCs/>
                <w:sz w:val="16"/>
                <w:szCs w:val="16"/>
              </w:rPr>
              <w:t xml:space="preserve">32 </w:t>
            </w:r>
            <w:r w:rsidR="001C34D4">
              <w:rPr>
                <w:b/>
                <w:bCs/>
                <w:iCs/>
                <w:sz w:val="16"/>
                <w:szCs w:val="16"/>
              </w:rPr>
              <w:t xml:space="preserve">  </w:t>
            </w:r>
            <w:r w:rsidR="007F53CE">
              <w:rPr>
                <w:b/>
                <w:bCs/>
                <w:iCs/>
                <w:sz w:val="16"/>
                <w:szCs w:val="16"/>
              </w:rPr>
              <w:t>7</w:t>
            </w:r>
            <w:r w:rsidRPr="00132F26">
              <w:rPr>
                <w:b/>
                <w:bCs/>
                <w:iCs/>
                <w:sz w:val="16"/>
                <w:szCs w:val="16"/>
              </w:rPr>
              <w:t xml:space="preserve"> </w:t>
            </w:r>
            <w:r w:rsidR="001C34D4">
              <w:rPr>
                <w:b/>
                <w:bCs/>
                <w:iCs/>
                <w:sz w:val="16"/>
                <w:szCs w:val="16"/>
              </w:rPr>
              <w:t xml:space="preserve">  </w:t>
            </w:r>
            <w:r w:rsidRPr="00132F26">
              <w:rPr>
                <w:b/>
                <w:bCs/>
                <w:iCs/>
                <w:sz w:val="16"/>
                <w:szCs w:val="16"/>
              </w:rPr>
              <w:t xml:space="preserve">  </w:t>
            </w:r>
            <w:r w:rsidR="007F53CE">
              <w:rPr>
                <w:b/>
                <w:bCs/>
                <w:iCs/>
                <w:sz w:val="16"/>
                <w:szCs w:val="16"/>
              </w:rPr>
              <w:t>4</w:t>
            </w:r>
          </w:p>
        </w:tc>
        <w:tc>
          <w:tcPr>
            <w:tcW w:w="623" w:type="pct"/>
            <w:tcBorders>
              <w:top w:val="nil"/>
              <w:left w:val="nil"/>
              <w:bottom w:val="single" w:sz="8" w:space="0" w:color="000000"/>
              <w:right w:val="single" w:sz="8" w:space="0" w:color="000000"/>
            </w:tcBorders>
            <w:shd w:val="clear" w:color="auto" w:fill="auto"/>
            <w:vAlign w:val="center"/>
            <w:hideMark/>
          </w:tcPr>
          <w:p w14:paraId="2DC148B3" w14:textId="3DD56F20" w:rsidR="00E371FA" w:rsidRPr="00132F26" w:rsidRDefault="00E371FA" w:rsidP="00E371FA">
            <w:pPr>
              <w:jc w:val="center"/>
              <w:rPr>
                <w:b/>
                <w:bCs/>
                <w:iCs/>
                <w:sz w:val="16"/>
                <w:szCs w:val="16"/>
              </w:rPr>
            </w:pPr>
            <w:r w:rsidRPr="00132F26">
              <w:rPr>
                <w:b/>
                <w:bCs/>
                <w:iCs/>
                <w:sz w:val="16"/>
                <w:szCs w:val="16"/>
              </w:rPr>
              <w:t xml:space="preserve">1   </w:t>
            </w:r>
            <w:r w:rsidR="001C34D4">
              <w:rPr>
                <w:b/>
                <w:bCs/>
                <w:iCs/>
                <w:sz w:val="16"/>
                <w:szCs w:val="16"/>
              </w:rPr>
              <w:t xml:space="preserve">  </w:t>
            </w:r>
            <w:r w:rsidR="007F53CE">
              <w:rPr>
                <w:b/>
                <w:bCs/>
                <w:iCs/>
                <w:sz w:val="16"/>
                <w:szCs w:val="16"/>
              </w:rPr>
              <w:t>4</w:t>
            </w:r>
            <w:r w:rsidR="001C34D4">
              <w:rPr>
                <w:b/>
                <w:bCs/>
                <w:iCs/>
                <w:sz w:val="16"/>
                <w:szCs w:val="16"/>
              </w:rPr>
              <w:t xml:space="preserve">  </w:t>
            </w:r>
            <w:r w:rsidRPr="00132F26">
              <w:rPr>
                <w:b/>
                <w:bCs/>
                <w:iCs/>
                <w:sz w:val="16"/>
                <w:szCs w:val="16"/>
              </w:rPr>
              <w:t xml:space="preserve">   </w:t>
            </w:r>
            <w:r w:rsidR="007F53CE">
              <w:rPr>
                <w:b/>
                <w:bCs/>
                <w:iCs/>
                <w:sz w:val="16"/>
                <w:szCs w:val="16"/>
              </w:rPr>
              <w:t>0</w:t>
            </w:r>
          </w:p>
        </w:tc>
        <w:tc>
          <w:tcPr>
            <w:tcW w:w="513" w:type="pct"/>
            <w:tcBorders>
              <w:top w:val="nil"/>
              <w:left w:val="nil"/>
              <w:bottom w:val="single" w:sz="8" w:space="0" w:color="000000"/>
              <w:right w:val="single" w:sz="8" w:space="0" w:color="000000"/>
            </w:tcBorders>
            <w:shd w:val="clear" w:color="auto" w:fill="auto"/>
            <w:vAlign w:val="center"/>
            <w:hideMark/>
          </w:tcPr>
          <w:p w14:paraId="6B0EBF49" w14:textId="317A9519" w:rsidR="00E371FA" w:rsidRPr="00132F26" w:rsidRDefault="00E371FA" w:rsidP="00E371FA">
            <w:pPr>
              <w:jc w:val="center"/>
              <w:rPr>
                <w:b/>
                <w:bCs/>
                <w:iCs/>
                <w:sz w:val="16"/>
                <w:szCs w:val="16"/>
              </w:rPr>
            </w:pPr>
            <w:r w:rsidRPr="00132F26">
              <w:rPr>
                <w:b/>
                <w:bCs/>
                <w:iCs/>
                <w:sz w:val="16"/>
                <w:szCs w:val="16"/>
              </w:rPr>
              <w:t>69</w:t>
            </w:r>
            <w:r w:rsidR="001C34D4">
              <w:rPr>
                <w:b/>
                <w:bCs/>
                <w:iCs/>
                <w:sz w:val="16"/>
                <w:szCs w:val="16"/>
              </w:rPr>
              <w:t xml:space="preserve">  </w:t>
            </w:r>
            <w:r w:rsidRPr="00132F26">
              <w:rPr>
                <w:b/>
                <w:bCs/>
                <w:iCs/>
                <w:sz w:val="16"/>
                <w:szCs w:val="16"/>
              </w:rPr>
              <w:t xml:space="preserve"> </w:t>
            </w:r>
            <w:r w:rsidR="007F53CE">
              <w:rPr>
                <w:b/>
                <w:bCs/>
                <w:iCs/>
                <w:sz w:val="16"/>
                <w:szCs w:val="16"/>
              </w:rPr>
              <w:t>14</w:t>
            </w:r>
            <w:r w:rsidR="001C34D4">
              <w:rPr>
                <w:b/>
                <w:bCs/>
                <w:iCs/>
                <w:sz w:val="16"/>
                <w:szCs w:val="16"/>
              </w:rPr>
              <w:t xml:space="preserve">  </w:t>
            </w:r>
            <w:r w:rsidRPr="00132F26">
              <w:rPr>
                <w:b/>
                <w:bCs/>
                <w:iCs/>
                <w:sz w:val="16"/>
                <w:szCs w:val="16"/>
              </w:rPr>
              <w:t xml:space="preserve">  </w:t>
            </w:r>
            <w:r w:rsidR="007F53CE">
              <w:rPr>
                <w:b/>
                <w:bCs/>
                <w:iCs/>
                <w:sz w:val="16"/>
                <w:szCs w:val="16"/>
              </w:rPr>
              <w:t>3</w:t>
            </w:r>
          </w:p>
        </w:tc>
        <w:tc>
          <w:tcPr>
            <w:tcW w:w="452" w:type="pct"/>
            <w:tcBorders>
              <w:top w:val="nil"/>
              <w:left w:val="nil"/>
              <w:bottom w:val="single" w:sz="8" w:space="0" w:color="000000"/>
              <w:right w:val="single" w:sz="8" w:space="0" w:color="000000"/>
            </w:tcBorders>
            <w:shd w:val="clear" w:color="auto" w:fill="auto"/>
            <w:vAlign w:val="center"/>
            <w:hideMark/>
          </w:tcPr>
          <w:p w14:paraId="2FCD3F91" w14:textId="6A49ACF1" w:rsidR="00E371FA" w:rsidRPr="00132F26" w:rsidRDefault="00E371FA" w:rsidP="00E371FA">
            <w:pPr>
              <w:jc w:val="center"/>
              <w:rPr>
                <w:b/>
                <w:bCs/>
                <w:iCs/>
                <w:sz w:val="16"/>
                <w:szCs w:val="16"/>
              </w:rPr>
            </w:pPr>
            <w:r w:rsidRPr="00132F26">
              <w:rPr>
                <w:b/>
                <w:bCs/>
                <w:iCs/>
                <w:sz w:val="16"/>
                <w:szCs w:val="16"/>
              </w:rPr>
              <w:t xml:space="preserve">0 </w:t>
            </w:r>
            <w:r w:rsidR="001C34D4">
              <w:rPr>
                <w:b/>
                <w:bCs/>
                <w:iCs/>
                <w:sz w:val="16"/>
                <w:szCs w:val="16"/>
              </w:rPr>
              <w:t xml:space="preserve">  </w:t>
            </w:r>
            <w:r w:rsidRPr="00132F26">
              <w:rPr>
                <w:b/>
                <w:bCs/>
                <w:iCs/>
                <w:sz w:val="16"/>
                <w:szCs w:val="16"/>
              </w:rPr>
              <w:t xml:space="preserve">  7 </w:t>
            </w:r>
            <w:r w:rsidR="001C34D4">
              <w:rPr>
                <w:b/>
                <w:bCs/>
                <w:iCs/>
                <w:sz w:val="16"/>
                <w:szCs w:val="16"/>
              </w:rPr>
              <w:t xml:space="preserve">  </w:t>
            </w:r>
            <w:r w:rsidRPr="00132F26">
              <w:rPr>
                <w:b/>
                <w:bCs/>
                <w:iCs/>
                <w:sz w:val="16"/>
                <w:szCs w:val="16"/>
              </w:rPr>
              <w:t xml:space="preserve">  </w:t>
            </w:r>
            <w:r w:rsidR="007F53CE">
              <w:rPr>
                <w:b/>
                <w:bCs/>
                <w:iCs/>
                <w:sz w:val="16"/>
                <w:szCs w:val="16"/>
              </w:rPr>
              <w:t>7</w:t>
            </w:r>
          </w:p>
        </w:tc>
        <w:tc>
          <w:tcPr>
            <w:tcW w:w="524" w:type="pct"/>
            <w:tcBorders>
              <w:top w:val="nil"/>
              <w:left w:val="nil"/>
              <w:bottom w:val="single" w:sz="8" w:space="0" w:color="000000"/>
              <w:right w:val="single" w:sz="8" w:space="0" w:color="000000"/>
            </w:tcBorders>
            <w:shd w:val="clear" w:color="auto" w:fill="auto"/>
            <w:vAlign w:val="center"/>
            <w:hideMark/>
          </w:tcPr>
          <w:p w14:paraId="700C74D1" w14:textId="40422C42" w:rsidR="00E371FA" w:rsidRPr="00132F26" w:rsidRDefault="00E371FA">
            <w:pPr>
              <w:jc w:val="center"/>
              <w:rPr>
                <w:b/>
                <w:bCs/>
                <w:iCs/>
                <w:sz w:val="16"/>
                <w:szCs w:val="16"/>
              </w:rPr>
            </w:pPr>
            <w:r w:rsidRPr="00132F26">
              <w:rPr>
                <w:b/>
                <w:bCs/>
                <w:iCs/>
                <w:sz w:val="16"/>
                <w:szCs w:val="16"/>
              </w:rPr>
              <w:t xml:space="preserve">5 </w:t>
            </w:r>
            <w:r w:rsidR="001C34D4">
              <w:rPr>
                <w:b/>
                <w:bCs/>
                <w:iCs/>
                <w:sz w:val="16"/>
                <w:szCs w:val="16"/>
              </w:rPr>
              <w:t xml:space="preserve">  </w:t>
            </w:r>
            <w:r w:rsidRPr="00132F26">
              <w:rPr>
                <w:b/>
                <w:bCs/>
                <w:iCs/>
                <w:sz w:val="16"/>
                <w:szCs w:val="16"/>
              </w:rPr>
              <w:t xml:space="preserve"> </w:t>
            </w:r>
            <w:r w:rsidR="007F53CE">
              <w:rPr>
                <w:b/>
                <w:bCs/>
                <w:iCs/>
                <w:sz w:val="16"/>
                <w:szCs w:val="16"/>
              </w:rPr>
              <w:t>7</w:t>
            </w:r>
            <w:r w:rsidR="001C34D4">
              <w:rPr>
                <w:b/>
                <w:bCs/>
                <w:iCs/>
                <w:sz w:val="16"/>
                <w:szCs w:val="16"/>
              </w:rPr>
              <w:t xml:space="preserve"> </w:t>
            </w:r>
            <w:r w:rsidRPr="00132F26">
              <w:rPr>
                <w:b/>
                <w:bCs/>
                <w:iCs/>
                <w:sz w:val="16"/>
                <w:szCs w:val="16"/>
              </w:rPr>
              <w:t xml:space="preserve">  </w:t>
            </w:r>
            <w:r w:rsidR="007F53CE">
              <w:rPr>
                <w:b/>
                <w:bCs/>
                <w:iCs/>
                <w:sz w:val="16"/>
                <w:szCs w:val="16"/>
              </w:rPr>
              <w:t xml:space="preserve"> 12</w:t>
            </w:r>
          </w:p>
        </w:tc>
        <w:tc>
          <w:tcPr>
            <w:tcW w:w="489" w:type="pct"/>
            <w:tcBorders>
              <w:top w:val="nil"/>
              <w:left w:val="nil"/>
              <w:bottom w:val="single" w:sz="8" w:space="0" w:color="000000"/>
              <w:right w:val="single" w:sz="8" w:space="0" w:color="000000"/>
            </w:tcBorders>
            <w:shd w:val="clear" w:color="auto" w:fill="auto"/>
            <w:vAlign w:val="center"/>
            <w:hideMark/>
          </w:tcPr>
          <w:p w14:paraId="28EA5948" w14:textId="5C8E69E1" w:rsidR="00E371FA" w:rsidRPr="00132F26" w:rsidRDefault="00E371FA" w:rsidP="00E371FA">
            <w:pPr>
              <w:jc w:val="center"/>
              <w:rPr>
                <w:b/>
                <w:bCs/>
                <w:iCs/>
                <w:sz w:val="16"/>
                <w:szCs w:val="16"/>
              </w:rPr>
            </w:pPr>
            <w:r w:rsidRPr="00132F26">
              <w:rPr>
                <w:b/>
                <w:bCs/>
                <w:iCs/>
                <w:sz w:val="16"/>
                <w:szCs w:val="16"/>
              </w:rPr>
              <w:t xml:space="preserve">3  </w:t>
            </w:r>
            <w:r w:rsidR="001C34D4">
              <w:rPr>
                <w:b/>
                <w:bCs/>
                <w:iCs/>
                <w:sz w:val="16"/>
                <w:szCs w:val="16"/>
              </w:rPr>
              <w:t xml:space="preserve">  </w:t>
            </w:r>
            <w:r w:rsidRPr="00132F26">
              <w:rPr>
                <w:b/>
                <w:bCs/>
                <w:iCs/>
                <w:sz w:val="16"/>
                <w:szCs w:val="16"/>
              </w:rPr>
              <w:t xml:space="preserve"> </w:t>
            </w:r>
            <w:r w:rsidR="007F53CE">
              <w:rPr>
                <w:b/>
                <w:bCs/>
                <w:iCs/>
                <w:sz w:val="16"/>
                <w:szCs w:val="16"/>
              </w:rPr>
              <w:t>8</w:t>
            </w:r>
            <w:r w:rsidRPr="00132F26">
              <w:rPr>
                <w:b/>
                <w:bCs/>
                <w:iCs/>
                <w:sz w:val="16"/>
                <w:szCs w:val="16"/>
              </w:rPr>
              <w:t xml:space="preserve">  </w:t>
            </w:r>
            <w:r w:rsidR="001C34D4">
              <w:rPr>
                <w:b/>
                <w:bCs/>
                <w:iCs/>
                <w:sz w:val="16"/>
                <w:szCs w:val="16"/>
              </w:rPr>
              <w:t xml:space="preserve">  </w:t>
            </w:r>
            <w:r w:rsidR="007F53CE">
              <w:rPr>
                <w:b/>
                <w:bCs/>
                <w:iCs/>
                <w:sz w:val="16"/>
                <w:szCs w:val="16"/>
              </w:rPr>
              <w:t>6</w:t>
            </w:r>
          </w:p>
        </w:tc>
        <w:tc>
          <w:tcPr>
            <w:tcW w:w="452" w:type="pct"/>
            <w:tcBorders>
              <w:top w:val="nil"/>
              <w:left w:val="nil"/>
              <w:bottom w:val="single" w:sz="8" w:space="0" w:color="000000"/>
              <w:right w:val="single" w:sz="8" w:space="0" w:color="000000"/>
            </w:tcBorders>
            <w:shd w:val="clear" w:color="auto" w:fill="auto"/>
            <w:vAlign w:val="center"/>
            <w:hideMark/>
          </w:tcPr>
          <w:p w14:paraId="416FF39A" w14:textId="0A76229D" w:rsidR="00E371FA" w:rsidRPr="00132F26" w:rsidRDefault="00E371FA" w:rsidP="00E371FA">
            <w:pPr>
              <w:jc w:val="center"/>
              <w:rPr>
                <w:b/>
                <w:bCs/>
                <w:iCs/>
                <w:sz w:val="16"/>
                <w:szCs w:val="16"/>
              </w:rPr>
            </w:pPr>
            <w:r w:rsidRPr="00132F26">
              <w:rPr>
                <w:b/>
                <w:bCs/>
                <w:iCs/>
                <w:sz w:val="16"/>
                <w:szCs w:val="16"/>
              </w:rPr>
              <w:t>0</w:t>
            </w:r>
            <w:r w:rsidR="001C34D4">
              <w:rPr>
                <w:b/>
                <w:bCs/>
                <w:iCs/>
                <w:sz w:val="16"/>
                <w:szCs w:val="16"/>
              </w:rPr>
              <w:t xml:space="preserve">  </w:t>
            </w:r>
            <w:r w:rsidRPr="00132F26">
              <w:rPr>
                <w:b/>
                <w:bCs/>
                <w:iCs/>
                <w:sz w:val="16"/>
                <w:szCs w:val="16"/>
              </w:rPr>
              <w:t xml:space="preserve">   1 </w:t>
            </w:r>
            <w:r w:rsidR="001C34D4">
              <w:rPr>
                <w:b/>
                <w:bCs/>
                <w:iCs/>
                <w:sz w:val="16"/>
                <w:szCs w:val="16"/>
              </w:rPr>
              <w:t xml:space="preserve">  </w:t>
            </w:r>
            <w:r w:rsidRPr="00132F26">
              <w:rPr>
                <w:b/>
                <w:bCs/>
                <w:iCs/>
                <w:sz w:val="16"/>
                <w:szCs w:val="16"/>
              </w:rPr>
              <w:t xml:space="preserve">  </w:t>
            </w:r>
            <w:r w:rsidR="007F53CE">
              <w:rPr>
                <w:b/>
                <w:bCs/>
                <w:iCs/>
                <w:sz w:val="16"/>
                <w:szCs w:val="16"/>
              </w:rPr>
              <w:t>1</w:t>
            </w:r>
          </w:p>
        </w:tc>
        <w:tc>
          <w:tcPr>
            <w:tcW w:w="592" w:type="pct"/>
            <w:tcBorders>
              <w:top w:val="nil"/>
              <w:left w:val="nil"/>
              <w:bottom w:val="single" w:sz="8" w:space="0" w:color="000000"/>
              <w:right w:val="single" w:sz="8" w:space="0" w:color="000000"/>
            </w:tcBorders>
            <w:shd w:val="clear" w:color="auto" w:fill="auto"/>
            <w:vAlign w:val="center"/>
            <w:hideMark/>
          </w:tcPr>
          <w:p w14:paraId="7EE1299E" w14:textId="68D82124" w:rsidR="00E371FA" w:rsidRPr="00132F26" w:rsidRDefault="00A20661" w:rsidP="00E371FA">
            <w:pPr>
              <w:jc w:val="center"/>
              <w:rPr>
                <w:b/>
                <w:bCs/>
                <w:iCs/>
                <w:sz w:val="16"/>
                <w:szCs w:val="16"/>
              </w:rPr>
            </w:pPr>
            <w:proofErr w:type="gramStart"/>
            <w:r>
              <w:rPr>
                <w:b/>
                <w:bCs/>
                <w:iCs/>
                <w:sz w:val="16"/>
                <w:szCs w:val="16"/>
              </w:rPr>
              <w:t xml:space="preserve">191 </w:t>
            </w:r>
            <w:r w:rsidR="00E371FA" w:rsidRPr="00132F26">
              <w:rPr>
                <w:b/>
                <w:bCs/>
                <w:iCs/>
                <w:sz w:val="16"/>
                <w:szCs w:val="16"/>
              </w:rPr>
              <w:t xml:space="preserve"> (</w:t>
            </w:r>
            <w:proofErr w:type="gramEnd"/>
            <w:r>
              <w:rPr>
                <w:b/>
                <w:bCs/>
                <w:iCs/>
                <w:sz w:val="16"/>
                <w:szCs w:val="16"/>
              </w:rPr>
              <w:t>3</w:t>
            </w:r>
            <w:r w:rsidR="00E371FA" w:rsidRPr="00132F26">
              <w:rPr>
                <w:b/>
                <w:bCs/>
                <w:iCs/>
                <w:sz w:val="16"/>
                <w:szCs w:val="16"/>
              </w:rPr>
              <w:t>5%)</w:t>
            </w:r>
          </w:p>
        </w:tc>
      </w:tr>
    </w:tbl>
    <w:p w14:paraId="28ED21CC" w14:textId="77777777" w:rsidR="008C2F1A" w:rsidRDefault="008C2F1A" w:rsidP="008C2F1A">
      <w:pPr>
        <w:pStyle w:val="ListParagraph"/>
        <w:spacing w:after="0" w:line="259" w:lineRule="auto"/>
        <w:ind w:left="0" w:right="0" w:firstLine="0"/>
      </w:pPr>
    </w:p>
    <w:p w14:paraId="23477B12" w14:textId="14D0CA49" w:rsidR="00A91DE2" w:rsidRPr="008C2F1A" w:rsidRDefault="008C2F1A" w:rsidP="00DB66A5">
      <w:pPr>
        <w:pStyle w:val="ListParagraph"/>
        <w:numPr>
          <w:ilvl w:val="0"/>
          <w:numId w:val="10"/>
        </w:numPr>
        <w:spacing w:after="0" w:line="259" w:lineRule="auto"/>
        <w:ind w:left="0" w:right="0" w:firstLine="0"/>
      </w:pPr>
      <w:r w:rsidRPr="008C2F1A">
        <w:t>2017</w:t>
      </w:r>
    </w:p>
    <w:tbl>
      <w:tblPr>
        <w:tblW w:w="5017" w:type="pct"/>
        <w:tblLayout w:type="fixed"/>
        <w:tblLook w:val="04A0" w:firstRow="1" w:lastRow="0" w:firstColumn="1" w:lastColumn="0" w:noHBand="0" w:noVBand="1"/>
      </w:tblPr>
      <w:tblGrid>
        <w:gridCol w:w="480"/>
        <w:gridCol w:w="973"/>
        <w:gridCol w:w="634"/>
        <w:gridCol w:w="1177"/>
        <w:gridCol w:w="1094"/>
        <w:gridCol w:w="1313"/>
        <w:gridCol w:w="1134"/>
        <w:gridCol w:w="1049"/>
        <w:gridCol w:w="1137"/>
        <w:gridCol w:w="1137"/>
        <w:gridCol w:w="1049"/>
        <w:gridCol w:w="1398"/>
      </w:tblGrid>
      <w:tr w:rsidR="00F63BCC" w:rsidRPr="00845712" w14:paraId="452CDFC1" w14:textId="77777777" w:rsidTr="00132F26">
        <w:trPr>
          <w:trHeight w:val="288"/>
        </w:trPr>
        <w:tc>
          <w:tcPr>
            <w:tcW w:w="191"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532304C2" w14:textId="77777777" w:rsidR="00F63BCC" w:rsidRPr="00132F26" w:rsidRDefault="00F63BCC" w:rsidP="00132F26">
            <w:pPr>
              <w:rPr>
                <w:sz w:val="16"/>
                <w:szCs w:val="16"/>
              </w:rPr>
            </w:pPr>
            <w:r w:rsidRPr="00132F26">
              <w:rPr>
                <w:sz w:val="16"/>
                <w:szCs w:val="16"/>
              </w:rPr>
              <w:t>Offspring</w:t>
            </w:r>
          </w:p>
        </w:tc>
        <w:tc>
          <w:tcPr>
            <w:tcW w:w="387" w:type="pct"/>
            <w:tcBorders>
              <w:top w:val="single" w:sz="8" w:space="0" w:color="000000"/>
              <w:left w:val="nil"/>
              <w:bottom w:val="single" w:sz="8" w:space="0" w:color="000000"/>
              <w:right w:val="nil"/>
            </w:tcBorders>
            <w:shd w:val="clear" w:color="000000" w:fill="D9D9D9"/>
            <w:vAlign w:val="center"/>
            <w:hideMark/>
          </w:tcPr>
          <w:p w14:paraId="017A77D9" w14:textId="77777777" w:rsidR="00F63BCC" w:rsidRPr="00132F26" w:rsidRDefault="00F63BCC" w:rsidP="00845712">
            <w:pPr>
              <w:rPr>
                <w:sz w:val="16"/>
                <w:szCs w:val="16"/>
              </w:rPr>
            </w:pPr>
            <w:r w:rsidRPr="00132F26">
              <w:rPr>
                <w:sz w:val="16"/>
                <w:szCs w:val="16"/>
              </w:rPr>
              <w:t> </w:t>
            </w:r>
          </w:p>
        </w:tc>
        <w:tc>
          <w:tcPr>
            <w:tcW w:w="252" w:type="pct"/>
            <w:tcBorders>
              <w:top w:val="single" w:sz="8" w:space="0" w:color="000000"/>
              <w:left w:val="nil"/>
              <w:bottom w:val="single" w:sz="8" w:space="0" w:color="000000"/>
              <w:right w:val="nil"/>
            </w:tcBorders>
            <w:shd w:val="clear" w:color="000000" w:fill="D9D9D9"/>
            <w:vAlign w:val="center"/>
            <w:hideMark/>
          </w:tcPr>
          <w:p w14:paraId="52546C7D" w14:textId="77777777" w:rsidR="00F63BCC" w:rsidRPr="00132F26" w:rsidRDefault="00F63BCC" w:rsidP="00845712">
            <w:pPr>
              <w:rPr>
                <w:sz w:val="16"/>
                <w:szCs w:val="16"/>
              </w:rPr>
            </w:pPr>
            <w:r w:rsidRPr="00132F26">
              <w:rPr>
                <w:sz w:val="16"/>
                <w:szCs w:val="16"/>
              </w:rPr>
              <w:t> </w:t>
            </w:r>
          </w:p>
        </w:tc>
        <w:tc>
          <w:tcPr>
            <w:tcW w:w="3614" w:type="pct"/>
            <w:gridSpan w:val="8"/>
            <w:tcBorders>
              <w:top w:val="single" w:sz="8" w:space="0" w:color="000000"/>
              <w:left w:val="nil"/>
              <w:bottom w:val="single" w:sz="8" w:space="0" w:color="000000"/>
              <w:right w:val="nil"/>
            </w:tcBorders>
            <w:shd w:val="clear" w:color="000000" w:fill="D9D9D9"/>
            <w:vAlign w:val="center"/>
            <w:hideMark/>
          </w:tcPr>
          <w:p w14:paraId="7F9D7DE7" w14:textId="25D59D3E" w:rsidR="00F63BCC" w:rsidRPr="00132F26" w:rsidRDefault="00F63BCC" w:rsidP="00F63BCC">
            <w:pPr>
              <w:jc w:val="center"/>
              <w:rPr>
                <w:sz w:val="16"/>
                <w:szCs w:val="16"/>
              </w:rPr>
            </w:pPr>
            <w:r w:rsidRPr="00132F26">
              <w:rPr>
                <w:sz w:val="16"/>
                <w:szCs w:val="16"/>
              </w:rPr>
              <w:t>Parents </w:t>
            </w:r>
          </w:p>
        </w:tc>
        <w:tc>
          <w:tcPr>
            <w:tcW w:w="556" w:type="pct"/>
            <w:tcBorders>
              <w:top w:val="single" w:sz="8" w:space="0" w:color="000000"/>
              <w:left w:val="nil"/>
              <w:bottom w:val="single" w:sz="8" w:space="0" w:color="000000"/>
              <w:right w:val="single" w:sz="8" w:space="0" w:color="000000"/>
            </w:tcBorders>
            <w:shd w:val="clear" w:color="000000" w:fill="D9D9D9"/>
            <w:vAlign w:val="center"/>
            <w:hideMark/>
          </w:tcPr>
          <w:p w14:paraId="57F3F5E3" w14:textId="77777777" w:rsidR="00F63BCC" w:rsidRPr="00132F26" w:rsidRDefault="00F63BCC" w:rsidP="00845712">
            <w:pPr>
              <w:rPr>
                <w:sz w:val="16"/>
                <w:szCs w:val="16"/>
              </w:rPr>
            </w:pPr>
            <w:r w:rsidRPr="00132F26">
              <w:rPr>
                <w:sz w:val="16"/>
                <w:szCs w:val="16"/>
              </w:rPr>
              <w:t> </w:t>
            </w:r>
          </w:p>
        </w:tc>
      </w:tr>
      <w:tr w:rsidR="00C45289" w:rsidRPr="00845712" w14:paraId="7F3A1600" w14:textId="77777777" w:rsidTr="00132F26">
        <w:trPr>
          <w:trHeight w:val="288"/>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6590C43B" w14:textId="77777777" w:rsidR="00845712" w:rsidRPr="00132F26" w:rsidRDefault="00845712" w:rsidP="00845712">
            <w:pPr>
              <w:rPr>
                <w:sz w:val="16"/>
                <w:szCs w:val="16"/>
              </w:rPr>
            </w:pPr>
          </w:p>
        </w:tc>
        <w:tc>
          <w:tcPr>
            <w:tcW w:w="387" w:type="pct"/>
            <w:tcBorders>
              <w:top w:val="nil"/>
              <w:left w:val="nil"/>
              <w:bottom w:val="nil"/>
              <w:right w:val="nil"/>
            </w:tcBorders>
            <w:shd w:val="clear" w:color="auto" w:fill="auto"/>
            <w:vAlign w:val="center"/>
            <w:hideMark/>
          </w:tcPr>
          <w:p w14:paraId="7DC4F275" w14:textId="77777777" w:rsidR="00845712" w:rsidRPr="00132F26" w:rsidRDefault="00845712" w:rsidP="00845712">
            <w:pPr>
              <w:jc w:val="center"/>
              <w:rPr>
                <w:sz w:val="16"/>
                <w:szCs w:val="16"/>
              </w:rPr>
            </w:pPr>
            <w:r w:rsidRPr="00132F26">
              <w:rPr>
                <w:sz w:val="16"/>
                <w:szCs w:val="16"/>
              </w:rPr>
              <w:t xml:space="preserve"> </w:t>
            </w:r>
          </w:p>
        </w:tc>
        <w:tc>
          <w:tcPr>
            <w:tcW w:w="252" w:type="pct"/>
            <w:tcBorders>
              <w:top w:val="nil"/>
              <w:left w:val="nil"/>
              <w:bottom w:val="nil"/>
              <w:right w:val="single" w:sz="8" w:space="0" w:color="000000"/>
            </w:tcBorders>
            <w:shd w:val="clear" w:color="auto" w:fill="auto"/>
            <w:vAlign w:val="center"/>
            <w:hideMark/>
          </w:tcPr>
          <w:p w14:paraId="07966958" w14:textId="77777777" w:rsidR="00845712" w:rsidRPr="00132F26" w:rsidRDefault="00845712" w:rsidP="00845712">
            <w:pPr>
              <w:ind w:firstLineChars="100" w:firstLine="160"/>
              <w:rPr>
                <w:sz w:val="16"/>
                <w:szCs w:val="16"/>
              </w:rPr>
            </w:pPr>
            <w:r w:rsidRPr="00132F26">
              <w:rPr>
                <w:sz w:val="16"/>
                <w:szCs w:val="16"/>
              </w:rPr>
              <w:t xml:space="preserve"> </w:t>
            </w:r>
          </w:p>
        </w:tc>
        <w:tc>
          <w:tcPr>
            <w:tcW w:w="903" w:type="pct"/>
            <w:gridSpan w:val="2"/>
            <w:tcBorders>
              <w:top w:val="single" w:sz="8" w:space="0" w:color="000000"/>
              <w:left w:val="nil"/>
              <w:bottom w:val="single" w:sz="8" w:space="0" w:color="000000"/>
              <w:right w:val="single" w:sz="8" w:space="0" w:color="000000"/>
            </w:tcBorders>
            <w:shd w:val="clear" w:color="auto" w:fill="auto"/>
            <w:vAlign w:val="center"/>
            <w:hideMark/>
          </w:tcPr>
          <w:p w14:paraId="30540BBE" w14:textId="77777777" w:rsidR="00845712" w:rsidRPr="00132F26" w:rsidRDefault="00845712" w:rsidP="00845712">
            <w:pPr>
              <w:jc w:val="center"/>
              <w:rPr>
                <w:sz w:val="16"/>
                <w:szCs w:val="16"/>
              </w:rPr>
            </w:pPr>
            <w:r w:rsidRPr="00132F26">
              <w:rPr>
                <w:sz w:val="16"/>
                <w:szCs w:val="16"/>
              </w:rPr>
              <w:t>2012</w:t>
            </w:r>
          </w:p>
        </w:tc>
        <w:tc>
          <w:tcPr>
            <w:tcW w:w="1390" w:type="pct"/>
            <w:gridSpan w:val="3"/>
            <w:tcBorders>
              <w:top w:val="single" w:sz="8" w:space="0" w:color="000000"/>
              <w:left w:val="nil"/>
              <w:bottom w:val="nil"/>
              <w:right w:val="single" w:sz="8" w:space="0" w:color="000000"/>
            </w:tcBorders>
            <w:shd w:val="clear" w:color="auto" w:fill="auto"/>
            <w:vAlign w:val="center"/>
            <w:hideMark/>
          </w:tcPr>
          <w:p w14:paraId="23534966" w14:textId="77777777" w:rsidR="00845712" w:rsidRPr="00132F26" w:rsidRDefault="00845712" w:rsidP="00845712">
            <w:pPr>
              <w:jc w:val="center"/>
              <w:rPr>
                <w:sz w:val="16"/>
                <w:szCs w:val="16"/>
              </w:rPr>
            </w:pPr>
            <w:r w:rsidRPr="00132F26">
              <w:rPr>
                <w:sz w:val="16"/>
                <w:szCs w:val="16"/>
              </w:rPr>
              <w:t>2013</w:t>
            </w:r>
          </w:p>
        </w:tc>
        <w:tc>
          <w:tcPr>
            <w:tcW w:w="1321" w:type="pct"/>
            <w:gridSpan w:val="3"/>
            <w:tcBorders>
              <w:top w:val="single" w:sz="8" w:space="0" w:color="000000"/>
              <w:left w:val="nil"/>
              <w:bottom w:val="nil"/>
              <w:right w:val="single" w:sz="8" w:space="0" w:color="000000"/>
            </w:tcBorders>
            <w:shd w:val="clear" w:color="auto" w:fill="auto"/>
            <w:vAlign w:val="center"/>
            <w:hideMark/>
          </w:tcPr>
          <w:p w14:paraId="4D338B92" w14:textId="77777777" w:rsidR="00845712" w:rsidRPr="00132F26" w:rsidRDefault="00845712" w:rsidP="00845712">
            <w:pPr>
              <w:jc w:val="center"/>
              <w:rPr>
                <w:sz w:val="16"/>
                <w:szCs w:val="16"/>
              </w:rPr>
            </w:pPr>
            <w:r w:rsidRPr="00132F26">
              <w:rPr>
                <w:sz w:val="16"/>
                <w:szCs w:val="16"/>
              </w:rPr>
              <w:t>2014</w:t>
            </w:r>
          </w:p>
        </w:tc>
        <w:tc>
          <w:tcPr>
            <w:tcW w:w="556" w:type="pct"/>
            <w:vMerge w:val="restart"/>
            <w:tcBorders>
              <w:top w:val="nil"/>
              <w:left w:val="single" w:sz="8" w:space="0" w:color="000000"/>
              <w:bottom w:val="nil"/>
              <w:right w:val="single" w:sz="8" w:space="0" w:color="000000"/>
            </w:tcBorders>
            <w:shd w:val="clear" w:color="auto" w:fill="auto"/>
            <w:vAlign w:val="center"/>
            <w:hideMark/>
          </w:tcPr>
          <w:p w14:paraId="4D7E3EBF" w14:textId="77777777" w:rsidR="00845712" w:rsidRPr="00132F26" w:rsidRDefault="00845712" w:rsidP="00845712">
            <w:pPr>
              <w:jc w:val="center"/>
              <w:rPr>
                <w:sz w:val="16"/>
                <w:szCs w:val="16"/>
              </w:rPr>
            </w:pPr>
            <w:r w:rsidRPr="00132F26">
              <w:rPr>
                <w:sz w:val="16"/>
                <w:szCs w:val="16"/>
              </w:rPr>
              <w:t xml:space="preserve">Assigned (%) </w:t>
            </w:r>
          </w:p>
        </w:tc>
      </w:tr>
      <w:tr w:rsidR="00C45289" w:rsidRPr="00845712" w14:paraId="5C28181D" w14:textId="77777777" w:rsidTr="00132F26">
        <w:trPr>
          <w:trHeight w:val="275"/>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726AFE6D" w14:textId="77777777" w:rsidR="00845712" w:rsidRPr="00132F26" w:rsidRDefault="00845712" w:rsidP="00845712">
            <w:pPr>
              <w:rPr>
                <w:sz w:val="16"/>
                <w:szCs w:val="16"/>
              </w:rPr>
            </w:pPr>
          </w:p>
        </w:tc>
        <w:tc>
          <w:tcPr>
            <w:tcW w:w="387" w:type="pct"/>
            <w:tcBorders>
              <w:top w:val="nil"/>
              <w:left w:val="nil"/>
              <w:bottom w:val="nil"/>
              <w:right w:val="nil"/>
            </w:tcBorders>
            <w:shd w:val="clear" w:color="auto" w:fill="auto"/>
            <w:vAlign w:val="center"/>
            <w:hideMark/>
          </w:tcPr>
          <w:p w14:paraId="0DAF8254" w14:textId="77777777" w:rsidR="00845712" w:rsidRPr="00132F26" w:rsidRDefault="00845712" w:rsidP="00845712">
            <w:pPr>
              <w:jc w:val="center"/>
              <w:rPr>
                <w:sz w:val="16"/>
                <w:szCs w:val="16"/>
              </w:rPr>
            </w:pPr>
          </w:p>
        </w:tc>
        <w:tc>
          <w:tcPr>
            <w:tcW w:w="252" w:type="pct"/>
            <w:tcBorders>
              <w:top w:val="nil"/>
              <w:left w:val="nil"/>
              <w:bottom w:val="nil"/>
              <w:right w:val="single" w:sz="8" w:space="0" w:color="000000"/>
            </w:tcBorders>
            <w:shd w:val="clear" w:color="auto" w:fill="auto"/>
            <w:vAlign w:val="center"/>
            <w:hideMark/>
          </w:tcPr>
          <w:p w14:paraId="21278531" w14:textId="77777777" w:rsidR="00845712" w:rsidRPr="00132F26" w:rsidRDefault="00845712" w:rsidP="00845712">
            <w:pPr>
              <w:ind w:firstLineChars="100" w:firstLine="160"/>
              <w:rPr>
                <w:sz w:val="16"/>
                <w:szCs w:val="16"/>
              </w:rPr>
            </w:pPr>
            <w:r w:rsidRPr="00132F26">
              <w:rPr>
                <w:sz w:val="16"/>
                <w:szCs w:val="16"/>
              </w:rPr>
              <w:t xml:space="preserve"> </w:t>
            </w:r>
          </w:p>
        </w:tc>
        <w:tc>
          <w:tcPr>
            <w:tcW w:w="468" w:type="pct"/>
            <w:tcBorders>
              <w:top w:val="nil"/>
              <w:left w:val="nil"/>
              <w:bottom w:val="nil"/>
              <w:right w:val="single" w:sz="8" w:space="0" w:color="000000"/>
            </w:tcBorders>
            <w:shd w:val="clear" w:color="auto" w:fill="auto"/>
            <w:vAlign w:val="center"/>
            <w:hideMark/>
          </w:tcPr>
          <w:p w14:paraId="042D76E1" w14:textId="77777777" w:rsidR="00845712" w:rsidRPr="00132F26" w:rsidRDefault="00845712" w:rsidP="00845712">
            <w:pPr>
              <w:jc w:val="center"/>
              <w:rPr>
                <w:sz w:val="16"/>
                <w:szCs w:val="16"/>
              </w:rPr>
            </w:pPr>
            <w:r w:rsidRPr="00132F26">
              <w:rPr>
                <w:sz w:val="16"/>
                <w:szCs w:val="16"/>
              </w:rPr>
              <w:t>Outplant</w:t>
            </w:r>
          </w:p>
        </w:tc>
        <w:tc>
          <w:tcPr>
            <w:tcW w:w="435" w:type="pct"/>
            <w:tcBorders>
              <w:top w:val="nil"/>
              <w:left w:val="nil"/>
              <w:bottom w:val="nil"/>
              <w:right w:val="single" w:sz="8" w:space="0" w:color="000000"/>
            </w:tcBorders>
            <w:shd w:val="clear" w:color="auto" w:fill="auto"/>
            <w:vAlign w:val="center"/>
            <w:hideMark/>
          </w:tcPr>
          <w:p w14:paraId="5F36538D" w14:textId="77777777" w:rsidR="00845712" w:rsidRPr="00132F26" w:rsidRDefault="00845712" w:rsidP="00845712">
            <w:pPr>
              <w:jc w:val="center"/>
              <w:rPr>
                <w:sz w:val="16"/>
                <w:szCs w:val="16"/>
              </w:rPr>
            </w:pPr>
            <w:r w:rsidRPr="00132F26">
              <w:rPr>
                <w:sz w:val="16"/>
                <w:szCs w:val="16"/>
              </w:rPr>
              <w:t xml:space="preserve">Carcass </w:t>
            </w:r>
          </w:p>
        </w:tc>
        <w:tc>
          <w:tcPr>
            <w:tcW w:w="522" w:type="pct"/>
            <w:tcBorders>
              <w:top w:val="single" w:sz="8" w:space="0" w:color="000000"/>
              <w:left w:val="nil"/>
              <w:bottom w:val="nil"/>
              <w:right w:val="single" w:sz="8" w:space="0" w:color="000000"/>
            </w:tcBorders>
            <w:shd w:val="clear" w:color="auto" w:fill="auto"/>
            <w:vAlign w:val="center"/>
            <w:hideMark/>
          </w:tcPr>
          <w:p w14:paraId="423042CE" w14:textId="77777777" w:rsidR="00845712" w:rsidRPr="00132F26" w:rsidRDefault="00845712" w:rsidP="00845712">
            <w:pPr>
              <w:jc w:val="center"/>
              <w:rPr>
                <w:sz w:val="16"/>
                <w:szCs w:val="16"/>
              </w:rPr>
            </w:pPr>
            <w:r w:rsidRPr="00132F26">
              <w:rPr>
                <w:sz w:val="16"/>
                <w:szCs w:val="16"/>
              </w:rPr>
              <w:t>Outplant</w:t>
            </w:r>
          </w:p>
        </w:tc>
        <w:tc>
          <w:tcPr>
            <w:tcW w:w="451" w:type="pct"/>
            <w:tcBorders>
              <w:top w:val="single" w:sz="8" w:space="0" w:color="000000"/>
              <w:left w:val="nil"/>
              <w:bottom w:val="nil"/>
              <w:right w:val="single" w:sz="8" w:space="0" w:color="000000"/>
            </w:tcBorders>
            <w:shd w:val="clear" w:color="auto" w:fill="auto"/>
            <w:vAlign w:val="center"/>
            <w:hideMark/>
          </w:tcPr>
          <w:p w14:paraId="507FB8F8" w14:textId="7D182D93" w:rsidR="00845712" w:rsidRPr="00132F26" w:rsidRDefault="00845712" w:rsidP="002A29A1">
            <w:pPr>
              <w:jc w:val="center"/>
              <w:rPr>
                <w:sz w:val="16"/>
                <w:szCs w:val="16"/>
              </w:rPr>
            </w:pPr>
            <w:proofErr w:type="spellStart"/>
            <w:r w:rsidRPr="00132F26">
              <w:rPr>
                <w:sz w:val="16"/>
                <w:szCs w:val="16"/>
              </w:rPr>
              <w:t>Reintro</w:t>
            </w:r>
            <w:proofErr w:type="spellEnd"/>
            <w:r w:rsidR="002A29A1" w:rsidRPr="00132F26">
              <w:rPr>
                <w:sz w:val="16"/>
                <w:szCs w:val="16"/>
              </w:rPr>
              <w:t>.</w:t>
            </w:r>
          </w:p>
        </w:tc>
        <w:tc>
          <w:tcPr>
            <w:tcW w:w="417" w:type="pct"/>
            <w:tcBorders>
              <w:top w:val="single" w:sz="8" w:space="0" w:color="000000"/>
              <w:left w:val="nil"/>
              <w:bottom w:val="nil"/>
              <w:right w:val="single" w:sz="8" w:space="0" w:color="000000"/>
            </w:tcBorders>
            <w:shd w:val="clear" w:color="auto" w:fill="auto"/>
            <w:vAlign w:val="center"/>
            <w:hideMark/>
          </w:tcPr>
          <w:p w14:paraId="4EE7DDA8" w14:textId="62A6A8AA" w:rsidR="00845712" w:rsidRPr="00132F26" w:rsidRDefault="00845712" w:rsidP="00845712">
            <w:pPr>
              <w:jc w:val="center"/>
              <w:rPr>
                <w:sz w:val="16"/>
                <w:szCs w:val="16"/>
              </w:rPr>
            </w:pPr>
            <w:r w:rsidRPr="00132F26">
              <w:rPr>
                <w:sz w:val="16"/>
                <w:szCs w:val="16"/>
              </w:rPr>
              <w:t>Carcass</w:t>
            </w:r>
            <w:r w:rsidR="00390245">
              <w:rPr>
                <w:sz w:val="16"/>
                <w:szCs w:val="16"/>
              </w:rPr>
              <w:t xml:space="preserve">/ </w:t>
            </w:r>
            <w:proofErr w:type="spellStart"/>
            <w:r w:rsidR="00390245">
              <w:rPr>
                <w:sz w:val="16"/>
                <w:szCs w:val="16"/>
              </w:rPr>
              <w:t>Reintro</w:t>
            </w:r>
            <w:proofErr w:type="spellEnd"/>
            <w:r w:rsidRPr="00132F26">
              <w:rPr>
                <w:sz w:val="16"/>
                <w:szCs w:val="16"/>
              </w:rPr>
              <w:t xml:space="preserve"> </w:t>
            </w:r>
          </w:p>
        </w:tc>
        <w:tc>
          <w:tcPr>
            <w:tcW w:w="452" w:type="pct"/>
            <w:tcBorders>
              <w:top w:val="single" w:sz="8" w:space="0" w:color="000000"/>
              <w:left w:val="nil"/>
              <w:bottom w:val="nil"/>
              <w:right w:val="single" w:sz="8" w:space="0" w:color="000000"/>
            </w:tcBorders>
            <w:shd w:val="clear" w:color="auto" w:fill="auto"/>
            <w:vAlign w:val="center"/>
            <w:hideMark/>
          </w:tcPr>
          <w:p w14:paraId="302F4E86" w14:textId="77777777" w:rsidR="00845712" w:rsidRPr="00132F26" w:rsidRDefault="00845712" w:rsidP="00845712">
            <w:pPr>
              <w:jc w:val="center"/>
              <w:rPr>
                <w:sz w:val="16"/>
                <w:szCs w:val="16"/>
              </w:rPr>
            </w:pPr>
            <w:r w:rsidRPr="00132F26">
              <w:rPr>
                <w:sz w:val="16"/>
                <w:szCs w:val="16"/>
              </w:rPr>
              <w:t>Outplant</w:t>
            </w:r>
          </w:p>
        </w:tc>
        <w:tc>
          <w:tcPr>
            <w:tcW w:w="452" w:type="pct"/>
            <w:tcBorders>
              <w:top w:val="single" w:sz="8" w:space="0" w:color="000000"/>
              <w:left w:val="nil"/>
              <w:bottom w:val="nil"/>
              <w:right w:val="single" w:sz="8" w:space="0" w:color="000000"/>
            </w:tcBorders>
            <w:shd w:val="clear" w:color="auto" w:fill="auto"/>
            <w:vAlign w:val="center"/>
            <w:hideMark/>
          </w:tcPr>
          <w:p w14:paraId="21E43203" w14:textId="28D9D3D3" w:rsidR="00845712" w:rsidRPr="00132F26" w:rsidRDefault="00845712" w:rsidP="002A29A1">
            <w:pPr>
              <w:jc w:val="center"/>
              <w:rPr>
                <w:sz w:val="16"/>
                <w:szCs w:val="16"/>
              </w:rPr>
            </w:pPr>
            <w:proofErr w:type="spellStart"/>
            <w:r w:rsidRPr="00132F26">
              <w:rPr>
                <w:sz w:val="16"/>
                <w:szCs w:val="16"/>
              </w:rPr>
              <w:t>Reintro</w:t>
            </w:r>
            <w:proofErr w:type="spellEnd"/>
            <w:r w:rsidR="002A29A1" w:rsidRPr="00132F26">
              <w:rPr>
                <w:sz w:val="16"/>
                <w:szCs w:val="16"/>
              </w:rPr>
              <w:t>.</w:t>
            </w:r>
          </w:p>
        </w:tc>
        <w:tc>
          <w:tcPr>
            <w:tcW w:w="417" w:type="pct"/>
            <w:tcBorders>
              <w:top w:val="single" w:sz="8" w:space="0" w:color="000000"/>
              <w:left w:val="nil"/>
              <w:bottom w:val="nil"/>
              <w:right w:val="single" w:sz="8" w:space="0" w:color="000000"/>
            </w:tcBorders>
            <w:shd w:val="clear" w:color="auto" w:fill="auto"/>
            <w:vAlign w:val="center"/>
            <w:hideMark/>
          </w:tcPr>
          <w:p w14:paraId="4A5F73EE" w14:textId="77777777" w:rsidR="00845712" w:rsidRPr="00132F26" w:rsidRDefault="00845712" w:rsidP="00845712">
            <w:pPr>
              <w:jc w:val="center"/>
              <w:rPr>
                <w:sz w:val="16"/>
                <w:szCs w:val="16"/>
              </w:rPr>
            </w:pPr>
            <w:r w:rsidRPr="00132F26">
              <w:rPr>
                <w:sz w:val="16"/>
                <w:szCs w:val="16"/>
              </w:rPr>
              <w:t xml:space="preserve">Carcass </w:t>
            </w:r>
          </w:p>
        </w:tc>
        <w:tc>
          <w:tcPr>
            <w:tcW w:w="556" w:type="pct"/>
            <w:vMerge/>
            <w:tcBorders>
              <w:top w:val="nil"/>
              <w:left w:val="single" w:sz="8" w:space="0" w:color="000000"/>
              <w:bottom w:val="nil"/>
              <w:right w:val="single" w:sz="8" w:space="0" w:color="000000"/>
            </w:tcBorders>
            <w:vAlign w:val="center"/>
            <w:hideMark/>
          </w:tcPr>
          <w:p w14:paraId="4AEF5F4E" w14:textId="77777777" w:rsidR="00845712" w:rsidRPr="00132F26" w:rsidRDefault="00845712" w:rsidP="00845712">
            <w:pPr>
              <w:rPr>
                <w:sz w:val="16"/>
                <w:szCs w:val="16"/>
              </w:rPr>
            </w:pPr>
          </w:p>
        </w:tc>
      </w:tr>
      <w:tr w:rsidR="00C45289" w:rsidRPr="00845712" w14:paraId="35DC2D5E" w14:textId="77777777" w:rsidTr="00132F26">
        <w:trPr>
          <w:trHeight w:val="275"/>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0931F624" w14:textId="77777777" w:rsidR="00845712" w:rsidRPr="00132F26" w:rsidRDefault="00845712" w:rsidP="00845712">
            <w:pPr>
              <w:rPr>
                <w:sz w:val="16"/>
                <w:szCs w:val="16"/>
              </w:rPr>
            </w:pPr>
          </w:p>
        </w:tc>
        <w:tc>
          <w:tcPr>
            <w:tcW w:w="387" w:type="pct"/>
            <w:vMerge w:val="restart"/>
            <w:tcBorders>
              <w:top w:val="nil"/>
              <w:left w:val="single" w:sz="8" w:space="0" w:color="auto"/>
              <w:bottom w:val="single" w:sz="8" w:space="0" w:color="000000"/>
              <w:right w:val="nil"/>
            </w:tcBorders>
            <w:shd w:val="clear" w:color="auto" w:fill="auto"/>
            <w:vAlign w:val="center"/>
            <w:hideMark/>
          </w:tcPr>
          <w:p w14:paraId="5CBC823E" w14:textId="77777777" w:rsidR="00845712" w:rsidRPr="00132F26" w:rsidRDefault="00845712" w:rsidP="00845712">
            <w:pPr>
              <w:rPr>
                <w:sz w:val="16"/>
                <w:szCs w:val="16"/>
              </w:rPr>
            </w:pPr>
            <w:r w:rsidRPr="00132F26">
              <w:rPr>
                <w:sz w:val="16"/>
                <w:szCs w:val="16"/>
              </w:rPr>
              <w:t xml:space="preserve">Sample type </w:t>
            </w:r>
          </w:p>
        </w:tc>
        <w:tc>
          <w:tcPr>
            <w:tcW w:w="252" w:type="pct"/>
            <w:vMerge w:val="restart"/>
            <w:tcBorders>
              <w:top w:val="nil"/>
              <w:left w:val="nil"/>
              <w:bottom w:val="nil"/>
              <w:right w:val="single" w:sz="8" w:space="0" w:color="000000"/>
            </w:tcBorders>
            <w:shd w:val="clear" w:color="auto" w:fill="auto"/>
            <w:vAlign w:val="center"/>
            <w:hideMark/>
          </w:tcPr>
          <w:p w14:paraId="46DD6315" w14:textId="77777777" w:rsidR="00845712" w:rsidRPr="00132F26" w:rsidRDefault="00845712" w:rsidP="00845712">
            <w:pPr>
              <w:jc w:val="center"/>
              <w:rPr>
                <w:i/>
                <w:iCs/>
                <w:sz w:val="16"/>
                <w:szCs w:val="16"/>
              </w:rPr>
            </w:pPr>
            <w:r w:rsidRPr="00132F26">
              <w:rPr>
                <w:i/>
                <w:iCs/>
                <w:sz w:val="16"/>
                <w:szCs w:val="16"/>
              </w:rPr>
              <w:t>N</w:t>
            </w:r>
            <w:r w:rsidRPr="00BA72F9">
              <w:rPr>
                <w:i/>
                <w:iCs/>
                <w:sz w:val="16"/>
                <w:szCs w:val="16"/>
              </w:rPr>
              <w:t xml:space="preserve"> </w:t>
            </w:r>
          </w:p>
        </w:tc>
        <w:tc>
          <w:tcPr>
            <w:tcW w:w="468" w:type="pct"/>
            <w:tcBorders>
              <w:top w:val="nil"/>
              <w:left w:val="nil"/>
              <w:bottom w:val="nil"/>
              <w:right w:val="single" w:sz="8" w:space="0" w:color="000000"/>
            </w:tcBorders>
            <w:shd w:val="clear" w:color="auto" w:fill="auto"/>
            <w:vAlign w:val="center"/>
            <w:hideMark/>
          </w:tcPr>
          <w:p w14:paraId="362EFF4F" w14:textId="77777777" w:rsidR="00845712" w:rsidRPr="00132F26" w:rsidRDefault="00845712" w:rsidP="00845712">
            <w:pPr>
              <w:jc w:val="center"/>
              <w:rPr>
                <w:sz w:val="16"/>
                <w:szCs w:val="16"/>
              </w:rPr>
            </w:pPr>
            <w:r w:rsidRPr="00132F26">
              <w:rPr>
                <w:sz w:val="16"/>
                <w:szCs w:val="16"/>
              </w:rPr>
              <w:t>(</w:t>
            </w:r>
            <w:r w:rsidRPr="00132F26">
              <w:rPr>
                <w:i/>
                <w:sz w:val="16"/>
                <w:szCs w:val="16"/>
              </w:rPr>
              <w:t>N</w:t>
            </w:r>
            <w:r w:rsidRPr="00132F26">
              <w:rPr>
                <w:sz w:val="16"/>
                <w:szCs w:val="16"/>
              </w:rPr>
              <w:t xml:space="preserve"> = 258) </w:t>
            </w:r>
          </w:p>
        </w:tc>
        <w:tc>
          <w:tcPr>
            <w:tcW w:w="435" w:type="pct"/>
            <w:tcBorders>
              <w:top w:val="nil"/>
              <w:left w:val="nil"/>
              <w:bottom w:val="nil"/>
              <w:right w:val="single" w:sz="8" w:space="0" w:color="000000"/>
            </w:tcBorders>
            <w:shd w:val="clear" w:color="auto" w:fill="auto"/>
            <w:vAlign w:val="center"/>
            <w:hideMark/>
          </w:tcPr>
          <w:p w14:paraId="44055C01" w14:textId="77777777"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84) </w:t>
            </w:r>
          </w:p>
        </w:tc>
        <w:tc>
          <w:tcPr>
            <w:tcW w:w="522" w:type="pct"/>
            <w:tcBorders>
              <w:top w:val="nil"/>
              <w:left w:val="nil"/>
              <w:bottom w:val="nil"/>
              <w:right w:val="single" w:sz="8" w:space="0" w:color="000000"/>
            </w:tcBorders>
            <w:shd w:val="clear" w:color="auto" w:fill="auto"/>
            <w:vAlign w:val="center"/>
            <w:hideMark/>
          </w:tcPr>
          <w:p w14:paraId="1CA77831" w14:textId="77777777" w:rsidR="00845712" w:rsidRPr="00132F26" w:rsidRDefault="00845712" w:rsidP="00845712">
            <w:pPr>
              <w:jc w:val="center"/>
              <w:rPr>
                <w:sz w:val="16"/>
                <w:szCs w:val="16"/>
              </w:rPr>
            </w:pPr>
            <w:r w:rsidRPr="00132F26">
              <w:rPr>
                <w:sz w:val="16"/>
                <w:szCs w:val="16"/>
              </w:rPr>
              <w:t xml:space="preserve"> (N = 1125) </w:t>
            </w:r>
          </w:p>
        </w:tc>
        <w:tc>
          <w:tcPr>
            <w:tcW w:w="451" w:type="pct"/>
            <w:tcBorders>
              <w:top w:val="nil"/>
              <w:left w:val="nil"/>
              <w:bottom w:val="nil"/>
              <w:right w:val="single" w:sz="8" w:space="0" w:color="000000"/>
            </w:tcBorders>
            <w:shd w:val="clear" w:color="auto" w:fill="auto"/>
            <w:vAlign w:val="center"/>
            <w:hideMark/>
          </w:tcPr>
          <w:p w14:paraId="5FBAC3DE" w14:textId="77777777"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554) </w:t>
            </w:r>
          </w:p>
        </w:tc>
        <w:tc>
          <w:tcPr>
            <w:tcW w:w="417" w:type="pct"/>
            <w:tcBorders>
              <w:top w:val="nil"/>
              <w:left w:val="nil"/>
              <w:bottom w:val="nil"/>
              <w:right w:val="single" w:sz="8" w:space="0" w:color="000000"/>
            </w:tcBorders>
            <w:shd w:val="clear" w:color="auto" w:fill="auto"/>
            <w:vAlign w:val="center"/>
            <w:hideMark/>
          </w:tcPr>
          <w:p w14:paraId="1AF91436" w14:textId="296B603F"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39</w:t>
            </w:r>
            <w:r w:rsidR="00390245">
              <w:rPr>
                <w:sz w:val="16"/>
                <w:szCs w:val="16"/>
              </w:rPr>
              <w:t>/554</w:t>
            </w:r>
            <w:r w:rsidRPr="00132F26">
              <w:rPr>
                <w:sz w:val="16"/>
                <w:szCs w:val="16"/>
              </w:rPr>
              <w:t xml:space="preserve">) </w:t>
            </w:r>
          </w:p>
        </w:tc>
        <w:tc>
          <w:tcPr>
            <w:tcW w:w="452" w:type="pct"/>
            <w:tcBorders>
              <w:top w:val="nil"/>
              <w:left w:val="nil"/>
              <w:bottom w:val="nil"/>
              <w:right w:val="single" w:sz="8" w:space="0" w:color="000000"/>
            </w:tcBorders>
            <w:shd w:val="clear" w:color="auto" w:fill="auto"/>
            <w:vAlign w:val="center"/>
            <w:hideMark/>
          </w:tcPr>
          <w:p w14:paraId="6089190F" w14:textId="77777777" w:rsidR="00845712" w:rsidRPr="00132F26" w:rsidRDefault="00845712" w:rsidP="00845712">
            <w:pPr>
              <w:jc w:val="center"/>
              <w:rPr>
                <w:sz w:val="16"/>
                <w:szCs w:val="16"/>
              </w:rPr>
            </w:pPr>
            <w:r w:rsidRPr="00132F26">
              <w:rPr>
                <w:sz w:val="16"/>
                <w:szCs w:val="16"/>
              </w:rPr>
              <w:t xml:space="preserve">(N = 861) </w:t>
            </w:r>
          </w:p>
        </w:tc>
        <w:tc>
          <w:tcPr>
            <w:tcW w:w="452" w:type="pct"/>
            <w:tcBorders>
              <w:top w:val="nil"/>
              <w:left w:val="nil"/>
              <w:bottom w:val="nil"/>
              <w:right w:val="single" w:sz="8" w:space="0" w:color="000000"/>
            </w:tcBorders>
            <w:shd w:val="clear" w:color="auto" w:fill="auto"/>
            <w:vAlign w:val="center"/>
            <w:hideMark/>
          </w:tcPr>
          <w:p w14:paraId="06932C32" w14:textId="77777777"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754) </w:t>
            </w:r>
          </w:p>
        </w:tc>
        <w:tc>
          <w:tcPr>
            <w:tcW w:w="417" w:type="pct"/>
            <w:tcBorders>
              <w:top w:val="nil"/>
              <w:left w:val="nil"/>
              <w:bottom w:val="nil"/>
              <w:right w:val="single" w:sz="8" w:space="0" w:color="000000"/>
            </w:tcBorders>
            <w:shd w:val="clear" w:color="auto" w:fill="auto"/>
            <w:vAlign w:val="center"/>
            <w:hideMark/>
          </w:tcPr>
          <w:p w14:paraId="5713222D" w14:textId="77777777"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46) </w:t>
            </w:r>
          </w:p>
        </w:tc>
        <w:tc>
          <w:tcPr>
            <w:tcW w:w="556" w:type="pct"/>
            <w:vMerge/>
            <w:tcBorders>
              <w:top w:val="nil"/>
              <w:left w:val="single" w:sz="8" w:space="0" w:color="000000"/>
              <w:bottom w:val="nil"/>
              <w:right w:val="single" w:sz="8" w:space="0" w:color="000000"/>
            </w:tcBorders>
            <w:vAlign w:val="center"/>
            <w:hideMark/>
          </w:tcPr>
          <w:p w14:paraId="1412F20A" w14:textId="77777777" w:rsidR="00845712" w:rsidRPr="00132F26" w:rsidRDefault="00845712" w:rsidP="00845712">
            <w:pPr>
              <w:rPr>
                <w:sz w:val="16"/>
                <w:szCs w:val="16"/>
              </w:rPr>
            </w:pPr>
          </w:p>
        </w:tc>
      </w:tr>
      <w:tr w:rsidR="00C45289" w:rsidRPr="00845712" w14:paraId="165A635C" w14:textId="77777777" w:rsidTr="00132F26">
        <w:trPr>
          <w:trHeight w:val="407"/>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5AC550C7" w14:textId="77777777" w:rsidR="00845712" w:rsidRPr="00132F26" w:rsidRDefault="00845712" w:rsidP="00845712">
            <w:pPr>
              <w:rPr>
                <w:sz w:val="16"/>
                <w:szCs w:val="16"/>
              </w:rPr>
            </w:pPr>
          </w:p>
        </w:tc>
        <w:tc>
          <w:tcPr>
            <w:tcW w:w="387" w:type="pct"/>
            <w:vMerge/>
            <w:tcBorders>
              <w:top w:val="nil"/>
              <w:left w:val="single" w:sz="8" w:space="0" w:color="auto"/>
              <w:bottom w:val="single" w:sz="8" w:space="0" w:color="000000"/>
              <w:right w:val="nil"/>
            </w:tcBorders>
            <w:vAlign w:val="center"/>
            <w:hideMark/>
          </w:tcPr>
          <w:p w14:paraId="5EB8D621" w14:textId="77777777" w:rsidR="00845712" w:rsidRPr="00132F26" w:rsidRDefault="00845712" w:rsidP="00845712">
            <w:pPr>
              <w:rPr>
                <w:sz w:val="16"/>
                <w:szCs w:val="16"/>
              </w:rPr>
            </w:pPr>
          </w:p>
        </w:tc>
        <w:tc>
          <w:tcPr>
            <w:tcW w:w="252" w:type="pct"/>
            <w:vMerge/>
            <w:tcBorders>
              <w:top w:val="nil"/>
              <w:left w:val="nil"/>
              <w:bottom w:val="nil"/>
              <w:right w:val="single" w:sz="8" w:space="0" w:color="000000"/>
            </w:tcBorders>
            <w:vAlign w:val="center"/>
            <w:hideMark/>
          </w:tcPr>
          <w:p w14:paraId="73FBA925" w14:textId="77777777" w:rsidR="00845712" w:rsidRPr="00132F26" w:rsidRDefault="00845712" w:rsidP="00845712">
            <w:pPr>
              <w:rPr>
                <w:i/>
                <w:iCs/>
                <w:sz w:val="16"/>
                <w:szCs w:val="16"/>
              </w:rPr>
            </w:pPr>
          </w:p>
        </w:tc>
        <w:tc>
          <w:tcPr>
            <w:tcW w:w="468" w:type="pct"/>
            <w:tcBorders>
              <w:top w:val="nil"/>
              <w:left w:val="nil"/>
              <w:bottom w:val="nil"/>
              <w:right w:val="single" w:sz="8" w:space="0" w:color="000000"/>
            </w:tcBorders>
            <w:shd w:val="clear" w:color="auto" w:fill="auto"/>
            <w:vAlign w:val="center"/>
            <w:hideMark/>
          </w:tcPr>
          <w:p w14:paraId="1894E5A2" w14:textId="0539DFC4"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435" w:type="pct"/>
            <w:tcBorders>
              <w:top w:val="nil"/>
              <w:left w:val="nil"/>
              <w:bottom w:val="nil"/>
              <w:right w:val="single" w:sz="8" w:space="0" w:color="000000"/>
            </w:tcBorders>
            <w:shd w:val="clear" w:color="auto" w:fill="auto"/>
            <w:vAlign w:val="center"/>
            <w:hideMark/>
          </w:tcPr>
          <w:p w14:paraId="233A2EA0" w14:textId="1D0903BE"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522" w:type="pct"/>
            <w:tcBorders>
              <w:top w:val="nil"/>
              <w:left w:val="nil"/>
              <w:bottom w:val="nil"/>
              <w:right w:val="single" w:sz="8" w:space="0" w:color="000000"/>
            </w:tcBorders>
            <w:shd w:val="clear" w:color="auto" w:fill="auto"/>
            <w:vAlign w:val="center"/>
            <w:hideMark/>
          </w:tcPr>
          <w:p w14:paraId="0A1B8180" w14:textId="6A8D3DE6"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w:t>
            </w:r>
            <w:r w:rsidR="001C34D4">
              <w:rPr>
                <w:sz w:val="16"/>
                <w:szCs w:val="16"/>
              </w:rPr>
              <w:t xml:space="preserve"> </w:t>
            </w:r>
            <w:r w:rsidRPr="00132F26">
              <w:rPr>
                <w:sz w:val="16"/>
                <w:szCs w:val="16"/>
              </w:rPr>
              <w:t xml:space="preserve">   M</w:t>
            </w:r>
          </w:p>
        </w:tc>
        <w:tc>
          <w:tcPr>
            <w:tcW w:w="451" w:type="pct"/>
            <w:tcBorders>
              <w:top w:val="nil"/>
              <w:left w:val="nil"/>
              <w:bottom w:val="nil"/>
              <w:right w:val="single" w:sz="8" w:space="0" w:color="000000"/>
            </w:tcBorders>
            <w:shd w:val="clear" w:color="auto" w:fill="auto"/>
            <w:vAlign w:val="center"/>
            <w:hideMark/>
          </w:tcPr>
          <w:p w14:paraId="5C43C904" w14:textId="77F61AA0"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M</w:t>
            </w:r>
          </w:p>
        </w:tc>
        <w:tc>
          <w:tcPr>
            <w:tcW w:w="417" w:type="pct"/>
            <w:tcBorders>
              <w:top w:val="nil"/>
              <w:left w:val="nil"/>
              <w:bottom w:val="nil"/>
              <w:right w:val="single" w:sz="8" w:space="0" w:color="000000"/>
            </w:tcBorders>
            <w:shd w:val="clear" w:color="auto" w:fill="auto"/>
            <w:vAlign w:val="center"/>
            <w:hideMark/>
          </w:tcPr>
          <w:p w14:paraId="2F837D2A" w14:textId="5E714F8F" w:rsidR="00845712" w:rsidRPr="00132F26" w:rsidRDefault="00390245" w:rsidP="00845712">
            <w:pPr>
              <w:jc w:val="center"/>
              <w:rPr>
                <w:sz w:val="16"/>
                <w:szCs w:val="16"/>
              </w:rPr>
            </w:pPr>
            <w:r>
              <w:rPr>
                <w:sz w:val="16"/>
                <w:szCs w:val="16"/>
              </w:rPr>
              <w:t>M/F</w:t>
            </w:r>
            <w:r w:rsidR="00845712" w:rsidRPr="00132F26">
              <w:rPr>
                <w:sz w:val="16"/>
                <w:szCs w:val="16"/>
              </w:rPr>
              <w:t xml:space="preserve">  </w:t>
            </w:r>
            <w:r w:rsidR="001C34D4">
              <w:rPr>
                <w:sz w:val="16"/>
                <w:szCs w:val="16"/>
              </w:rPr>
              <w:t xml:space="preserve"> </w:t>
            </w:r>
            <w:r w:rsidR="00845712" w:rsidRPr="00132F26">
              <w:rPr>
                <w:sz w:val="16"/>
                <w:szCs w:val="16"/>
              </w:rPr>
              <w:t xml:space="preserve"> F</w:t>
            </w:r>
            <w:r>
              <w:rPr>
                <w:sz w:val="16"/>
                <w:szCs w:val="16"/>
              </w:rPr>
              <w:t>/</w:t>
            </w:r>
            <w:r w:rsidR="00845712" w:rsidRPr="00132F26">
              <w:rPr>
                <w:sz w:val="16"/>
                <w:szCs w:val="16"/>
              </w:rPr>
              <w:t>M</w:t>
            </w:r>
          </w:p>
        </w:tc>
        <w:tc>
          <w:tcPr>
            <w:tcW w:w="452" w:type="pct"/>
            <w:tcBorders>
              <w:top w:val="nil"/>
              <w:left w:val="nil"/>
              <w:bottom w:val="nil"/>
              <w:right w:val="single" w:sz="8" w:space="0" w:color="000000"/>
            </w:tcBorders>
            <w:shd w:val="clear" w:color="auto" w:fill="auto"/>
            <w:vAlign w:val="center"/>
            <w:hideMark/>
          </w:tcPr>
          <w:p w14:paraId="62657E83" w14:textId="7506C0D8" w:rsidR="00845712" w:rsidRPr="00132F26" w:rsidRDefault="00845712" w:rsidP="00845712">
            <w:pPr>
              <w:jc w:val="center"/>
              <w:rPr>
                <w:sz w:val="16"/>
                <w:szCs w:val="16"/>
              </w:rPr>
            </w:pPr>
            <w:r w:rsidRPr="00132F26">
              <w:rPr>
                <w:sz w:val="16"/>
                <w:szCs w:val="16"/>
              </w:rPr>
              <w:t>P</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w:t>
            </w:r>
          </w:p>
        </w:tc>
        <w:tc>
          <w:tcPr>
            <w:tcW w:w="452" w:type="pct"/>
            <w:tcBorders>
              <w:top w:val="nil"/>
              <w:left w:val="nil"/>
              <w:bottom w:val="nil"/>
              <w:right w:val="single" w:sz="8" w:space="0" w:color="000000"/>
            </w:tcBorders>
            <w:shd w:val="clear" w:color="auto" w:fill="auto"/>
            <w:vAlign w:val="center"/>
            <w:hideMark/>
          </w:tcPr>
          <w:p w14:paraId="6AB341A7" w14:textId="256BF3B0" w:rsidR="00845712" w:rsidRPr="00132F26" w:rsidRDefault="00845712" w:rsidP="00845712">
            <w:pPr>
              <w:jc w:val="center"/>
              <w:rPr>
                <w:sz w:val="16"/>
                <w:szCs w:val="16"/>
              </w:rPr>
            </w:pPr>
            <w:r w:rsidRPr="00132F26">
              <w:rPr>
                <w:sz w:val="16"/>
                <w:szCs w:val="16"/>
              </w:rPr>
              <w:t>P</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w:t>
            </w:r>
          </w:p>
        </w:tc>
        <w:tc>
          <w:tcPr>
            <w:tcW w:w="417" w:type="pct"/>
            <w:tcBorders>
              <w:top w:val="nil"/>
              <w:left w:val="nil"/>
              <w:bottom w:val="nil"/>
              <w:right w:val="single" w:sz="8" w:space="0" w:color="000000"/>
            </w:tcBorders>
            <w:shd w:val="clear" w:color="auto" w:fill="auto"/>
            <w:vAlign w:val="center"/>
            <w:hideMark/>
          </w:tcPr>
          <w:p w14:paraId="79EA8A3E" w14:textId="0615AB2E"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w:t>
            </w:r>
          </w:p>
        </w:tc>
        <w:tc>
          <w:tcPr>
            <w:tcW w:w="556" w:type="pct"/>
            <w:vMerge/>
            <w:tcBorders>
              <w:top w:val="nil"/>
              <w:left w:val="single" w:sz="8" w:space="0" w:color="000000"/>
              <w:bottom w:val="nil"/>
              <w:right w:val="single" w:sz="8" w:space="0" w:color="000000"/>
            </w:tcBorders>
            <w:vAlign w:val="center"/>
            <w:hideMark/>
          </w:tcPr>
          <w:p w14:paraId="35C65FEA" w14:textId="77777777" w:rsidR="00845712" w:rsidRPr="00132F26" w:rsidRDefault="00845712" w:rsidP="00845712">
            <w:pPr>
              <w:rPr>
                <w:sz w:val="16"/>
                <w:szCs w:val="16"/>
              </w:rPr>
            </w:pPr>
          </w:p>
        </w:tc>
      </w:tr>
      <w:tr w:rsidR="00C45289" w:rsidRPr="00845712" w14:paraId="67264B35" w14:textId="77777777" w:rsidTr="00132F26">
        <w:trPr>
          <w:trHeight w:val="275"/>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24A2819D" w14:textId="77777777" w:rsidR="00845712" w:rsidRPr="00132F26" w:rsidRDefault="00845712" w:rsidP="00845712">
            <w:pPr>
              <w:rPr>
                <w:sz w:val="16"/>
                <w:szCs w:val="16"/>
              </w:rPr>
            </w:pPr>
          </w:p>
        </w:tc>
        <w:tc>
          <w:tcPr>
            <w:tcW w:w="387" w:type="pct"/>
            <w:tcBorders>
              <w:top w:val="nil"/>
              <w:left w:val="nil"/>
              <w:bottom w:val="nil"/>
              <w:right w:val="nil"/>
            </w:tcBorders>
            <w:shd w:val="clear" w:color="auto" w:fill="auto"/>
            <w:vAlign w:val="center"/>
            <w:hideMark/>
          </w:tcPr>
          <w:p w14:paraId="09531890" w14:textId="10050066" w:rsidR="00845712" w:rsidRPr="00132F26" w:rsidRDefault="00845712" w:rsidP="002A29A1">
            <w:pPr>
              <w:rPr>
                <w:sz w:val="16"/>
                <w:szCs w:val="16"/>
              </w:rPr>
            </w:pPr>
            <w:proofErr w:type="spellStart"/>
            <w:r w:rsidRPr="00132F26">
              <w:rPr>
                <w:sz w:val="16"/>
                <w:szCs w:val="16"/>
              </w:rPr>
              <w:t>Reintro</w:t>
            </w:r>
            <w:proofErr w:type="spellEnd"/>
            <w:r w:rsidR="002A29A1" w:rsidRPr="00132F26">
              <w:rPr>
                <w:sz w:val="16"/>
                <w:szCs w:val="16"/>
              </w:rPr>
              <w:t>.</w:t>
            </w:r>
            <w:r w:rsidRPr="00132F26">
              <w:rPr>
                <w:sz w:val="16"/>
                <w:szCs w:val="16"/>
              </w:rPr>
              <w:t xml:space="preserve"> </w:t>
            </w:r>
          </w:p>
        </w:tc>
        <w:tc>
          <w:tcPr>
            <w:tcW w:w="252" w:type="pct"/>
            <w:tcBorders>
              <w:top w:val="single" w:sz="8" w:space="0" w:color="auto"/>
              <w:left w:val="nil"/>
              <w:bottom w:val="nil"/>
              <w:right w:val="single" w:sz="8" w:space="0" w:color="000000"/>
            </w:tcBorders>
            <w:shd w:val="clear" w:color="auto" w:fill="auto"/>
            <w:vAlign w:val="center"/>
            <w:hideMark/>
          </w:tcPr>
          <w:p w14:paraId="53E20C73" w14:textId="6226D2F3" w:rsidR="00845712" w:rsidRPr="00132F26" w:rsidRDefault="00A03D48" w:rsidP="00845712">
            <w:pPr>
              <w:jc w:val="center"/>
              <w:rPr>
                <w:sz w:val="16"/>
                <w:szCs w:val="16"/>
              </w:rPr>
            </w:pPr>
            <w:r>
              <w:rPr>
                <w:sz w:val="16"/>
                <w:szCs w:val="16"/>
              </w:rPr>
              <w:t>505</w:t>
            </w:r>
          </w:p>
        </w:tc>
        <w:tc>
          <w:tcPr>
            <w:tcW w:w="468" w:type="pct"/>
            <w:tcBorders>
              <w:top w:val="single" w:sz="8" w:space="0" w:color="auto"/>
              <w:left w:val="nil"/>
              <w:bottom w:val="nil"/>
              <w:right w:val="single" w:sz="8" w:space="0" w:color="000000"/>
            </w:tcBorders>
            <w:shd w:val="clear" w:color="auto" w:fill="auto"/>
            <w:vAlign w:val="center"/>
            <w:hideMark/>
          </w:tcPr>
          <w:p w14:paraId="22048433" w14:textId="6F8324EE" w:rsidR="00845712" w:rsidRPr="00132F26" w:rsidRDefault="00845712" w:rsidP="00845712">
            <w:pPr>
              <w:jc w:val="center"/>
              <w:rPr>
                <w:sz w:val="16"/>
                <w:szCs w:val="16"/>
              </w:rPr>
            </w:pPr>
            <w:r w:rsidRPr="00132F26">
              <w:rPr>
                <w:sz w:val="16"/>
                <w:szCs w:val="16"/>
              </w:rPr>
              <w:t>6</w:t>
            </w:r>
            <w:r w:rsidR="00A03D48">
              <w:rPr>
                <w:sz w:val="16"/>
                <w:szCs w:val="16"/>
              </w:rPr>
              <w:t>6</w:t>
            </w:r>
            <w:r w:rsidR="00BA72F9">
              <w:rPr>
                <w:sz w:val="16"/>
                <w:szCs w:val="16"/>
              </w:rPr>
              <w:t xml:space="preserve">  </w:t>
            </w:r>
            <w:r w:rsidRPr="00132F26">
              <w:rPr>
                <w:sz w:val="16"/>
                <w:szCs w:val="16"/>
              </w:rPr>
              <w:t xml:space="preserve"> 1</w:t>
            </w:r>
            <w:r w:rsidR="00390245">
              <w:rPr>
                <w:sz w:val="16"/>
                <w:szCs w:val="16"/>
              </w:rPr>
              <w:t>0</w:t>
            </w:r>
            <w:r w:rsidR="00BA72F9">
              <w:rPr>
                <w:sz w:val="16"/>
                <w:szCs w:val="16"/>
              </w:rPr>
              <w:t xml:space="preserve">  </w:t>
            </w:r>
            <w:r w:rsidRPr="00132F26">
              <w:rPr>
                <w:sz w:val="16"/>
                <w:szCs w:val="16"/>
              </w:rPr>
              <w:t xml:space="preserve"> </w:t>
            </w:r>
            <w:r w:rsidR="00390245">
              <w:rPr>
                <w:sz w:val="16"/>
                <w:szCs w:val="16"/>
              </w:rPr>
              <w:t>1</w:t>
            </w:r>
          </w:p>
        </w:tc>
        <w:tc>
          <w:tcPr>
            <w:tcW w:w="435" w:type="pct"/>
            <w:tcBorders>
              <w:top w:val="single" w:sz="8" w:space="0" w:color="auto"/>
              <w:left w:val="nil"/>
              <w:bottom w:val="nil"/>
              <w:right w:val="single" w:sz="8" w:space="0" w:color="000000"/>
            </w:tcBorders>
            <w:shd w:val="clear" w:color="auto" w:fill="auto"/>
            <w:vAlign w:val="center"/>
            <w:hideMark/>
          </w:tcPr>
          <w:p w14:paraId="22506C00" w14:textId="005AB5B4" w:rsidR="00845712" w:rsidRPr="00132F26" w:rsidRDefault="00845712" w:rsidP="00845712">
            <w:pPr>
              <w:jc w:val="center"/>
              <w:rPr>
                <w:sz w:val="16"/>
                <w:szCs w:val="16"/>
              </w:rPr>
            </w:pPr>
            <w:r w:rsidRPr="00132F26">
              <w:rPr>
                <w:sz w:val="16"/>
                <w:szCs w:val="16"/>
              </w:rPr>
              <w:t xml:space="preserve">1 </w:t>
            </w:r>
            <w:r w:rsidR="001C34D4">
              <w:rPr>
                <w:sz w:val="16"/>
                <w:szCs w:val="16"/>
              </w:rPr>
              <w:t xml:space="preserve">  </w:t>
            </w:r>
            <w:r w:rsidRPr="00132F26">
              <w:rPr>
                <w:sz w:val="16"/>
                <w:szCs w:val="16"/>
              </w:rPr>
              <w:t xml:space="preserve"> 2</w:t>
            </w:r>
            <w:r w:rsidR="001C34D4">
              <w:rPr>
                <w:sz w:val="16"/>
                <w:szCs w:val="16"/>
              </w:rPr>
              <w:t xml:space="preserve">  </w:t>
            </w:r>
            <w:r w:rsidRPr="00132F26">
              <w:rPr>
                <w:sz w:val="16"/>
                <w:szCs w:val="16"/>
              </w:rPr>
              <w:t xml:space="preserve">  </w:t>
            </w:r>
            <w:r w:rsidR="00390245">
              <w:rPr>
                <w:sz w:val="16"/>
                <w:szCs w:val="16"/>
              </w:rPr>
              <w:t>4</w:t>
            </w:r>
          </w:p>
        </w:tc>
        <w:tc>
          <w:tcPr>
            <w:tcW w:w="522" w:type="pct"/>
            <w:tcBorders>
              <w:top w:val="single" w:sz="8" w:space="0" w:color="auto"/>
              <w:left w:val="nil"/>
              <w:bottom w:val="nil"/>
              <w:right w:val="single" w:sz="8" w:space="0" w:color="000000"/>
            </w:tcBorders>
            <w:shd w:val="clear" w:color="auto" w:fill="auto"/>
            <w:vAlign w:val="center"/>
            <w:hideMark/>
          </w:tcPr>
          <w:p w14:paraId="024BFCD1" w14:textId="4239AED0" w:rsidR="00845712" w:rsidRPr="00132F26" w:rsidRDefault="00845712">
            <w:pPr>
              <w:jc w:val="center"/>
              <w:rPr>
                <w:sz w:val="16"/>
                <w:szCs w:val="16"/>
              </w:rPr>
            </w:pPr>
            <w:proofErr w:type="gramStart"/>
            <w:r w:rsidRPr="00132F26">
              <w:rPr>
                <w:sz w:val="16"/>
                <w:szCs w:val="16"/>
              </w:rPr>
              <w:t>14</w:t>
            </w:r>
            <w:r w:rsidR="00390245">
              <w:rPr>
                <w:sz w:val="16"/>
                <w:szCs w:val="16"/>
              </w:rPr>
              <w:t>7</w:t>
            </w:r>
            <w:r w:rsidR="00BA72F9">
              <w:rPr>
                <w:sz w:val="16"/>
                <w:szCs w:val="16"/>
              </w:rPr>
              <w:t xml:space="preserve"> </w:t>
            </w:r>
            <w:r w:rsidRPr="00132F26">
              <w:rPr>
                <w:sz w:val="16"/>
                <w:szCs w:val="16"/>
              </w:rPr>
              <w:t xml:space="preserve"> 1</w:t>
            </w:r>
            <w:r w:rsidR="00390245">
              <w:rPr>
                <w:sz w:val="16"/>
                <w:szCs w:val="16"/>
              </w:rPr>
              <w:t>1</w:t>
            </w:r>
            <w:proofErr w:type="gramEnd"/>
            <w:r w:rsidR="00BA72F9">
              <w:rPr>
                <w:sz w:val="16"/>
                <w:szCs w:val="16"/>
              </w:rPr>
              <w:t xml:space="preserve"> </w:t>
            </w:r>
            <w:r w:rsidRPr="00132F26">
              <w:rPr>
                <w:sz w:val="16"/>
                <w:szCs w:val="16"/>
              </w:rPr>
              <w:t xml:space="preserve"> 1</w:t>
            </w:r>
            <w:r w:rsidR="00390245">
              <w:rPr>
                <w:sz w:val="16"/>
                <w:szCs w:val="16"/>
              </w:rPr>
              <w:t>2</w:t>
            </w:r>
          </w:p>
        </w:tc>
        <w:tc>
          <w:tcPr>
            <w:tcW w:w="451" w:type="pct"/>
            <w:tcBorders>
              <w:top w:val="single" w:sz="8" w:space="0" w:color="auto"/>
              <w:left w:val="nil"/>
              <w:bottom w:val="nil"/>
              <w:right w:val="single" w:sz="8" w:space="0" w:color="000000"/>
            </w:tcBorders>
            <w:shd w:val="clear" w:color="auto" w:fill="auto"/>
            <w:vAlign w:val="center"/>
            <w:hideMark/>
          </w:tcPr>
          <w:p w14:paraId="382E95F9" w14:textId="3EFFC264" w:rsidR="00845712" w:rsidRPr="00132F26" w:rsidRDefault="00845712">
            <w:pPr>
              <w:jc w:val="center"/>
              <w:rPr>
                <w:sz w:val="16"/>
                <w:szCs w:val="16"/>
              </w:rPr>
            </w:pPr>
            <w:r w:rsidRPr="00132F26">
              <w:rPr>
                <w:sz w:val="16"/>
                <w:szCs w:val="16"/>
              </w:rPr>
              <w:t>3</w:t>
            </w:r>
            <w:r w:rsidR="00390245">
              <w:rPr>
                <w:sz w:val="16"/>
                <w:szCs w:val="16"/>
              </w:rPr>
              <w:t>7</w:t>
            </w:r>
            <w:r w:rsidRPr="00132F26">
              <w:rPr>
                <w:sz w:val="16"/>
                <w:szCs w:val="16"/>
              </w:rPr>
              <w:t xml:space="preserve"> </w:t>
            </w:r>
            <w:r w:rsidR="001C34D4">
              <w:rPr>
                <w:sz w:val="16"/>
                <w:szCs w:val="16"/>
              </w:rPr>
              <w:t xml:space="preserve">  </w:t>
            </w:r>
            <w:r w:rsidR="00390245">
              <w:rPr>
                <w:sz w:val="16"/>
                <w:szCs w:val="16"/>
              </w:rPr>
              <w:t>7</w:t>
            </w:r>
            <w:r w:rsidR="001C34D4">
              <w:rPr>
                <w:sz w:val="16"/>
                <w:szCs w:val="16"/>
              </w:rPr>
              <w:t xml:space="preserve">  </w:t>
            </w:r>
            <w:r w:rsidRPr="00132F26">
              <w:rPr>
                <w:sz w:val="16"/>
                <w:szCs w:val="16"/>
              </w:rPr>
              <w:t xml:space="preserve"> 1</w:t>
            </w:r>
            <w:r w:rsidR="00390245">
              <w:rPr>
                <w:sz w:val="16"/>
                <w:szCs w:val="16"/>
              </w:rPr>
              <w:t>6</w:t>
            </w:r>
          </w:p>
        </w:tc>
        <w:tc>
          <w:tcPr>
            <w:tcW w:w="417" w:type="pct"/>
            <w:tcBorders>
              <w:top w:val="single" w:sz="8" w:space="0" w:color="auto"/>
              <w:left w:val="nil"/>
              <w:bottom w:val="nil"/>
              <w:right w:val="single" w:sz="8" w:space="0" w:color="000000"/>
            </w:tcBorders>
            <w:shd w:val="clear" w:color="auto" w:fill="auto"/>
            <w:vAlign w:val="center"/>
            <w:hideMark/>
          </w:tcPr>
          <w:p w14:paraId="6E3C4633" w14:textId="50D200F0"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w:t>
            </w:r>
            <w:r w:rsidR="001C34D4">
              <w:rPr>
                <w:sz w:val="16"/>
                <w:szCs w:val="16"/>
              </w:rPr>
              <w:t xml:space="preserve">  </w:t>
            </w:r>
            <w:r w:rsidRPr="00132F26">
              <w:rPr>
                <w:sz w:val="16"/>
                <w:szCs w:val="16"/>
              </w:rPr>
              <w:t xml:space="preserve">  0</w:t>
            </w:r>
          </w:p>
        </w:tc>
        <w:tc>
          <w:tcPr>
            <w:tcW w:w="452" w:type="pct"/>
            <w:tcBorders>
              <w:top w:val="single" w:sz="8" w:space="0" w:color="auto"/>
              <w:left w:val="nil"/>
              <w:bottom w:val="nil"/>
              <w:right w:val="single" w:sz="8" w:space="0" w:color="000000"/>
            </w:tcBorders>
            <w:shd w:val="clear" w:color="auto" w:fill="auto"/>
            <w:vAlign w:val="center"/>
            <w:hideMark/>
          </w:tcPr>
          <w:p w14:paraId="195E1415" w14:textId="6A0CB112" w:rsidR="00845712" w:rsidRPr="00132F26" w:rsidRDefault="00845712" w:rsidP="00845712">
            <w:pPr>
              <w:jc w:val="center"/>
              <w:rPr>
                <w:sz w:val="16"/>
                <w:szCs w:val="16"/>
              </w:rPr>
            </w:pPr>
            <w:r w:rsidRPr="00132F26">
              <w:rPr>
                <w:sz w:val="16"/>
                <w:szCs w:val="16"/>
              </w:rPr>
              <w:t xml:space="preserve">2 </w:t>
            </w:r>
            <w:r w:rsidR="001C34D4">
              <w:rPr>
                <w:sz w:val="16"/>
                <w:szCs w:val="16"/>
              </w:rPr>
              <w:t xml:space="preserve">  </w:t>
            </w:r>
            <w:r w:rsidRPr="00132F26">
              <w:rPr>
                <w:sz w:val="16"/>
                <w:szCs w:val="16"/>
              </w:rPr>
              <w:t xml:space="preserve"> </w:t>
            </w:r>
            <w:r w:rsidR="00390245">
              <w:rPr>
                <w:sz w:val="16"/>
                <w:szCs w:val="16"/>
              </w:rPr>
              <w:t>3</w:t>
            </w:r>
            <w:r w:rsidR="001C34D4">
              <w:rPr>
                <w:sz w:val="16"/>
                <w:szCs w:val="16"/>
              </w:rPr>
              <w:t xml:space="preserve">  </w:t>
            </w:r>
            <w:r w:rsidRPr="00132F26">
              <w:rPr>
                <w:sz w:val="16"/>
                <w:szCs w:val="16"/>
              </w:rPr>
              <w:t xml:space="preserve">  </w:t>
            </w:r>
            <w:r w:rsidR="00390245">
              <w:rPr>
                <w:sz w:val="16"/>
                <w:szCs w:val="16"/>
              </w:rPr>
              <w:t>2</w:t>
            </w:r>
          </w:p>
        </w:tc>
        <w:tc>
          <w:tcPr>
            <w:tcW w:w="452" w:type="pct"/>
            <w:tcBorders>
              <w:top w:val="single" w:sz="8" w:space="0" w:color="auto"/>
              <w:left w:val="nil"/>
              <w:bottom w:val="nil"/>
              <w:right w:val="single" w:sz="8" w:space="0" w:color="000000"/>
            </w:tcBorders>
            <w:shd w:val="clear" w:color="auto" w:fill="auto"/>
            <w:vAlign w:val="center"/>
            <w:hideMark/>
          </w:tcPr>
          <w:p w14:paraId="49351F5A" w14:textId="36C8E883" w:rsidR="00845712" w:rsidRPr="00132F26" w:rsidRDefault="00845712" w:rsidP="00845712">
            <w:pPr>
              <w:jc w:val="center"/>
              <w:rPr>
                <w:sz w:val="16"/>
                <w:szCs w:val="16"/>
              </w:rPr>
            </w:pPr>
            <w:r w:rsidRPr="00132F26">
              <w:rPr>
                <w:sz w:val="16"/>
                <w:szCs w:val="16"/>
              </w:rPr>
              <w:t>8</w:t>
            </w:r>
            <w:r w:rsidR="001C34D4">
              <w:rPr>
                <w:sz w:val="16"/>
                <w:szCs w:val="16"/>
              </w:rPr>
              <w:t xml:space="preserve">  </w:t>
            </w:r>
            <w:r w:rsidRPr="00132F26">
              <w:rPr>
                <w:sz w:val="16"/>
                <w:szCs w:val="16"/>
              </w:rPr>
              <w:t xml:space="preserve">  3</w:t>
            </w:r>
            <w:r w:rsidR="001C34D4">
              <w:rPr>
                <w:sz w:val="16"/>
                <w:szCs w:val="16"/>
              </w:rPr>
              <w:t xml:space="preserve">  </w:t>
            </w:r>
            <w:r w:rsidRPr="00132F26">
              <w:rPr>
                <w:sz w:val="16"/>
                <w:szCs w:val="16"/>
              </w:rPr>
              <w:t xml:space="preserve">  </w:t>
            </w:r>
            <w:r w:rsidR="00390245">
              <w:rPr>
                <w:sz w:val="16"/>
                <w:szCs w:val="16"/>
              </w:rPr>
              <w:t>3</w:t>
            </w:r>
          </w:p>
        </w:tc>
        <w:tc>
          <w:tcPr>
            <w:tcW w:w="417" w:type="pct"/>
            <w:tcBorders>
              <w:top w:val="single" w:sz="8" w:space="0" w:color="auto"/>
              <w:left w:val="nil"/>
              <w:bottom w:val="nil"/>
              <w:right w:val="single" w:sz="8" w:space="0" w:color="000000"/>
            </w:tcBorders>
            <w:shd w:val="clear" w:color="auto" w:fill="auto"/>
            <w:vAlign w:val="center"/>
            <w:hideMark/>
          </w:tcPr>
          <w:p w14:paraId="1600A29B" w14:textId="379F44B1"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1</w:t>
            </w:r>
            <w:r w:rsidR="001C34D4">
              <w:rPr>
                <w:sz w:val="16"/>
                <w:szCs w:val="16"/>
              </w:rPr>
              <w:t xml:space="preserve">  </w:t>
            </w:r>
            <w:r w:rsidRPr="00132F26">
              <w:rPr>
                <w:sz w:val="16"/>
                <w:szCs w:val="16"/>
              </w:rPr>
              <w:t xml:space="preserve">  1</w:t>
            </w:r>
          </w:p>
        </w:tc>
        <w:tc>
          <w:tcPr>
            <w:tcW w:w="556" w:type="pct"/>
            <w:tcBorders>
              <w:top w:val="single" w:sz="8" w:space="0" w:color="auto"/>
              <w:left w:val="nil"/>
              <w:bottom w:val="nil"/>
              <w:right w:val="single" w:sz="8" w:space="0" w:color="auto"/>
            </w:tcBorders>
            <w:shd w:val="clear" w:color="auto" w:fill="auto"/>
            <w:vAlign w:val="center"/>
            <w:hideMark/>
          </w:tcPr>
          <w:p w14:paraId="316ABECB" w14:textId="58CB2A90" w:rsidR="00845712" w:rsidRPr="00132F26" w:rsidRDefault="00845712">
            <w:pPr>
              <w:jc w:val="center"/>
              <w:rPr>
                <w:sz w:val="16"/>
                <w:szCs w:val="16"/>
              </w:rPr>
            </w:pPr>
            <w:r w:rsidRPr="00132F26">
              <w:rPr>
                <w:sz w:val="16"/>
                <w:szCs w:val="16"/>
              </w:rPr>
              <w:t>3</w:t>
            </w:r>
            <w:r w:rsidR="00390245">
              <w:rPr>
                <w:sz w:val="16"/>
                <w:szCs w:val="16"/>
              </w:rPr>
              <w:t>37</w:t>
            </w:r>
            <w:r w:rsidRPr="00132F26">
              <w:rPr>
                <w:sz w:val="16"/>
                <w:szCs w:val="16"/>
              </w:rPr>
              <w:t xml:space="preserve"> (</w:t>
            </w:r>
            <w:r w:rsidR="00390245">
              <w:rPr>
                <w:sz w:val="16"/>
                <w:szCs w:val="16"/>
              </w:rPr>
              <w:t>67</w:t>
            </w:r>
            <w:r w:rsidRPr="00132F26">
              <w:rPr>
                <w:sz w:val="16"/>
                <w:szCs w:val="16"/>
              </w:rPr>
              <w:t>%)</w:t>
            </w:r>
          </w:p>
        </w:tc>
      </w:tr>
      <w:tr w:rsidR="00C45289" w:rsidRPr="00845712" w14:paraId="4705C5C2" w14:textId="77777777" w:rsidTr="00132F26">
        <w:trPr>
          <w:trHeight w:val="288"/>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43202BD0" w14:textId="77777777" w:rsidR="00845712" w:rsidRPr="00132F26" w:rsidRDefault="00845712" w:rsidP="00845712">
            <w:pPr>
              <w:rPr>
                <w:sz w:val="16"/>
                <w:szCs w:val="16"/>
              </w:rPr>
            </w:pPr>
          </w:p>
        </w:tc>
        <w:tc>
          <w:tcPr>
            <w:tcW w:w="387" w:type="pct"/>
            <w:tcBorders>
              <w:top w:val="nil"/>
              <w:left w:val="nil"/>
              <w:bottom w:val="single" w:sz="8" w:space="0" w:color="auto"/>
              <w:right w:val="nil"/>
            </w:tcBorders>
            <w:shd w:val="clear" w:color="auto" w:fill="auto"/>
            <w:vAlign w:val="center"/>
            <w:hideMark/>
          </w:tcPr>
          <w:p w14:paraId="443D9232" w14:textId="77777777" w:rsidR="00845712" w:rsidRPr="00132F26" w:rsidRDefault="00845712" w:rsidP="00845712">
            <w:pPr>
              <w:rPr>
                <w:sz w:val="16"/>
                <w:szCs w:val="16"/>
              </w:rPr>
            </w:pPr>
            <w:r w:rsidRPr="00132F26">
              <w:rPr>
                <w:sz w:val="16"/>
                <w:szCs w:val="16"/>
              </w:rPr>
              <w:t xml:space="preserve">Carcass </w:t>
            </w:r>
          </w:p>
        </w:tc>
        <w:tc>
          <w:tcPr>
            <w:tcW w:w="252" w:type="pct"/>
            <w:tcBorders>
              <w:top w:val="nil"/>
              <w:left w:val="nil"/>
              <w:bottom w:val="single" w:sz="8" w:space="0" w:color="auto"/>
              <w:right w:val="single" w:sz="8" w:space="0" w:color="000000"/>
            </w:tcBorders>
            <w:shd w:val="clear" w:color="auto" w:fill="auto"/>
            <w:vAlign w:val="center"/>
            <w:hideMark/>
          </w:tcPr>
          <w:p w14:paraId="091E5485" w14:textId="602CD7B1" w:rsidR="00845712" w:rsidRPr="00132F26" w:rsidRDefault="00A03D48" w:rsidP="00845712">
            <w:pPr>
              <w:jc w:val="center"/>
              <w:rPr>
                <w:sz w:val="16"/>
                <w:szCs w:val="16"/>
              </w:rPr>
            </w:pPr>
            <w:r>
              <w:rPr>
                <w:sz w:val="16"/>
                <w:szCs w:val="16"/>
              </w:rPr>
              <w:t>1</w:t>
            </w:r>
            <w:r w:rsidR="00845712" w:rsidRPr="00132F26">
              <w:rPr>
                <w:sz w:val="16"/>
                <w:szCs w:val="16"/>
              </w:rPr>
              <w:t>4</w:t>
            </w:r>
          </w:p>
        </w:tc>
        <w:tc>
          <w:tcPr>
            <w:tcW w:w="468" w:type="pct"/>
            <w:tcBorders>
              <w:top w:val="nil"/>
              <w:left w:val="nil"/>
              <w:bottom w:val="single" w:sz="8" w:space="0" w:color="auto"/>
              <w:right w:val="single" w:sz="8" w:space="0" w:color="000000"/>
            </w:tcBorders>
            <w:shd w:val="clear" w:color="auto" w:fill="auto"/>
            <w:vAlign w:val="center"/>
            <w:hideMark/>
          </w:tcPr>
          <w:p w14:paraId="6B9D2950" w14:textId="335B96B7" w:rsidR="00845712" w:rsidRPr="00132F26" w:rsidRDefault="00BA72F9" w:rsidP="00845712">
            <w:pPr>
              <w:jc w:val="center"/>
              <w:rPr>
                <w:sz w:val="16"/>
                <w:szCs w:val="16"/>
              </w:rPr>
            </w:pPr>
            <w:r>
              <w:rPr>
                <w:sz w:val="16"/>
                <w:szCs w:val="16"/>
              </w:rPr>
              <w:t xml:space="preserve">  </w:t>
            </w:r>
            <w:r w:rsidR="00A03D48">
              <w:rPr>
                <w:sz w:val="16"/>
                <w:szCs w:val="16"/>
              </w:rPr>
              <w:t>0</w:t>
            </w:r>
            <w:r w:rsidR="00845712" w:rsidRPr="00132F26">
              <w:rPr>
                <w:sz w:val="16"/>
                <w:szCs w:val="16"/>
              </w:rPr>
              <w:t xml:space="preserve">  </w:t>
            </w:r>
            <w:r>
              <w:rPr>
                <w:sz w:val="16"/>
                <w:szCs w:val="16"/>
              </w:rPr>
              <w:t xml:space="preserve">  </w:t>
            </w:r>
            <w:r w:rsidR="00845712" w:rsidRPr="00132F26">
              <w:rPr>
                <w:sz w:val="16"/>
                <w:szCs w:val="16"/>
              </w:rPr>
              <w:t xml:space="preserve">0  </w:t>
            </w:r>
            <w:r>
              <w:rPr>
                <w:sz w:val="16"/>
                <w:szCs w:val="16"/>
              </w:rPr>
              <w:t xml:space="preserve">  </w:t>
            </w:r>
            <w:r w:rsidR="00845712" w:rsidRPr="00132F26">
              <w:rPr>
                <w:sz w:val="16"/>
                <w:szCs w:val="16"/>
              </w:rPr>
              <w:t>1</w:t>
            </w:r>
          </w:p>
        </w:tc>
        <w:tc>
          <w:tcPr>
            <w:tcW w:w="435" w:type="pct"/>
            <w:tcBorders>
              <w:top w:val="nil"/>
              <w:left w:val="nil"/>
              <w:bottom w:val="single" w:sz="8" w:space="0" w:color="auto"/>
              <w:right w:val="single" w:sz="8" w:space="0" w:color="000000"/>
            </w:tcBorders>
            <w:shd w:val="clear" w:color="auto" w:fill="auto"/>
            <w:vAlign w:val="center"/>
            <w:hideMark/>
          </w:tcPr>
          <w:p w14:paraId="0746C858" w14:textId="10C19A0B"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0  </w:t>
            </w:r>
            <w:r w:rsidR="001C34D4">
              <w:rPr>
                <w:sz w:val="16"/>
                <w:szCs w:val="16"/>
              </w:rPr>
              <w:t xml:space="preserve">  </w:t>
            </w:r>
            <w:r w:rsidRPr="00132F26">
              <w:rPr>
                <w:sz w:val="16"/>
                <w:szCs w:val="16"/>
              </w:rPr>
              <w:t>0</w:t>
            </w:r>
          </w:p>
        </w:tc>
        <w:tc>
          <w:tcPr>
            <w:tcW w:w="522" w:type="pct"/>
            <w:tcBorders>
              <w:top w:val="nil"/>
              <w:left w:val="nil"/>
              <w:bottom w:val="single" w:sz="8" w:space="0" w:color="auto"/>
              <w:right w:val="single" w:sz="8" w:space="0" w:color="000000"/>
            </w:tcBorders>
            <w:shd w:val="clear" w:color="auto" w:fill="auto"/>
            <w:vAlign w:val="center"/>
            <w:hideMark/>
          </w:tcPr>
          <w:p w14:paraId="41808932" w14:textId="1B9075B4" w:rsidR="00845712" w:rsidRPr="00132F26" w:rsidRDefault="00BA72F9">
            <w:pPr>
              <w:jc w:val="center"/>
              <w:rPr>
                <w:sz w:val="16"/>
                <w:szCs w:val="16"/>
              </w:rPr>
            </w:pPr>
            <w:r>
              <w:rPr>
                <w:sz w:val="16"/>
                <w:szCs w:val="16"/>
              </w:rPr>
              <w:t xml:space="preserve">  </w:t>
            </w:r>
            <w:r w:rsidR="00845712" w:rsidRPr="00132F26">
              <w:rPr>
                <w:sz w:val="16"/>
                <w:szCs w:val="16"/>
              </w:rPr>
              <w:t xml:space="preserve"> </w:t>
            </w:r>
            <w:r w:rsidR="00A03D48">
              <w:rPr>
                <w:sz w:val="16"/>
                <w:szCs w:val="16"/>
              </w:rPr>
              <w:t xml:space="preserve"> 1</w:t>
            </w:r>
            <w:r w:rsidR="00845712" w:rsidRPr="00132F26">
              <w:rPr>
                <w:sz w:val="16"/>
                <w:szCs w:val="16"/>
              </w:rPr>
              <w:t xml:space="preserve">  </w:t>
            </w:r>
            <w:r>
              <w:rPr>
                <w:sz w:val="16"/>
                <w:szCs w:val="16"/>
              </w:rPr>
              <w:t xml:space="preserve"> </w:t>
            </w:r>
            <w:r w:rsidR="00390245">
              <w:rPr>
                <w:sz w:val="16"/>
                <w:szCs w:val="16"/>
              </w:rPr>
              <w:t>0</w:t>
            </w:r>
            <w:r w:rsidR="00845712" w:rsidRPr="00132F26">
              <w:rPr>
                <w:sz w:val="16"/>
                <w:szCs w:val="16"/>
              </w:rPr>
              <w:t xml:space="preserve">  </w:t>
            </w:r>
            <w:r>
              <w:rPr>
                <w:sz w:val="16"/>
                <w:szCs w:val="16"/>
              </w:rPr>
              <w:t xml:space="preserve"> </w:t>
            </w:r>
            <w:r w:rsidR="00845712" w:rsidRPr="00132F26">
              <w:rPr>
                <w:sz w:val="16"/>
                <w:szCs w:val="16"/>
              </w:rPr>
              <w:t xml:space="preserve"> </w:t>
            </w:r>
            <w:r w:rsidR="00390245">
              <w:rPr>
                <w:sz w:val="16"/>
                <w:szCs w:val="16"/>
              </w:rPr>
              <w:t>1</w:t>
            </w:r>
          </w:p>
        </w:tc>
        <w:tc>
          <w:tcPr>
            <w:tcW w:w="451" w:type="pct"/>
            <w:tcBorders>
              <w:top w:val="nil"/>
              <w:left w:val="nil"/>
              <w:bottom w:val="single" w:sz="8" w:space="0" w:color="auto"/>
              <w:right w:val="single" w:sz="8" w:space="0" w:color="000000"/>
            </w:tcBorders>
            <w:shd w:val="clear" w:color="auto" w:fill="auto"/>
            <w:vAlign w:val="center"/>
            <w:hideMark/>
          </w:tcPr>
          <w:p w14:paraId="7B1C29F6" w14:textId="19C1788B" w:rsidR="00845712" w:rsidRPr="00132F26" w:rsidRDefault="001C34D4" w:rsidP="00845712">
            <w:pPr>
              <w:jc w:val="center"/>
              <w:rPr>
                <w:sz w:val="16"/>
                <w:szCs w:val="16"/>
              </w:rPr>
            </w:pPr>
            <w:r>
              <w:rPr>
                <w:sz w:val="16"/>
                <w:szCs w:val="16"/>
              </w:rPr>
              <w:t xml:space="preserve"> </w:t>
            </w:r>
            <w:r w:rsidR="00A03D48">
              <w:rPr>
                <w:sz w:val="16"/>
                <w:szCs w:val="16"/>
              </w:rPr>
              <w:t>0</w:t>
            </w:r>
            <w:r w:rsidR="00845712" w:rsidRPr="00132F26">
              <w:rPr>
                <w:sz w:val="16"/>
                <w:szCs w:val="16"/>
              </w:rPr>
              <w:t xml:space="preserve"> </w:t>
            </w:r>
            <w:r>
              <w:rPr>
                <w:sz w:val="16"/>
                <w:szCs w:val="16"/>
              </w:rPr>
              <w:t xml:space="preserve">  </w:t>
            </w:r>
            <w:r w:rsidR="00845712" w:rsidRPr="00132F26">
              <w:rPr>
                <w:sz w:val="16"/>
                <w:szCs w:val="16"/>
              </w:rPr>
              <w:t xml:space="preserve"> 0  </w:t>
            </w:r>
            <w:r>
              <w:rPr>
                <w:sz w:val="16"/>
                <w:szCs w:val="16"/>
              </w:rPr>
              <w:t xml:space="preserve">  </w:t>
            </w:r>
            <w:r w:rsidR="00390245">
              <w:rPr>
                <w:sz w:val="16"/>
                <w:szCs w:val="16"/>
              </w:rPr>
              <w:t>1</w:t>
            </w:r>
          </w:p>
        </w:tc>
        <w:tc>
          <w:tcPr>
            <w:tcW w:w="417" w:type="pct"/>
            <w:tcBorders>
              <w:top w:val="nil"/>
              <w:left w:val="nil"/>
              <w:bottom w:val="single" w:sz="8" w:space="0" w:color="auto"/>
              <w:right w:val="single" w:sz="8" w:space="0" w:color="000000"/>
            </w:tcBorders>
            <w:shd w:val="clear" w:color="auto" w:fill="auto"/>
            <w:vAlign w:val="center"/>
            <w:hideMark/>
          </w:tcPr>
          <w:p w14:paraId="0282CAAA" w14:textId="35E06582"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w:t>
            </w:r>
            <w:r w:rsidR="00390245">
              <w:rPr>
                <w:sz w:val="16"/>
                <w:szCs w:val="16"/>
              </w:rPr>
              <w:t>1</w:t>
            </w:r>
          </w:p>
        </w:tc>
        <w:tc>
          <w:tcPr>
            <w:tcW w:w="452" w:type="pct"/>
            <w:tcBorders>
              <w:top w:val="nil"/>
              <w:left w:val="nil"/>
              <w:bottom w:val="single" w:sz="8" w:space="0" w:color="auto"/>
              <w:right w:val="single" w:sz="8" w:space="0" w:color="000000"/>
            </w:tcBorders>
            <w:shd w:val="clear" w:color="auto" w:fill="auto"/>
            <w:vAlign w:val="center"/>
            <w:hideMark/>
          </w:tcPr>
          <w:p w14:paraId="6EA59ED1" w14:textId="44E60D23"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0  </w:t>
            </w:r>
            <w:r w:rsidR="001C34D4">
              <w:rPr>
                <w:sz w:val="16"/>
                <w:szCs w:val="16"/>
              </w:rPr>
              <w:t xml:space="preserve">  </w:t>
            </w:r>
            <w:r w:rsidRPr="00132F26">
              <w:rPr>
                <w:sz w:val="16"/>
                <w:szCs w:val="16"/>
              </w:rPr>
              <w:t>0</w:t>
            </w:r>
          </w:p>
        </w:tc>
        <w:tc>
          <w:tcPr>
            <w:tcW w:w="452" w:type="pct"/>
            <w:tcBorders>
              <w:top w:val="nil"/>
              <w:left w:val="nil"/>
              <w:bottom w:val="single" w:sz="8" w:space="0" w:color="auto"/>
              <w:right w:val="single" w:sz="8" w:space="0" w:color="000000"/>
            </w:tcBorders>
            <w:shd w:val="clear" w:color="auto" w:fill="auto"/>
            <w:vAlign w:val="center"/>
            <w:hideMark/>
          </w:tcPr>
          <w:p w14:paraId="62CAA792" w14:textId="3657AE76"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0  </w:t>
            </w:r>
            <w:r w:rsidR="001C34D4">
              <w:rPr>
                <w:sz w:val="16"/>
                <w:szCs w:val="16"/>
              </w:rPr>
              <w:t xml:space="preserve">  </w:t>
            </w:r>
            <w:r w:rsidR="00390245">
              <w:rPr>
                <w:sz w:val="16"/>
                <w:szCs w:val="16"/>
              </w:rPr>
              <w:t>1</w:t>
            </w:r>
          </w:p>
        </w:tc>
        <w:tc>
          <w:tcPr>
            <w:tcW w:w="417" w:type="pct"/>
            <w:tcBorders>
              <w:top w:val="nil"/>
              <w:left w:val="nil"/>
              <w:bottom w:val="single" w:sz="8" w:space="0" w:color="auto"/>
              <w:right w:val="single" w:sz="8" w:space="0" w:color="000000"/>
            </w:tcBorders>
            <w:shd w:val="clear" w:color="auto" w:fill="auto"/>
            <w:vAlign w:val="center"/>
            <w:hideMark/>
          </w:tcPr>
          <w:p w14:paraId="138B6F52" w14:textId="10433835"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0  </w:t>
            </w:r>
            <w:r w:rsidR="001C34D4">
              <w:rPr>
                <w:sz w:val="16"/>
                <w:szCs w:val="16"/>
              </w:rPr>
              <w:t xml:space="preserve">  </w:t>
            </w:r>
            <w:r w:rsidRPr="00132F26">
              <w:rPr>
                <w:sz w:val="16"/>
                <w:szCs w:val="16"/>
              </w:rPr>
              <w:t>0</w:t>
            </w:r>
          </w:p>
        </w:tc>
        <w:tc>
          <w:tcPr>
            <w:tcW w:w="556" w:type="pct"/>
            <w:tcBorders>
              <w:top w:val="nil"/>
              <w:left w:val="nil"/>
              <w:bottom w:val="single" w:sz="8" w:space="0" w:color="auto"/>
              <w:right w:val="single" w:sz="8" w:space="0" w:color="auto"/>
            </w:tcBorders>
            <w:shd w:val="clear" w:color="auto" w:fill="auto"/>
            <w:vAlign w:val="center"/>
            <w:hideMark/>
          </w:tcPr>
          <w:p w14:paraId="673A6A1D" w14:textId="4B5AD6AC" w:rsidR="00845712" w:rsidRPr="00132F26" w:rsidRDefault="00390245">
            <w:pPr>
              <w:jc w:val="center"/>
              <w:rPr>
                <w:sz w:val="16"/>
                <w:szCs w:val="16"/>
              </w:rPr>
            </w:pPr>
            <w:r>
              <w:rPr>
                <w:sz w:val="16"/>
                <w:szCs w:val="16"/>
              </w:rPr>
              <w:t>6</w:t>
            </w:r>
            <w:r w:rsidR="00845712" w:rsidRPr="00132F26">
              <w:rPr>
                <w:sz w:val="16"/>
                <w:szCs w:val="16"/>
              </w:rPr>
              <w:t xml:space="preserve"> (</w:t>
            </w:r>
            <w:r>
              <w:rPr>
                <w:sz w:val="16"/>
                <w:szCs w:val="16"/>
              </w:rPr>
              <w:t>42</w:t>
            </w:r>
            <w:r w:rsidR="00845712" w:rsidRPr="00132F26">
              <w:rPr>
                <w:sz w:val="16"/>
                <w:szCs w:val="16"/>
              </w:rPr>
              <w:t>%)</w:t>
            </w:r>
          </w:p>
        </w:tc>
      </w:tr>
      <w:tr w:rsidR="00C45289" w:rsidRPr="00845712" w14:paraId="6E872E91" w14:textId="77777777" w:rsidTr="00132F26">
        <w:trPr>
          <w:trHeight w:val="288"/>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43807A8B" w14:textId="77777777" w:rsidR="00845712" w:rsidRPr="00132F26" w:rsidRDefault="00845712" w:rsidP="00845712">
            <w:pPr>
              <w:rPr>
                <w:sz w:val="16"/>
                <w:szCs w:val="16"/>
              </w:rPr>
            </w:pPr>
          </w:p>
        </w:tc>
        <w:tc>
          <w:tcPr>
            <w:tcW w:w="387" w:type="pct"/>
            <w:tcBorders>
              <w:top w:val="nil"/>
              <w:left w:val="nil"/>
              <w:bottom w:val="single" w:sz="8" w:space="0" w:color="000000"/>
              <w:right w:val="nil"/>
            </w:tcBorders>
            <w:shd w:val="clear" w:color="auto" w:fill="auto"/>
            <w:vAlign w:val="center"/>
            <w:hideMark/>
          </w:tcPr>
          <w:p w14:paraId="32EA02E2" w14:textId="77777777" w:rsidR="00845712" w:rsidRPr="00132F26" w:rsidRDefault="00845712" w:rsidP="00845712">
            <w:pPr>
              <w:rPr>
                <w:b/>
                <w:bCs/>
                <w:i/>
                <w:iCs/>
                <w:sz w:val="16"/>
                <w:szCs w:val="16"/>
              </w:rPr>
            </w:pPr>
            <w:r w:rsidRPr="00132F26">
              <w:rPr>
                <w:b/>
                <w:bCs/>
                <w:i/>
                <w:iCs/>
                <w:sz w:val="16"/>
                <w:szCs w:val="16"/>
              </w:rPr>
              <w:t xml:space="preserve">Total </w:t>
            </w:r>
          </w:p>
        </w:tc>
        <w:tc>
          <w:tcPr>
            <w:tcW w:w="252" w:type="pct"/>
            <w:tcBorders>
              <w:top w:val="nil"/>
              <w:left w:val="nil"/>
              <w:bottom w:val="single" w:sz="8" w:space="0" w:color="000000"/>
              <w:right w:val="single" w:sz="8" w:space="0" w:color="000000"/>
            </w:tcBorders>
            <w:shd w:val="clear" w:color="auto" w:fill="auto"/>
            <w:vAlign w:val="center"/>
            <w:hideMark/>
          </w:tcPr>
          <w:p w14:paraId="567D7084" w14:textId="77777777" w:rsidR="00845712" w:rsidRPr="00132F26" w:rsidRDefault="00845712" w:rsidP="00845712">
            <w:pPr>
              <w:jc w:val="center"/>
              <w:rPr>
                <w:b/>
                <w:bCs/>
                <w:i/>
                <w:iCs/>
                <w:sz w:val="16"/>
                <w:szCs w:val="16"/>
              </w:rPr>
            </w:pPr>
            <w:r w:rsidRPr="00132F26">
              <w:rPr>
                <w:b/>
                <w:bCs/>
                <w:i/>
                <w:iCs/>
                <w:sz w:val="16"/>
                <w:szCs w:val="16"/>
              </w:rPr>
              <w:t>519</w:t>
            </w:r>
          </w:p>
        </w:tc>
        <w:tc>
          <w:tcPr>
            <w:tcW w:w="468" w:type="pct"/>
            <w:tcBorders>
              <w:top w:val="nil"/>
              <w:left w:val="nil"/>
              <w:bottom w:val="single" w:sz="8" w:space="0" w:color="000000"/>
              <w:right w:val="single" w:sz="8" w:space="0" w:color="000000"/>
            </w:tcBorders>
            <w:shd w:val="clear" w:color="auto" w:fill="auto"/>
            <w:vAlign w:val="center"/>
            <w:hideMark/>
          </w:tcPr>
          <w:p w14:paraId="25525EAF" w14:textId="7B87CD83" w:rsidR="00845712" w:rsidRPr="00132F26" w:rsidRDefault="00845712" w:rsidP="00845712">
            <w:pPr>
              <w:jc w:val="center"/>
              <w:rPr>
                <w:b/>
                <w:bCs/>
                <w:i/>
                <w:iCs/>
                <w:sz w:val="16"/>
                <w:szCs w:val="16"/>
              </w:rPr>
            </w:pPr>
            <w:r w:rsidRPr="00132F26">
              <w:rPr>
                <w:b/>
                <w:bCs/>
                <w:i/>
                <w:iCs/>
                <w:sz w:val="16"/>
                <w:szCs w:val="16"/>
              </w:rPr>
              <w:t>66</w:t>
            </w:r>
            <w:r w:rsidR="00BA72F9">
              <w:rPr>
                <w:b/>
                <w:bCs/>
                <w:i/>
                <w:iCs/>
                <w:sz w:val="16"/>
                <w:szCs w:val="16"/>
              </w:rPr>
              <w:t xml:space="preserve">  </w:t>
            </w:r>
            <w:r w:rsidRPr="00132F26">
              <w:rPr>
                <w:b/>
                <w:bCs/>
                <w:i/>
                <w:iCs/>
                <w:sz w:val="16"/>
                <w:szCs w:val="16"/>
              </w:rPr>
              <w:t xml:space="preserve"> 1</w:t>
            </w:r>
            <w:r w:rsidR="00390245">
              <w:rPr>
                <w:b/>
                <w:bCs/>
                <w:i/>
                <w:iCs/>
                <w:sz w:val="16"/>
                <w:szCs w:val="16"/>
              </w:rPr>
              <w:t>0</w:t>
            </w:r>
            <w:r w:rsidR="00BA72F9">
              <w:rPr>
                <w:b/>
                <w:bCs/>
                <w:i/>
                <w:iCs/>
                <w:sz w:val="16"/>
                <w:szCs w:val="16"/>
              </w:rPr>
              <w:t xml:space="preserve"> </w:t>
            </w:r>
            <w:r w:rsidRPr="00132F26">
              <w:rPr>
                <w:b/>
                <w:bCs/>
                <w:i/>
                <w:iCs/>
                <w:sz w:val="16"/>
                <w:szCs w:val="16"/>
              </w:rPr>
              <w:t xml:space="preserve">  </w:t>
            </w:r>
            <w:r w:rsidR="00390245">
              <w:rPr>
                <w:b/>
                <w:bCs/>
                <w:i/>
                <w:iCs/>
                <w:sz w:val="16"/>
                <w:szCs w:val="16"/>
              </w:rPr>
              <w:t>2</w:t>
            </w:r>
          </w:p>
        </w:tc>
        <w:tc>
          <w:tcPr>
            <w:tcW w:w="435" w:type="pct"/>
            <w:tcBorders>
              <w:top w:val="nil"/>
              <w:left w:val="nil"/>
              <w:bottom w:val="single" w:sz="8" w:space="0" w:color="000000"/>
              <w:right w:val="single" w:sz="8" w:space="0" w:color="000000"/>
            </w:tcBorders>
            <w:shd w:val="clear" w:color="auto" w:fill="auto"/>
            <w:vAlign w:val="center"/>
            <w:hideMark/>
          </w:tcPr>
          <w:p w14:paraId="6407142C" w14:textId="27D8B9BA" w:rsidR="00845712" w:rsidRPr="00132F26" w:rsidRDefault="00845712" w:rsidP="00845712">
            <w:pPr>
              <w:jc w:val="center"/>
              <w:rPr>
                <w:b/>
                <w:bCs/>
                <w:i/>
                <w:iCs/>
                <w:sz w:val="16"/>
                <w:szCs w:val="16"/>
              </w:rPr>
            </w:pPr>
            <w:r w:rsidRPr="00132F26">
              <w:rPr>
                <w:b/>
                <w:bCs/>
                <w:i/>
                <w:iCs/>
                <w:sz w:val="16"/>
                <w:szCs w:val="16"/>
              </w:rPr>
              <w:t xml:space="preserve">1  </w:t>
            </w:r>
            <w:r w:rsidR="001C34D4">
              <w:rPr>
                <w:b/>
                <w:bCs/>
                <w:i/>
                <w:iCs/>
                <w:sz w:val="16"/>
                <w:szCs w:val="16"/>
              </w:rPr>
              <w:t xml:space="preserve">  </w:t>
            </w:r>
            <w:r w:rsidRPr="00132F26">
              <w:rPr>
                <w:b/>
                <w:bCs/>
                <w:i/>
                <w:iCs/>
                <w:sz w:val="16"/>
                <w:szCs w:val="16"/>
              </w:rPr>
              <w:t>2</w:t>
            </w:r>
            <w:r w:rsidR="001C34D4">
              <w:rPr>
                <w:b/>
                <w:bCs/>
                <w:i/>
                <w:iCs/>
                <w:sz w:val="16"/>
                <w:szCs w:val="16"/>
              </w:rPr>
              <w:t xml:space="preserve">  </w:t>
            </w:r>
            <w:r w:rsidRPr="00132F26">
              <w:rPr>
                <w:b/>
                <w:bCs/>
                <w:i/>
                <w:iCs/>
                <w:sz w:val="16"/>
                <w:szCs w:val="16"/>
              </w:rPr>
              <w:t xml:space="preserve">  </w:t>
            </w:r>
            <w:r w:rsidR="00390245">
              <w:rPr>
                <w:b/>
                <w:bCs/>
                <w:i/>
                <w:iCs/>
                <w:sz w:val="16"/>
                <w:szCs w:val="16"/>
              </w:rPr>
              <w:t>4</w:t>
            </w:r>
          </w:p>
        </w:tc>
        <w:tc>
          <w:tcPr>
            <w:tcW w:w="522" w:type="pct"/>
            <w:tcBorders>
              <w:top w:val="nil"/>
              <w:left w:val="nil"/>
              <w:bottom w:val="single" w:sz="8" w:space="0" w:color="000000"/>
              <w:right w:val="single" w:sz="8" w:space="0" w:color="000000"/>
            </w:tcBorders>
            <w:shd w:val="clear" w:color="auto" w:fill="auto"/>
            <w:vAlign w:val="center"/>
            <w:hideMark/>
          </w:tcPr>
          <w:p w14:paraId="7E9DC973" w14:textId="014EDCB8" w:rsidR="00845712" w:rsidRPr="00132F26" w:rsidRDefault="00845712" w:rsidP="00845712">
            <w:pPr>
              <w:jc w:val="center"/>
              <w:rPr>
                <w:b/>
                <w:bCs/>
                <w:i/>
                <w:iCs/>
                <w:sz w:val="16"/>
                <w:szCs w:val="16"/>
              </w:rPr>
            </w:pPr>
            <w:proofErr w:type="gramStart"/>
            <w:r w:rsidRPr="00132F26">
              <w:rPr>
                <w:b/>
                <w:bCs/>
                <w:i/>
                <w:iCs/>
                <w:sz w:val="16"/>
                <w:szCs w:val="16"/>
              </w:rPr>
              <w:t>14</w:t>
            </w:r>
            <w:r w:rsidR="00390245">
              <w:rPr>
                <w:b/>
                <w:bCs/>
                <w:i/>
                <w:iCs/>
                <w:sz w:val="16"/>
                <w:szCs w:val="16"/>
              </w:rPr>
              <w:t>8</w:t>
            </w:r>
            <w:r w:rsidRPr="00132F26">
              <w:rPr>
                <w:b/>
                <w:bCs/>
                <w:i/>
                <w:iCs/>
                <w:sz w:val="16"/>
                <w:szCs w:val="16"/>
              </w:rPr>
              <w:t xml:space="preserve"> </w:t>
            </w:r>
            <w:r w:rsidR="00BA72F9">
              <w:rPr>
                <w:b/>
                <w:bCs/>
                <w:i/>
                <w:iCs/>
                <w:sz w:val="16"/>
                <w:szCs w:val="16"/>
              </w:rPr>
              <w:t xml:space="preserve"> </w:t>
            </w:r>
            <w:r w:rsidRPr="00132F26">
              <w:rPr>
                <w:b/>
                <w:bCs/>
                <w:i/>
                <w:iCs/>
                <w:sz w:val="16"/>
                <w:szCs w:val="16"/>
              </w:rPr>
              <w:t>1</w:t>
            </w:r>
            <w:r w:rsidR="00390245">
              <w:rPr>
                <w:b/>
                <w:bCs/>
                <w:i/>
                <w:iCs/>
                <w:sz w:val="16"/>
                <w:szCs w:val="16"/>
              </w:rPr>
              <w:t>1</w:t>
            </w:r>
            <w:proofErr w:type="gramEnd"/>
            <w:r w:rsidR="00BA72F9">
              <w:rPr>
                <w:b/>
                <w:bCs/>
                <w:i/>
                <w:iCs/>
                <w:sz w:val="16"/>
                <w:szCs w:val="16"/>
              </w:rPr>
              <w:t xml:space="preserve"> </w:t>
            </w:r>
            <w:r w:rsidRPr="00132F26">
              <w:rPr>
                <w:b/>
                <w:bCs/>
                <w:i/>
                <w:iCs/>
                <w:sz w:val="16"/>
                <w:szCs w:val="16"/>
              </w:rPr>
              <w:t xml:space="preserve"> 1</w:t>
            </w:r>
            <w:r w:rsidR="00390245">
              <w:rPr>
                <w:b/>
                <w:bCs/>
                <w:i/>
                <w:iCs/>
                <w:sz w:val="16"/>
                <w:szCs w:val="16"/>
              </w:rPr>
              <w:t>3</w:t>
            </w:r>
          </w:p>
        </w:tc>
        <w:tc>
          <w:tcPr>
            <w:tcW w:w="451" w:type="pct"/>
            <w:tcBorders>
              <w:top w:val="nil"/>
              <w:left w:val="nil"/>
              <w:bottom w:val="single" w:sz="8" w:space="0" w:color="000000"/>
              <w:right w:val="single" w:sz="8" w:space="0" w:color="000000"/>
            </w:tcBorders>
            <w:shd w:val="clear" w:color="auto" w:fill="auto"/>
            <w:vAlign w:val="center"/>
            <w:hideMark/>
          </w:tcPr>
          <w:p w14:paraId="06464F72" w14:textId="63DE5299" w:rsidR="00845712" w:rsidRPr="00132F26" w:rsidRDefault="00390245" w:rsidP="00845712">
            <w:pPr>
              <w:jc w:val="center"/>
              <w:rPr>
                <w:b/>
                <w:bCs/>
                <w:i/>
                <w:iCs/>
                <w:sz w:val="16"/>
                <w:szCs w:val="16"/>
              </w:rPr>
            </w:pPr>
            <w:r>
              <w:rPr>
                <w:b/>
                <w:bCs/>
                <w:i/>
                <w:iCs/>
                <w:sz w:val="16"/>
                <w:szCs w:val="16"/>
              </w:rPr>
              <w:t>37</w:t>
            </w:r>
            <w:r w:rsidR="001C34D4">
              <w:rPr>
                <w:b/>
                <w:bCs/>
                <w:i/>
                <w:iCs/>
                <w:sz w:val="16"/>
                <w:szCs w:val="16"/>
              </w:rPr>
              <w:t xml:space="preserve">  </w:t>
            </w:r>
            <w:r w:rsidR="00845712" w:rsidRPr="00132F26">
              <w:rPr>
                <w:b/>
                <w:bCs/>
                <w:i/>
                <w:iCs/>
                <w:sz w:val="16"/>
                <w:szCs w:val="16"/>
              </w:rPr>
              <w:t xml:space="preserve"> </w:t>
            </w:r>
            <w:r>
              <w:rPr>
                <w:b/>
                <w:bCs/>
                <w:i/>
                <w:iCs/>
                <w:sz w:val="16"/>
                <w:szCs w:val="16"/>
              </w:rPr>
              <w:t>7</w:t>
            </w:r>
            <w:r w:rsidR="001C34D4">
              <w:rPr>
                <w:b/>
                <w:bCs/>
                <w:i/>
                <w:iCs/>
                <w:sz w:val="16"/>
                <w:szCs w:val="16"/>
              </w:rPr>
              <w:t xml:space="preserve">  </w:t>
            </w:r>
            <w:r w:rsidR="00845712" w:rsidRPr="00132F26">
              <w:rPr>
                <w:b/>
                <w:bCs/>
                <w:i/>
                <w:iCs/>
                <w:sz w:val="16"/>
                <w:szCs w:val="16"/>
              </w:rPr>
              <w:t xml:space="preserve"> 17</w:t>
            </w:r>
          </w:p>
        </w:tc>
        <w:tc>
          <w:tcPr>
            <w:tcW w:w="417" w:type="pct"/>
            <w:tcBorders>
              <w:top w:val="nil"/>
              <w:left w:val="nil"/>
              <w:bottom w:val="single" w:sz="8" w:space="0" w:color="000000"/>
              <w:right w:val="single" w:sz="8" w:space="0" w:color="000000"/>
            </w:tcBorders>
            <w:shd w:val="clear" w:color="auto" w:fill="auto"/>
            <w:vAlign w:val="center"/>
            <w:hideMark/>
          </w:tcPr>
          <w:p w14:paraId="526275E5" w14:textId="168B3C13" w:rsidR="00845712" w:rsidRPr="00132F26" w:rsidRDefault="00845712" w:rsidP="00845712">
            <w:pPr>
              <w:jc w:val="center"/>
              <w:rPr>
                <w:b/>
                <w:bCs/>
                <w:i/>
                <w:iCs/>
                <w:sz w:val="16"/>
                <w:szCs w:val="16"/>
              </w:rPr>
            </w:pPr>
            <w:r w:rsidRPr="00132F26">
              <w:rPr>
                <w:b/>
                <w:bCs/>
                <w:i/>
                <w:iCs/>
                <w:sz w:val="16"/>
                <w:szCs w:val="16"/>
              </w:rPr>
              <w:t xml:space="preserve">0  </w:t>
            </w:r>
            <w:r w:rsidR="001C34D4">
              <w:rPr>
                <w:b/>
                <w:bCs/>
                <w:i/>
                <w:iCs/>
                <w:sz w:val="16"/>
                <w:szCs w:val="16"/>
              </w:rPr>
              <w:t xml:space="preserve">    </w:t>
            </w:r>
            <w:r w:rsidRPr="00132F26">
              <w:rPr>
                <w:b/>
                <w:bCs/>
                <w:i/>
                <w:iCs/>
                <w:sz w:val="16"/>
                <w:szCs w:val="16"/>
              </w:rPr>
              <w:t xml:space="preserve">  </w:t>
            </w:r>
            <w:r w:rsidR="00390245">
              <w:rPr>
                <w:b/>
                <w:bCs/>
                <w:i/>
                <w:iCs/>
                <w:sz w:val="16"/>
                <w:szCs w:val="16"/>
              </w:rPr>
              <w:t>1</w:t>
            </w:r>
          </w:p>
        </w:tc>
        <w:tc>
          <w:tcPr>
            <w:tcW w:w="452" w:type="pct"/>
            <w:tcBorders>
              <w:top w:val="nil"/>
              <w:left w:val="nil"/>
              <w:bottom w:val="single" w:sz="8" w:space="0" w:color="000000"/>
              <w:right w:val="single" w:sz="8" w:space="0" w:color="000000"/>
            </w:tcBorders>
            <w:shd w:val="clear" w:color="auto" w:fill="auto"/>
            <w:vAlign w:val="center"/>
            <w:hideMark/>
          </w:tcPr>
          <w:p w14:paraId="2651B5D9" w14:textId="09DCAE12" w:rsidR="00845712" w:rsidRPr="00132F26" w:rsidRDefault="00845712" w:rsidP="00845712">
            <w:pPr>
              <w:jc w:val="center"/>
              <w:rPr>
                <w:b/>
                <w:bCs/>
                <w:i/>
                <w:iCs/>
                <w:sz w:val="16"/>
                <w:szCs w:val="16"/>
              </w:rPr>
            </w:pPr>
            <w:r w:rsidRPr="00132F26">
              <w:rPr>
                <w:b/>
                <w:bCs/>
                <w:i/>
                <w:iCs/>
                <w:sz w:val="16"/>
                <w:szCs w:val="16"/>
              </w:rPr>
              <w:t xml:space="preserve">2 </w:t>
            </w:r>
            <w:r w:rsidR="001C34D4">
              <w:rPr>
                <w:b/>
                <w:bCs/>
                <w:i/>
                <w:iCs/>
                <w:sz w:val="16"/>
                <w:szCs w:val="16"/>
              </w:rPr>
              <w:t xml:space="preserve">  </w:t>
            </w:r>
            <w:r w:rsidRPr="00132F26">
              <w:rPr>
                <w:b/>
                <w:bCs/>
                <w:i/>
                <w:iCs/>
                <w:sz w:val="16"/>
                <w:szCs w:val="16"/>
              </w:rPr>
              <w:t xml:space="preserve"> </w:t>
            </w:r>
            <w:r w:rsidR="00390245">
              <w:rPr>
                <w:b/>
                <w:bCs/>
                <w:i/>
                <w:iCs/>
                <w:sz w:val="16"/>
                <w:szCs w:val="16"/>
              </w:rPr>
              <w:t>3</w:t>
            </w:r>
            <w:r w:rsidR="001C34D4">
              <w:rPr>
                <w:b/>
                <w:bCs/>
                <w:i/>
                <w:iCs/>
                <w:sz w:val="16"/>
                <w:szCs w:val="16"/>
              </w:rPr>
              <w:t xml:space="preserve">  </w:t>
            </w:r>
            <w:r w:rsidRPr="00132F26">
              <w:rPr>
                <w:b/>
                <w:bCs/>
                <w:i/>
                <w:iCs/>
                <w:sz w:val="16"/>
                <w:szCs w:val="16"/>
              </w:rPr>
              <w:t xml:space="preserve">  </w:t>
            </w:r>
            <w:r w:rsidR="00390245">
              <w:rPr>
                <w:b/>
                <w:bCs/>
                <w:i/>
                <w:iCs/>
                <w:sz w:val="16"/>
                <w:szCs w:val="16"/>
              </w:rPr>
              <w:t>2</w:t>
            </w:r>
          </w:p>
        </w:tc>
        <w:tc>
          <w:tcPr>
            <w:tcW w:w="452" w:type="pct"/>
            <w:tcBorders>
              <w:top w:val="nil"/>
              <w:left w:val="nil"/>
              <w:bottom w:val="single" w:sz="8" w:space="0" w:color="000000"/>
              <w:right w:val="single" w:sz="8" w:space="0" w:color="000000"/>
            </w:tcBorders>
            <w:shd w:val="clear" w:color="auto" w:fill="auto"/>
            <w:vAlign w:val="center"/>
            <w:hideMark/>
          </w:tcPr>
          <w:p w14:paraId="27BA0FA3" w14:textId="369D2D57" w:rsidR="00845712" w:rsidRPr="00132F26" w:rsidRDefault="00845712" w:rsidP="00845712">
            <w:pPr>
              <w:jc w:val="center"/>
              <w:rPr>
                <w:b/>
                <w:bCs/>
                <w:i/>
                <w:iCs/>
                <w:sz w:val="16"/>
                <w:szCs w:val="16"/>
              </w:rPr>
            </w:pPr>
            <w:r w:rsidRPr="00132F26">
              <w:rPr>
                <w:b/>
                <w:bCs/>
                <w:i/>
                <w:iCs/>
                <w:sz w:val="16"/>
                <w:szCs w:val="16"/>
              </w:rPr>
              <w:t xml:space="preserve">8 </w:t>
            </w:r>
            <w:r w:rsidR="001C34D4">
              <w:rPr>
                <w:b/>
                <w:bCs/>
                <w:i/>
                <w:iCs/>
                <w:sz w:val="16"/>
                <w:szCs w:val="16"/>
              </w:rPr>
              <w:t xml:space="preserve">  </w:t>
            </w:r>
            <w:r w:rsidRPr="00132F26">
              <w:rPr>
                <w:b/>
                <w:bCs/>
                <w:i/>
                <w:iCs/>
                <w:sz w:val="16"/>
                <w:szCs w:val="16"/>
              </w:rPr>
              <w:t xml:space="preserve"> 3</w:t>
            </w:r>
            <w:r w:rsidR="001C34D4">
              <w:rPr>
                <w:b/>
                <w:bCs/>
                <w:i/>
                <w:iCs/>
                <w:sz w:val="16"/>
                <w:szCs w:val="16"/>
              </w:rPr>
              <w:t xml:space="preserve">  </w:t>
            </w:r>
            <w:r w:rsidRPr="00132F26">
              <w:rPr>
                <w:b/>
                <w:bCs/>
                <w:i/>
                <w:iCs/>
                <w:sz w:val="16"/>
                <w:szCs w:val="16"/>
              </w:rPr>
              <w:t xml:space="preserve">  </w:t>
            </w:r>
            <w:r w:rsidR="00390245">
              <w:rPr>
                <w:b/>
                <w:bCs/>
                <w:i/>
                <w:iCs/>
                <w:sz w:val="16"/>
                <w:szCs w:val="16"/>
              </w:rPr>
              <w:t>4</w:t>
            </w:r>
          </w:p>
        </w:tc>
        <w:tc>
          <w:tcPr>
            <w:tcW w:w="417" w:type="pct"/>
            <w:tcBorders>
              <w:top w:val="nil"/>
              <w:left w:val="nil"/>
              <w:bottom w:val="single" w:sz="8" w:space="0" w:color="000000"/>
              <w:right w:val="single" w:sz="8" w:space="0" w:color="000000"/>
            </w:tcBorders>
            <w:shd w:val="clear" w:color="auto" w:fill="auto"/>
            <w:vAlign w:val="center"/>
            <w:hideMark/>
          </w:tcPr>
          <w:p w14:paraId="27F6B6D5" w14:textId="1E51E76A" w:rsidR="00845712" w:rsidRPr="00132F26" w:rsidRDefault="00845712" w:rsidP="00845712">
            <w:pPr>
              <w:jc w:val="center"/>
              <w:rPr>
                <w:b/>
                <w:bCs/>
                <w:i/>
                <w:iCs/>
                <w:sz w:val="16"/>
                <w:szCs w:val="16"/>
              </w:rPr>
            </w:pPr>
            <w:r w:rsidRPr="00132F26">
              <w:rPr>
                <w:b/>
                <w:bCs/>
                <w:i/>
                <w:iCs/>
                <w:sz w:val="16"/>
                <w:szCs w:val="16"/>
              </w:rPr>
              <w:t xml:space="preserve">0 </w:t>
            </w:r>
            <w:r w:rsidR="001C34D4">
              <w:rPr>
                <w:b/>
                <w:bCs/>
                <w:i/>
                <w:iCs/>
                <w:sz w:val="16"/>
                <w:szCs w:val="16"/>
              </w:rPr>
              <w:t xml:space="preserve">  </w:t>
            </w:r>
            <w:r w:rsidRPr="00132F26">
              <w:rPr>
                <w:b/>
                <w:bCs/>
                <w:i/>
                <w:iCs/>
                <w:sz w:val="16"/>
                <w:szCs w:val="16"/>
              </w:rPr>
              <w:t xml:space="preserve"> 1</w:t>
            </w:r>
            <w:r w:rsidR="001C34D4">
              <w:rPr>
                <w:b/>
                <w:bCs/>
                <w:i/>
                <w:iCs/>
                <w:sz w:val="16"/>
                <w:szCs w:val="16"/>
              </w:rPr>
              <w:t xml:space="preserve">  </w:t>
            </w:r>
            <w:r w:rsidRPr="00132F26">
              <w:rPr>
                <w:b/>
                <w:bCs/>
                <w:i/>
                <w:iCs/>
                <w:sz w:val="16"/>
                <w:szCs w:val="16"/>
              </w:rPr>
              <w:t xml:space="preserve">  1</w:t>
            </w:r>
          </w:p>
        </w:tc>
        <w:tc>
          <w:tcPr>
            <w:tcW w:w="556" w:type="pct"/>
            <w:tcBorders>
              <w:top w:val="nil"/>
              <w:left w:val="nil"/>
              <w:bottom w:val="single" w:sz="8" w:space="0" w:color="000000"/>
              <w:right w:val="single" w:sz="8" w:space="0" w:color="000000"/>
            </w:tcBorders>
            <w:shd w:val="clear" w:color="auto" w:fill="auto"/>
            <w:vAlign w:val="center"/>
            <w:hideMark/>
          </w:tcPr>
          <w:p w14:paraId="3ED0E252" w14:textId="233EE751" w:rsidR="00845712" w:rsidRPr="00132F26" w:rsidRDefault="00845712" w:rsidP="00845712">
            <w:pPr>
              <w:jc w:val="center"/>
              <w:rPr>
                <w:b/>
                <w:bCs/>
                <w:i/>
                <w:iCs/>
                <w:sz w:val="16"/>
                <w:szCs w:val="16"/>
              </w:rPr>
            </w:pPr>
            <w:r w:rsidRPr="00132F26">
              <w:rPr>
                <w:b/>
                <w:bCs/>
                <w:i/>
                <w:iCs/>
                <w:sz w:val="16"/>
                <w:szCs w:val="16"/>
              </w:rPr>
              <w:t>3</w:t>
            </w:r>
            <w:r w:rsidR="00390245">
              <w:rPr>
                <w:b/>
                <w:bCs/>
                <w:i/>
                <w:iCs/>
                <w:sz w:val="16"/>
                <w:szCs w:val="16"/>
              </w:rPr>
              <w:t>43</w:t>
            </w:r>
            <w:r w:rsidRPr="00132F26">
              <w:rPr>
                <w:b/>
                <w:bCs/>
                <w:i/>
                <w:iCs/>
                <w:sz w:val="16"/>
                <w:szCs w:val="16"/>
              </w:rPr>
              <w:t xml:space="preserve"> (</w:t>
            </w:r>
            <w:r w:rsidR="00390245">
              <w:rPr>
                <w:b/>
                <w:bCs/>
                <w:i/>
                <w:iCs/>
                <w:sz w:val="16"/>
                <w:szCs w:val="16"/>
              </w:rPr>
              <w:t>66</w:t>
            </w:r>
            <w:r w:rsidRPr="00132F26">
              <w:rPr>
                <w:b/>
                <w:bCs/>
                <w:i/>
                <w:iCs/>
                <w:sz w:val="16"/>
                <w:szCs w:val="16"/>
              </w:rPr>
              <w:t>%)</w:t>
            </w:r>
          </w:p>
        </w:tc>
      </w:tr>
    </w:tbl>
    <w:p w14:paraId="53A23EAF" w14:textId="19A1C177" w:rsidR="008C2F1A" w:rsidRDefault="008C2F1A">
      <w:pPr>
        <w:spacing w:after="160" w:line="259" w:lineRule="auto"/>
      </w:pPr>
    </w:p>
    <w:p w14:paraId="712D6C07" w14:textId="56E2BE10" w:rsidR="008C2F1A" w:rsidRPr="008C2F1A" w:rsidRDefault="008C2F1A" w:rsidP="008C2F1A">
      <w:pPr>
        <w:pStyle w:val="ListParagraph"/>
        <w:numPr>
          <w:ilvl w:val="0"/>
          <w:numId w:val="10"/>
        </w:numPr>
        <w:spacing w:after="0" w:line="259" w:lineRule="auto"/>
        <w:ind w:left="0" w:right="0" w:firstLine="0"/>
      </w:pPr>
      <w:r w:rsidRPr="008C2F1A">
        <w:lastRenderedPageBreak/>
        <w:t>2</w:t>
      </w:r>
      <w:r>
        <w:t>018</w:t>
      </w:r>
    </w:p>
    <w:tbl>
      <w:tblPr>
        <w:tblW w:w="5490" w:type="pct"/>
        <w:tblLayout w:type="fixed"/>
        <w:tblLook w:val="04A0" w:firstRow="1" w:lastRow="0" w:firstColumn="1" w:lastColumn="0" w:noHBand="0" w:noVBand="1"/>
      </w:tblPr>
      <w:tblGrid>
        <w:gridCol w:w="440"/>
        <w:gridCol w:w="812"/>
        <w:gridCol w:w="539"/>
        <w:gridCol w:w="963"/>
        <w:gridCol w:w="927"/>
        <w:gridCol w:w="991"/>
        <w:gridCol w:w="991"/>
        <w:gridCol w:w="991"/>
        <w:gridCol w:w="991"/>
        <w:gridCol w:w="991"/>
        <w:gridCol w:w="988"/>
        <w:gridCol w:w="1079"/>
        <w:gridCol w:w="991"/>
        <w:gridCol w:w="993"/>
        <w:gridCol w:w="1073"/>
      </w:tblGrid>
      <w:tr w:rsidR="00C62775" w:rsidRPr="0015381B" w14:paraId="65829EBC" w14:textId="77777777" w:rsidTr="00132F26">
        <w:trPr>
          <w:trHeight w:val="315"/>
        </w:trPr>
        <w:tc>
          <w:tcPr>
            <w:tcW w:w="160"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53463A02" w14:textId="77777777" w:rsidR="0015381B" w:rsidRPr="00132F26" w:rsidRDefault="0015381B" w:rsidP="00132F26">
            <w:pPr>
              <w:rPr>
                <w:sz w:val="16"/>
                <w:szCs w:val="16"/>
              </w:rPr>
            </w:pPr>
            <w:r w:rsidRPr="00132F26">
              <w:rPr>
                <w:sz w:val="16"/>
                <w:szCs w:val="16"/>
              </w:rPr>
              <w:t>Offspring</w:t>
            </w:r>
          </w:p>
        </w:tc>
        <w:tc>
          <w:tcPr>
            <w:tcW w:w="295" w:type="pct"/>
            <w:tcBorders>
              <w:top w:val="single" w:sz="8" w:space="0" w:color="000000"/>
              <w:left w:val="nil"/>
              <w:bottom w:val="single" w:sz="8" w:space="0" w:color="000000"/>
              <w:right w:val="nil"/>
            </w:tcBorders>
            <w:shd w:val="clear" w:color="000000" w:fill="D9D9D9"/>
            <w:vAlign w:val="center"/>
            <w:hideMark/>
          </w:tcPr>
          <w:p w14:paraId="482C2EC0" w14:textId="77777777" w:rsidR="0015381B" w:rsidRPr="00132F26" w:rsidRDefault="0015381B" w:rsidP="0015381B">
            <w:pPr>
              <w:rPr>
                <w:sz w:val="16"/>
                <w:szCs w:val="16"/>
              </w:rPr>
            </w:pPr>
            <w:r w:rsidRPr="00132F26">
              <w:rPr>
                <w:sz w:val="16"/>
                <w:szCs w:val="16"/>
              </w:rPr>
              <w:t> </w:t>
            </w:r>
          </w:p>
        </w:tc>
        <w:tc>
          <w:tcPr>
            <w:tcW w:w="196" w:type="pct"/>
            <w:tcBorders>
              <w:top w:val="single" w:sz="8" w:space="0" w:color="000000"/>
              <w:left w:val="nil"/>
              <w:bottom w:val="single" w:sz="8" w:space="0" w:color="000000"/>
              <w:right w:val="nil"/>
            </w:tcBorders>
            <w:shd w:val="clear" w:color="000000" w:fill="D9D9D9"/>
            <w:vAlign w:val="center"/>
            <w:hideMark/>
          </w:tcPr>
          <w:p w14:paraId="620A554A" w14:textId="77777777" w:rsidR="0015381B" w:rsidRPr="00132F26" w:rsidRDefault="0015381B" w:rsidP="0015381B">
            <w:pPr>
              <w:rPr>
                <w:sz w:val="16"/>
                <w:szCs w:val="16"/>
              </w:rPr>
            </w:pPr>
            <w:r w:rsidRPr="00132F26">
              <w:rPr>
                <w:sz w:val="16"/>
                <w:szCs w:val="16"/>
              </w:rPr>
              <w:t> </w:t>
            </w:r>
          </w:p>
        </w:tc>
        <w:tc>
          <w:tcPr>
            <w:tcW w:w="3959" w:type="pct"/>
            <w:gridSpan w:val="11"/>
            <w:tcBorders>
              <w:top w:val="single" w:sz="8" w:space="0" w:color="000000"/>
              <w:left w:val="nil"/>
              <w:bottom w:val="single" w:sz="8" w:space="0" w:color="000000"/>
              <w:right w:val="single" w:sz="8" w:space="0" w:color="000000"/>
            </w:tcBorders>
            <w:shd w:val="clear" w:color="000000" w:fill="D9D9D9"/>
            <w:vAlign w:val="center"/>
            <w:hideMark/>
          </w:tcPr>
          <w:p w14:paraId="4176D40B" w14:textId="77777777" w:rsidR="0015381B" w:rsidRPr="00132F26" w:rsidRDefault="0015381B" w:rsidP="0015381B">
            <w:pPr>
              <w:jc w:val="center"/>
              <w:rPr>
                <w:sz w:val="16"/>
                <w:szCs w:val="16"/>
              </w:rPr>
            </w:pPr>
            <w:r w:rsidRPr="00132F26">
              <w:rPr>
                <w:sz w:val="16"/>
                <w:szCs w:val="16"/>
              </w:rPr>
              <w:t xml:space="preserve">Parents </w:t>
            </w:r>
          </w:p>
        </w:tc>
        <w:tc>
          <w:tcPr>
            <w:tcW w:w="391" w:type="pct"/>
            <w:tcBorders>
              <w:top w:val="single" w:sz="8" w:space="0" w:color="000000"/>
              <w:left w:val="nil"/>
              <w:bottom w:val="single" w:sz="8" w:space="0" w:color="000000"/>
              <w:right w:val="single" w:sz="8" w:space="0" w:color="000000"/>
            </w:tcBorders>
            <w:shd w:val="clear" w:color="000000" w:fill="D9D9D9"/>
            <w:vAlign w:val="center"/>
            <w:hideMark/>
          </w:tcPr>
          <w:p w14:paraId="06B193E0" w14:textId="77777777" w:rsidR="0015381B" w:rsidRPr="00132F26" w:rsidRDefault="0015381B" w:rsidP="0015381B">
            <w:pPr>
              <w:rPr>
                <w:sz w:val="16"/>
                <w:szCs w:val="16"/>
              </w:rPr>
            </w:pPr>
            <w:r w:rsidRPr="00132F26">
              <w:rPr>
                <w:sz w:val="16"/>
                <w:szCs w:val="16"/>
              </w:rPr>
              <w:t> </w:t>
            </w:r>
          </w:p>
        </w:tc>
      </w:tr>
      <w:tr w:rsidR="00C62775" w:rsidRPr="0015381B" w14:paraId="038771A7" w14:textId="77777777" w:rsidTr="00132F26">
        <w:trPr>
          <w:trHeight w:val="315"/>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5F10927F" w14:textId="77777777" w:rsidR="00C62775" w:rsidRPr="00132F26" w:rsidRDefault="00C62775" w:rsidP="0015381B">
            <w:pPr>
              <w:rPr>
                <w:sz w:val="16"/>
                <w:szCs w:val="16"/>
              </w:rPr>
            </w:pPr>
          </w:p>
        </w:tc>
        <w:tc>
          <w:tcPr>
            <w:tcW w:w="295" w:type="pct"/>
            <w:tcBorders>
              <w:top w:val="nil"/>
              <w:left w:val="nil"/>
              <w:bottom w:val="nil"/>
              <w:right w:val="nil"/>
            </w:tcBorders>
            <w:shd w:val="clear" w:color="auto" w:fill="auto"/>
            <w:vAlign w:val="center"/>
            <w:hideMark/>
          </w:tcPr>
          <w:p w14:paraId="19D10A2D" w14:textId="77777777" w:rsidR="00C62775" w:rsidRPr="00132F26" w:rsidRDefault="00C62775" w:rsidP="0015381B">
            <w:pPr>
              <w:jc w:val="center"/>
              <w:rPr>
                <w:sz w:val="16"/>
                <w:szCs w:val="16"/>
              </w:rPr>
            </w:pPr>
            <w:r w:rsidRPr="00132F26">
              <w:rPr>
                <w:sz w:val="16"/>
                <w:szCs w:val="16"/>
              </w:rPr>
              <w:t xml:space="preserve"> </w:t>
            </w:r>
          </w:p>
        </w:tc>
        <w:tc>
          <w:tcPr>
            <w:tcW w:w="196" w:type="pct"/>
            <w:tcBorders>
              <w:top w:val="nil"/>
              <w:left w:val="nil"/>
              <w:bottom w:val="nil"/>
              <w:right w:val="single" w:sz="8" w:space="0" w:color="000000"/>
            </w:tcBorders>
            <w:shd w:val="clear" w:color="auto" w:fill="auto"/>
            <w:vAlign w:val="center"/>
            <w:hideMark/>
          </w:tcPr>
          <w:p w14:paraId="03801361" w14:textId="77777777" w:rsidR="00C62775" w:rsidRPr="00132F26" w:rsidRDefault="00C62775" w:rsidP="0015381B">
            <w:pPr>
              <w:ind w:firstLineChars="100" w:firstLine="160"/>
              <w:rPr>
                <w:sz w:val="16"/>
                <w:szCs w:val="16"/>
              </w:rPr>
            </w:pPr>
            <w:r w:rsidRPr="00132F26">
              <w:rPr>
                <w:sz w:val="16"/>
                <w:szCs w:val="16"/>
              </w:rPr>
              <w:t xml:space="preserve"> </w:t>
            </w:r>
          </w:p>
        </w:tc>
        <w:tc>
          <w:tcPr>
            <w:tcW w:w="1047" w:type="pct"/>
            <w:gridSpan w:val="3"/>
            <w:tcBorders>
              <w:top w:val="single" w:sz="8" w:space="0" w:color="000000"/>
              <w:left w:val="nil"/>
              <w:bottom w:val="single" w:sz="8" w:space="0" w:color="000000"/>
              <w:right w:val="single" w:sz="8" w:space="0" w:color="000000"/>
            </w:tcBorders>
            <w:shd w:val="clear" w:color="auto" w:fill="auto"/>
            <w:vAlign w:val="center"/>
            <w:hideMark/>
          </w:tcPr>
          <w:p w14:paraId="63741819" w14:textId="77777777" w:rsidR="00C62775" w:rsidRPr="00132F26" w:rsidRDefault="00C62775" w:rsidP="0015381B">
            <w:pPr>
              <w:jc w:val="center"/>
              <w:rPr>
                <w:sz w:val="16"/>
                <w:szCs w:val="16"/>
              </w:rPr>
            </w:pPr>
            <w:r w:rsidRPr="00132F26">
              <w:rPr>
                <w:sz w:val="16"/>
                <w:szCs w:val="16"/>
              </w:rPr>
              <w:t>2013</w:t>
            </w:r>
          </w:p>
        </w:tc>
        <w:tc>
          <w:tcPr>
            <w:tcW w:w="1080" w:type="pct"/>
            <w:gridSpan w:val="3"/>
            <w:tcBorders>
              <w:top w:val="single" w:sz="8" w:space="0" w:color="000000"/>
              <w:left w:val="nil"/>
              <w:bottom w:val="nil"/>
              <w:right w:val="single" w:sz="8" w:space="0" w:color="000000"/>
            </w:tcBorders>
            <w:shd w:val="clear" w:color="auto" w:fill="auto"/>
            <w:vAlign w:val="center"/>
            <w:hideMark/>
          </w:tcPr>
          <w:p w14:paraId="77CD6932" w14:textId="77777777" w:rsidR="00C62775" w:rsidRPr="00132F26" w:rsidRDefault="00C62775" w:rsidP="0015381B">
            <w:pPr>
              <w:jc w:val="center"/>
              <w:rPr>
                <w:sz w:val="16"/>
                <w:szCs w:val="16"/>
              </w:rPr>
            </w:pPr>
            <w:r w:rsidRPr="00132F26">
              <w:rPr>
                <w:sz w:val="16"/>
                <w:szCs w:val="16"/>
              </w:rPr>
              <w:t>2014</w:t>
            </w:r>
          </w:p>
        </w:tc>
        <w:tc>
          <w:tcPr>
            <w:tcW w:w="1831" w:type="pct"/>
            <w:gridSpan w:val="5"/>
            <w:tcBorders>
              <w:top w:val="single" w:sz="8" w:space="0" w:color="000000"/>
              <w:left w:val="nil"/>
              <w:bottom w:val="single" w:sz="8" w:space="0" w:color="000000"/>
              <w:right w:val="single" w:sz="8" w:space="0" w:color="000000"/>
            </w:tcBorders>
            <w:shd w:val="clear" w:color="auto" w:fill="auto"/>
            <w:vAlign w:val="center"/>
            <w:hideMark/>
          </w:tcPr>
          <w:p w14:paraId="1E499582" w14:textId="77777777" w:rsidR="00C62775" w:rsidRPr="00132F26" w:rsidRDefault="00C62775" w:rsidP="0015381B">
            <w:pPr>
              <w:jc w:val="center"/>
              <w:rPr>
                <w:sz w:val="16"/>
                <w:szCs w:val="16"/>
              </w:rPr>
            </w:pPr>
            <w:r w:rsidRPr="00132F26">
              <w:rPr>
                <w:sz w:val="16"/>
                <w:szCs w:val="16"/>
              </w:rPr>
              <w:t>2015</w:t>
            </w:r>
          </w:p>
        </w:tc>
        <w:tc>
          <w:tcPr>
            <w:tcW w:w="391" w:type="pct"/>
            <w:vMerge w:val="restart"/>
            <w:tcBorders>
              <w:top w:val="nil"/>
              <w:left w:val="nil"/>
              <w:right w:val="single" w:sz="8" w:space="0" w:color="000000"/>
            </w:tcBorders>
            <w:shd w:val="clear" w:color="auto" w:fill="auto"/>
            <w:vAlign w:val="center"/>
            <w:hideMark/>
          </w:tcPr>
          <w:p w14:paraId="0863EC04" w14:textId="77777777" w:rsidR="00C62775" w:rsidRPr="00132F26" w:rsidRDefault="00C62775" w:rsidP="0015381B">
            <w:pPr>
              <w:jc w:val="center"/>
              <w:rPr>
                <w:sz w:val="16"/>
                <w:szCs w:val="16"/>
              </w:rPr>
            </w:pPr>
            <w:r w:rsidRPr="00132F26">
              <w:rPr>
                <w:sz w:val="16"/>
                <w:szCs w:val="16"/>
              </w:rPr>
              <w:t xml:space="preserve">Assigned (%) </w:t>
            </w:r>
          </w:p>
          <w:p w14:paraId="7C62100B" w14:textId="77777777" w:rsidR="00C62775" w:rsidRPr="00132F26" w:rsidRDefault="00C62775" w:rsidP="0015381B">
            <w:pPr>
              <w:jc w:val="center"/>
              <w:rPr>
                <w:sz w:val="16"/>
                <w:szCs w:val="16"/>
              </w:rPr>
            </w:pPr>
            <w:r w:rsidRPr="00132F26">
              <w:rPr>
                <w:sz w:val="16"/>
                <w:szCs w:val="16"/>
              </w:rPr>
              <w:t> </w:t>
            </w:r>
          </w:p>
          <w:p w14:paraId="590E77D8" w14:textId="77777777" w:rsidR="00C62775" w:rsidRPr="00132F26" w:rsidRDefault="00C62775" w:rsidP="0015381B">
            <w:pPr>
              <w:jc w:val="center"/>
              <w:rPr>
                <w:sz w:val="16"/>
                <w:szCs w:val="16"/>
              </w:rPr>
            </w:pPr>
            <w:r w:rsidRPr="00132F26">
              <w:rPr>
                <w:sz w:val="16"/>
                <w:szCs w:val="16"/>
              </w:rPr>
              <w:t> </w:t>
            </w:r>
          </w:p>
          <w:p w14:paraId="07F956E6" w14:textId="1B18916E" w:rsidR="00C62775" w:rsidRPr="00132F26" w:rsidRDefault="00C62775" w:rsidP="0015381B">
            <w:pPr>
              <w:jc w:val="center"/>
              <w:rPr>
                <w:sz w:val="16"/>
                <w:szCs w:val="16"/>
              </w:rPr>
            </w:pPr>
            <w:r w:rsidRPr="00132F26">
              <w:rPr>
                <w:sz w:val="16"/>
                <w:szCs w:val="16"/>
              </w:rPr>
              <w:t> </w:t>
            </w:r>
          </w:p>
        </w:tc>
      </w:tr>
      <w:tr w:rsidR="00C62775" w:rsidRPr="0015381B" w14:paraId="687E512E" w14:textId="77777777" w:rsidTr="00132F26">
        <w:trPr>
          <w:trHeight w:val="510"/>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7E1FBAB4" w14:textId="77777777" w:rsidR="00C62775" w:rsidRPr="00132F26" w:rsidRDefault="00C62775" w:rsidP="0015381B">
            <w:pPr>
              <w:rPr>
                <w:sz w:val="16"/>
                <w:szCs w:val="16"/>
              </w:rPr>
            </w:pPr>
          </w:p>
        </w:tc>
        <w:tc>
          <w:tcPr>
            <w:tcW w:w="295" w:type="pct"/>
            <w:tcBorders>
              <w:top w:val="nil"/>
              <w:left w:val="nil"/>
              <w:bottom w:val="nil"/>
              <w:right w:val="nil"/>
            </w:tcBorders>
            <w:shd w:val="clear" w:color="auto" w:fill="auto"/>
            <w:vAlign w:val="center"/>
            <w:hideMark/>
          </w:tcPr>
          <w:p w14:paraId="224A7D95" w14:textId="77777777" w:rsidR="00C62775" w:rsidRPr="00132F26" w:rsidRDefault="00C62775" w:rsidP="0015381B">
            <w:pPr>
              <w:jc w:val="center"/>
              <w:rPr>
                <w:sz w:val="16"/>
                <w:szCs w:val="16"/>
              </w:rPr>
            </w:pPr>
          </w:p>
        </w:tc>
        <w:tc>
          <w:tcPr>
            <w:tcW w:w="196" w:type="pct"/>
            <w:tcBorders>
              <w:top w:val="nil"/>
              <w:left w:val="nil"/>
              <w:bottom w:val="nil"/>
              <w:right w:val="single" w:sz="8" w:space="0" w:color="000000"/>
            </w:tcBorders>
            <w:shd w:val="clear" w:color="auto" w:fill="auto"/>
            <w:vAlign w:val="center"/>
            <w:hideMark/>
          </w:tcPr>
          <w:p w14:paraId="1EC09014" w14:textId="77777777" w:rsidR="00C62775" w:rsidRPr="00132F26" w:rsidRDefault="00C62775" w:rsidP="0015381B">
            <w:pPr>
              <w:ind w:firstLineChars="100" w:firstLine="160"/>
              <w:rPr>
                <w:sz w:val="16"/>
                <w:szCs w:val="16"/>
              </w:rPr>
            </w:pPr>
            <w:r w:rsidRPr="00132F26">
              <w:rPr>
                <w:sz w:val="16"/>
                <w:szCs w:val="16"/>
              </w:rPr>
              <w:t xml:space="preserve"> </w:t>
            </w:r>
          </w:p>
        </w:tc>
        <w:tc>
          <w:tcPr>
            <w:tcW w:w="350" w:type="pct"/>
            <w:tcBorders>
              <w:top w:val="nil"/>
              <w:left w:val="nil"/>
              <w:bottom w:val="nil"/>
              <w:right w:val="single" w:sz="8" w:space="0" w:color="000000"/>
            </w:tcBorders>
            <w:shd w:val="clear" w:color="auto" w:fill="auto"/>
            <w:vAlign w:val="center"/>
            <w:hideMark/>
          </w:tcPr>
          <w:p w14:paraId="5C6405AA" w14:textId="77777777" w:rsidR="00C62775" w:rsidRPr="00132F26" w:rsidRDefault="00C62775" w:rsidP="0015381B">
            <w:pPr>
              <w:jc w:val="center"/>
              <w:rPr>
                <w:sz w:val="16"/>
                <w:szCs w:val="16"/>
              </w:rPr>
            </w:pPr>
            <w:r w:rsidRPr="00132F26">
              <w:rPr>
                <w:sz w:val="16"/>
                <w:szCs w:val="16"/>
              </w:rPr>
              <w:t>Outplant</w:t>
            </w:r>
          </w:p>
        </w:tc>
        <w:tc>
          <w:tcPr>
            <w:tcW w:w="337" w:type="pct"/>
            <w:tcBorders>
              <w:top w:val="nil"/>
              <w:left w:val="nil"/>
              <w:bottom w:val="nil"/>
              <w:right w:val="single" w:sz="8" w:space="0" w:color="000000"/>
            </w:tcBorders>
            <w:shd w:val="clear" w:color="auto" w:fill="auto"/>
            <w:vAlign w:val="center"/>
            <w:hideMark/>
          </w:tcPr>
          <w:p w14:paraId="043A1FA8" w14:textId="77777777" w:rsidR="00C62775" w:rsidRPr="00132F26" w:rsidRDefault="00C62775" w:rsidP="0015381B">
            <w:pPr>
              <w:jc w:val="center"/>
              <w:rPr>
                <w:sz w:val="16"/>
                <w:szCs w:val="16"/>
              </w:rPr>
            </w:pPr>
            <w:proofErr w:type="spellStart"/>
            <w:r w:rsidRPr="00132F26">
              <w:rPr>
                <w:sz w:val="16"/>
                <w:szCs w:val="16"/>
              </w:rPr>
              <w:t>Reintro</w:t>
            </w:r>
            <w:proofErr w:type="spellEnd"/>
            <w:r w:rsidRPr="00132F26">
              <w:rPr>
                <w:sz w:val="16"/>
                <w:szCs w:val="16"/>
              </w:rPr>
              <w:t>.</w:t>
            </w:r>
          </w:p>
        </w:tc>
        <w:tc>
          <w:tcPr>
            <w:tcW w:w="360" w:type="pct"/>
            <w:tcBorders>
              <w:top w:val="nil"/>
              <w:left w:val="nil"/>
              <w:bottom w:val="nil"/>
              <w:right w:val="single" w:sz="8" w:space="0" w:color="000000"/>
            </w:tcBorders>
            <w:shd w:val="clear" w:color="auto" w:fill="auto"/>
            <w:vAlign w:val="center"/>
            <w:hideMark/>
          </w:tcPr>
          <w:p w14:paraId="44DD1BCA" w14:textId="77777777" w:rsidR="00C62775" w:rsidRPr="00132F26" w:rsidRDefault="00C62775" w:rsidP="0015381B">
            <w:pPr>
              <w:jc w:val="center"/>
              <w:rPr>
                <w:sz w:val="16"/>
                <w:szCs w:val="16"/>
              </w:rPr>
            </w:pPr>
            <w:r w:rsidRPr="00132F26">
              <w:rPr>
                <w:sz w:val="16"/>
                <w:szCs w:val="16"/>
              </w:rPr>
              <w:t xml:space="preserve">Carcass </w:t>
            </w:r>
          </w:p>
        </w:tc>
        <w:tc>
          <w:tcPr>
            <w:tcW w:w="360" w:type="pct"/>
            <w:tcBorders>
              <w:top w:val="single" w:sz="8" w:space="0" w:color="000000"/>
              <w:left w:val="nil"/>
              <w:bottom w:val="nil"/>
              <w:right w:val="single" w:sz="8" w:space="0" w:color="000000"/>
            </w:tcBorders>
            <w:shd w:val="clear" w:color="auto" w:fill="auto"/>
            <w:vAlign w:val="center"/>
            <w:hideMark/>
          </w:tcPr>
          <w:p w14:paraId="717FF137" w14:textId="77777777" w:rsidR="00C62775" w:rsidRPr="00132F26" w:rsidRDefault="00C62775" w:rsidP="0015381B">
            <w:pPr>
              <w:jc w:val="center"/>
              <w:rPr>
                <w:sz w:val="16"/>
                <w:szCs w:val="16"/>
              </w:rPr>
            </w:pPr>
            <w:r w:rsidRPr="00132F26">
              <w:rPr>
                <w:sz w:val="16"/>
                <w:szCs w:val="16"/>
              </w:rPr>
              <w:t>Outplant</w:t>
            </w:r>
          </w:p>
        </w:tc>
        <w:tc>
          <w:tcPr>
            <w:tcW w:w="360" w:type="pct"/>
            <w:tcBorders>
              <w:top w:val="single" w:sz="8" w:space="0" w:color="000000"/>
              <w:left w:val="nil"/>
              <w:bottom w:val="nil"/>
              <w:right w:val="single" w:sz="8" w:space="0" w:color="000000"/>
            </w:tcBorders>
            <w:shd w:val="clear" w:color="auto" w:fill="auto"/>
            <w:vAlign w:val="center"/>
            <w:hideMark/>
          </w:tcPr>
          <w:p w14:paraId="5455CD34" w14:textId="77777777" w:rsidR="00C62775" w:rsidRPr="00132F26" w:rsidRDefault="00C62775" w:rsidP="0015381B">
            <w:pPr>
              <w:jc w:val="center"/>
              <w:rPr>
                <w:sz w:val="16"/>
                <w:szCs w:val="16"/>
              </w:rPr>
            </w:pPr>
            <w:proofErr w:type="spellStart"/>
            <w:r w:rsidRPr="00132F26">
              <w:rPr>
                <w:sz w:val="16"/>
                <w:szCs w:val="16"/>
              </w:rPr>
              <w:t>Reintro</w:t>
            </w:r>
            <w:proofErr w:type="spellEnd"/>
            <w:r w:rsidRPr="00132F26">
              <w:rPr>
                <w:sz w:val="16"/>
                <w:szCs w:val="16"/>
              </w:rPr>
              <w:t>.</w:t>
            </w:r>
          </w:p>
        </w:tc>
        <w:tc>
          <w:tcPr>
            <w:tcW w:w="360" w:type="pct"/>
            <w:tcBorders>
              <w:top w:val="single" w:sz="8" w:space="0" w:color="000000"/>
              <w:left w:val="nil"/>
              <w:bottom w:val="nil"/>
              <w:right w:val="single" w:sz="8" w:space="0" w:color="000000"/>
            </w:tcBorders>
            <w:shd w:val="clear" w:color="auto" w:fill="auto"/>
            <w:vAlign w:val="center"/>
            <w:hideMark/>
          </w:tcPr>
          <w:p w14:paraId="7AAE3867" w14:textId="77777777" w:rsidR="00C62775" w:rsidRPr="00132F26" w:rsidRDefault="00C62775" w:rsidP="0015381B">
            <w:pPr>
              <w:jc w:val="center"/>
              <w:rPr>
                <w:sz w:val="16"/>
                <w:szCs w:val="16"/>
              </w:rPr>
            </w:pPr>
            <w:r w:rsidRPr="00132F26">
              <w:rPr>
                <w:sz w:val="16"/>
                <w:szCs w:val="16"/>
              </w:rPr>
              <w:t xml:space="preserve">Carcass </w:t>
            </w:r>
          </w:p>
        </w:tc>
        <w:tc>
          <w:tcPr>
            <w:tcW w:w="360" w:type="pct"/>
            <w:tcBorders>
              <w:top w:val="nil"/>
              <w:left w:val="nil"/>
              <w:bottom w:val="nil"/>
              <w:right w:val="single" w:sz="8" w:space="0" w:color="000000"/>
            </w:tcBorders>
            <w:shd w:val="clear" w:color="auto" w:fill="auto"/>
            <w:vAlign w:val="center"/>
            <w:hideMark/>
          </w:tcPr>
          <w:p w14:paraId="08B6B292" w14:textId="77777777" w:rsidR="00C62775" w:rsidRPr="00132F26" w:rsidRDefault="00C62775" w:rsidP="0015381B">
            <w:pPr>
              <w:jc w:val="center"/>
              <w:rPr>
                <w:sz w:val="16"/>
                <w:szCs w:val="16"/>
              </w:rPr>
            </w:pPr>
            <w:r w:rsidRPr="00132F26">
              <w:rPr>
                <w:sz w:val="16"/>
                <w:szCs w:val="16"/>
              </w:rPr>
              <w:t>Outplant</w:t>
            </w:r>
          </w:p>
        </w:tc>
        <w:tc>
          <w:tcPr>
            <w:tcW w:w="359" w:type="pct"/>
            <w:tcBorders>
              <w:top w:val="nil"/>
              <w:left w:val="nil"/>
              <w:bottom w:val="nil"/>
              <w:right w:val="single" w:sz="8" w:space="0" w:color="000000"/>
            </w:tcBorders>
            <w:shd w:val="clear" w:color="auto" w:fill="auto"/>
            <w:vAlign w:val="center"/>
            <w:hideMark/>
          </w:tcPr>
          <w:p w14:paraId="63ED34EC" w14:textId="77777777" w:rsidR="00C62775" w:rsidRPr="00132F26" w:rsidRDefault="00C62775" w:rsidP="0015381B">
            <w:pPr>
              <w:jc w:val="center"/>
              <w:rPr>
                <w:sz w:val="16"/>
                <w:szCs w:val="16"/>
              </w:rPr>
            </w:pPr>
            <w:proofErr w:type="spellStart"/>
            <w:r w:rsidRPr="00132F26">
              <w:rPr>
                <w:sz w:val="16"/>
                <w:szCs w:val="16"/>
              </w:rPr>
              <w:t>Reintro</w:t>
            </w:r>
            <w:proofErr w:type="spellEnd"/>
            <w:r w:rsidRPr="00132F26">
              <w:rPr>
                <w:sz w:val="16"/>
                <w:szCs w:val="16"/>
              </w:rPr>
              <w:t>. Above</w:t>
            </w:r>
          </w:p>
        </w:tc>
        <w:tc>
          <w:tcPr>
            <w:tcW w:w="392" w:type="pct"/>
            <w:tcBorders>
              <w:top w:val="nil"/>
              <w:left w:val="nil"/>
              <w:bottom w:val="nil"/>
              <w:right w:val="single" w:sz="8" w:space="0" w:color="000000"/>
            </w:tcBorders>
            <w:shd w:val="clear" w:color="auto" w:fill="auto"/>
            <w:vAlign w:val="center"/>
            <w:hideMark/>
          </w:tcPr>
          <w:p w14:paraId="1E14302E" w14:textId="4DB05BBF" w:rsidR="00C62775" w:rsidRPr="00132F26" w:rsidRDefault="00C62775" w:rsidP="0015381B">
            <w:pPr>
              <w:jc w:val="center"/>
              <w:rPr>
                <w:sz w:val="16"/>
                <w:szCs w:val="16"/>
              </w:rPr>
            </w:pPr>
            <w:r w:rsidRPr="00132F26">
              <w:rPr>
                <w:sz w:val="16"/>
                <w:szCs w:val="16"/>
              </w:rPr>
              <w:t xml:space="preserve">Outplant/ </w:t>
            </w:r>
            <w:proofErr w:type="spellStart"/>
            <w:r w:rsidRPr="00132F26">
              <w:rPr>
                <w:sz w:val="16"/>
                <w:szCs w:val="16"/>
              </w:rPr>
              <w:t>Reintro</w:t>
            </w:r>
            <w:proofErr w:type="spellEnd"/>
            <w:r w:rsidRPr="00132F26">
              <w:rPr>
                <w:sz w:val="16"/>
                <w:szCs w:val="16"/>
              </w:rPr>
              <w:t>.</w:t>
            </w:r>
            <w:r w:rsidR="00CE5DE0">
              <w:rPr>
                <w:sz w:val="16"/>
                <w:szCs w:val="16"/>
              </w:rPr>
              <w:t xml:space="preserve"> Above</w:t>
            </w:r>
          </w:p>
        </w:tc>
        <w:tc>
          <w:tcPr>
            <w:tcW w:w="360" w:type="pct"/>
            <w:tcBorders>
              <w:top w:val="nil"/>
              <w:left w:val="nil"/>
              <w:bottom w:val="nil"/>
              <w:right w:val="single" w:sz="8" w:space="0" w:color="000000"/>
            </w:tcBorders>
            <w:shd w:val="clear" w:color="auto" w:fill="auto"/>
            <w:vAlign w:val="center"/>
            <w:hideMark/>
          </w:tcPr>
          <w:p w14:paraId="07892483" w14:textId="77777777" w:rsidR="00C62775" w:rsidRPr="00132F26" w:rsidRDefault="00C62775" w:rsidP="0015381B">
            <w:pPr>
              <w:jc w:val="center"/>
              <w:rPr>
                <w:sz w:val="16"/>
                <w:szCs w:val="16"/>
              </w:rPr>
            </w:pPr>
            <w:proofErr w:type="spellStart"/>
            <w:r w:rsidRPr="00132F26">
              <w:rPr>
                <w:sz w:val="16"/>
                <w:szCs w:val="16"/>
              </w:rPr>
              <w:t>Reintro</w:t>
            </w:r>
            <w:proofErr w:type="spellEnd"/>
            <w:r w:rsidRPr="00132F26">
              <w:rPr>
                <w:sz w:val="16"/>
                <w:szCs w:val="16"/>
              </w:rPr>
              <w:t>. Below</w:t>
            </w:r>
          </w:p>
        </w:tc>
        <w:tc>
          <w:tcPr>
            <w:tcW w:w="360" w:type="pct"/>
            <w:tcBorders>
              <w:top w:val="nil"/>
              <w:left w:val="nil"/>
              <w:bottom w:val="nil"/>
              <w:right w:val="single" w:sz="8" w:space="0" w:color="000000"/>
            </w:tcBorders>
            <w:shd w:val="clear" w:color="auto" w:fill="auto"/>
            <w:vAlign w:val="center"/>
            <w:hideMark/>
          </w:tcPr>
          <w:p w14:paraId="334A7A3A" w14:textId="77777777" w:rsidR="00C62775" w:rsidRPr="00132F26" w:rsidRDefault="00C62775" w:rsidP="0015381B">
            <w:pPr>
              <w:jc w:val="center"/>
              <w:rPr>
                <w:sz w:val="16"/>
                <w:szCs w:val="16"/>
              </w:rPr>
            </w:pPr>
            <w:r w:rsidRPr="00132F26">
              <w:rPr>
                <w:sz w:val="16"/>
                <w:szCs w:val="16"/>
              </w:rPr>
              <w:t xml:space="preserve">Carcass </w:t>
            </w:r>
          </w:p>
        </w:tc>
        <w:tc>
          <w:tcPr>
            <w:tcW w:w="391" w:type="pct"/>
            <w:vMerge/>
            <w:tcBorders>
              <w:left w:val="nil"/>
              <w:right w:val="single" w:sz="8" w:space="0" w:color="000000"/>
            </w:tcBorders>
            <w:shd w:val="clear" w:color="auto" w:fill="auto"/>
            <w:vAlign w:val="center"/>
            <w:hideMark/>
          </w:tcPr>
          <w:p w14:paraId="4B3FC53B" w14:textId="111C5E8C" w:rsidR="00C62775" w:rsidRPr="00132F26" w:rsidRDefault="00C62775" w:rsidP="0015381B">
            <w:pPr>
              <w:jc w:val="center"/>
              <w:rPr>
                <w:sz w:val="16"/>
                <w:szCs w:val="16"/>
              </w:rPr>
            </w:pPr>
          </w:p>
        </w:tc>
      </w:tr>
      <w:tr w:rsidR="00C62775" w:rsidRPr="0015381B" w14:paraId="067C4F0A" w14:textId="77777777" w:rsidTr="00132F26">
        <w:trPr>
          <w:trHeight w:val="300"/>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50FD4F5D" w14:textId="77777777" w:rsidR="00C62775" w:rsidRPr="00132F26" w:rsidRDefault="00C62775" w:rsidP="0015381B">
            <w:pPr>
              <w:rPr>
                <w:sz w:val="16"/>
                <w:szCs w:val="16"/>
              </w:rPr>
            </w:pPr>
          </w:p>
        </w:tc>
        <w:tc>
          <w:tcPr>
            <w:tcW w:w="295" w:type="pct"/>
            <w:vMerge w:val="restart"/>
            <w:tcBorders>
              <w:top w:val="nil"/>
              <w:left w:val="single" w:sz="8" w:space="0" w:color="auto"/>
              <w:bottom w:val="single" w:sz="8" w:space="0" w:color="000000"/>
              <w:right w:val="nil"/>
            </w:tcBorders>
            <w:shd w:val="clear" w:color="auto" w:fill="auto"/>
            <w:vAlign w:val="center"/>
            <w:hideMark/>
          </w:tcPr>
          <w:p w14:paraId="20DA9414" w14:textId="77777777" w:rsidR="00C62775" w:rsidRPr="00132F26" w:rsidRDefault="00C62775" w:rsidP="0015381B">
            <w:pPr>
              <w:rPr>
                <w:sz w:val="16"/>
                <w:szCs w:val="16"/>
              </w:rPr>
            </w:pPr>
            <w:r w:rsidRPr="00132F26">
              <w:rPr>
                <w:sz w:val="16"/>
                <w:szCs w:val="16"/>
              </w:rPr>
              <w:t xml:space="preserve">Sample type </w:t>
            </w:r>
          </w:p>
        </w:tc>
        <w:tc>
          <w:tcPr>
            <w:tcW w:w="196" w:type="pct"/>
            <w:vMerge w:val="restart"/>
            <w:tcBorders>
              <w:top w:val="nil"/>
              <w:left w:val="nil"/>
              <w:bottom w:val="nil"/>
              <w:right w:val="single" w:sz="8" w:space="0" w:color="000000"/>
            </w:tcBorders>
            <w:shd w:val="clear" w:color="auto" w:fill="auto"/>
            <w:vAlign w:val="center"/>
            <w:hideMark/>
          </w:tcPr>
          <w:p w14:paraId="7C6F8F51" w14:textId="77777777" w:rsidR="00C62775" w:rsidRPr="00132F26" w:rsidRDefault="00C62775" w:rsidP="0015381B">
            <w:pPr>
              <w:jc w:val="center"/>
              <w:rPr>
                <w:i/>
                <w:iCs/>
                <w:sz w:val="16"/>
                <w:szCs w:val="16"/>
              </w:rPr>
            </w:pPr>
            <w:r w:rsidRPr="00132F26">
              <w:rPr>
                <w:i/>
                <w:iCs/>
                <w:sz w:val="16"/>
                <w:szCs w:val="16"/>
              </w:rPr>
              <w:t xml:space="preserve">N </w:t>
            </w:r>
          </w:p>
        </w:tc>
        <w:tc>
          <w:tcPr>
            <w:tcW w:w="350" w:type="pct"/>
            <w:tcBorders>
              <w:top w:val="nil"/>
              <w:left w:val="nil"/>
              <w:bottom w:val="nil"/>
              <w:right w:val="single" w:sz="8" w:space="0" w:color="000000"/>
            </w:tcBorders>
            <w:shd w:val="clear" w:color="auto" w:fill="auto"/>
            <w:vAlign w:val="center"/>
            <w:hideMark/>
          </w:tcPr>
          <w:p w14:paraId="5ED9FE46" w14:textId="77777777" w:rsidR="00C62775" w:rsidRPr="00132F26" w:rsidRDefault="00C62775" w:rsidP="0015381B">
            <w:pPr>
              <w:jc w:val="center"/>
              <w:rPr>
                <w:sz w:val="16"/>
                <w:szCs w:val="16"/>
              </w:rPr>
            </w:pPr>
            <w:r w:rsidRPr="00132F26">
              <w:rPr>
                <w:sz w:val="16"/>
                <w:szCs w:val="16"/>
              </w:rPr>
              <w:t xml:space="preserve"> (</w:t>
            </w:r>
            <w:r w:rsidRPr="00132F26">
              <w:rPr>
                <w:i/>
                <w:sz w:val="16"/>
                <w:szCs w:val="16"/>
              </w:rPr>
              <w:t>N</w:t>
            </w:r>
            <w:r w:rsidRPr="00132F26">
              <w:rPr>
                <w:sz w:val="16"/>
                <w:szCs w:val="16"/>
              </w:rPr>
              <w:t xml:space="preserve"> = 1125) </w:t>
            </w:r>
          </w:p>
        </w:tc>
        <w:tc>
          <w:tcPr>
            <w:tcW w:w="337" w:type="pct"/>
            <w:tcBorders>
              <w:top w:val="nil"/>
              <w:left w:val="nil"/>
              <w:bottom w:val="nil"/>
              <w:right w:val="single" w:sz="8" w:space="0" w:color="000000"/>
            </w:tcBorders>
            <w:shd w:val="clear" w:color="auto" w:fill="auto"/>
            <w:vAlign w:val="center"/>
            <w:hideMark/>
          </w:tcPr>
          <w:p w14:paraId="6BFCBA57" w14:textId="77777777" w:rsidR="00C62775" w:rsidRPr="00132F26" w:rsidRDefault="00C62775" w:rsidP="0015381B">
            <w:pPr>
              <w:jc w:val="center"/>
              <w:rPr>
                <w:sz w:val="16"/>
                <w:szCs w:val="16"/>
              </w:rPr>
            </w:pPr>
            <w:r w:rsidRPr="00132F26">
              <w:rPr>
                <w:sz w:val="16"/>
                <w:szCs w:val="16"/>
              </w:rPr>
              <w:t>(</w:t>
            </w:r>
            <w:r w:rsidRPr="00132F26">
              <w:rPr>
                <w:i/>
                <w:iCs/>
                <w:sz w:val="16"/>
                <w:szCs w:val="16"/>
              </w:rPr>
              <w:t>N</w:t>
            </w:r>
            <w:r w:rsidRPr="00132F26">
              <w:rPr>
                <w:i/>
                <w:sz w:val="16"/>
                <w:szCs w:val="16"/>
              </w:rPr>
              <w:t xml:space="preserve"> </w:t>
            </w:r>
            <w:r w:rsidRPr="00132F26">
              <w:rPr>
                <w:sz w:val="16"/>
                <w:szCs w:val="16"/>
              </w:rPr>
              <w:t xml:space="preserve">= 554) </w:t>
            </w:r>
          </w:p>
        </w:tc>
        <w:tc>
          <w:tcPr>
            <w:tcW w:w="360" w:type="pct"/>
            <w:tcBorders>
              <w:top w:val="nil"/>
              <w:left w:val="nil"/>
              <w:bottom w:val="nil"/>
              <w:right w:val="single" w:sz="8" w:space="0" w:color="000000"/>
            </w:tcBorders>
            <w:shd w:val="clear" w:color="auto" w:fill="auto"/>
            <w:vAlign w:val="center"/>
            <w:hideMark/>
          </w:tcPr>
          <w:p w14:paraId="59857F8F" w14:textId="77777777" w:rsidR="00C62775" w:rsidRPr="00132F26" w:rsidRDefault="00C62775" w:rsidP="0015381B">
            <w:pPr>
              <w:jc w:val="center"/>
              <w:rPr>
                <w:sz w:val="16"/>
                <w:szCs w:val="16"/>
              </w:rPr>
            </w:pPr>
            <w:r w:rsidRPr="00132F26">
              <w:rPr>
                <w:sz w:val="16"/>
                <w:szCs w:val="16"/>
              </w:rPr>
              <w:t>(</w:t>
            </w:r>
            <w:r w:rsidRPr="00132F26">
              <w:rPr>
                <w:i/>
                <w:iCs/>
                <w:sz w:val="16"/>
                <w:szCs w:val="16"/>
              </w:rPr>
              <w:t>N</w:t>
            </w:r>
            <w:r w:rsidRPr="00132F26">
              <w:rPr>
                <w:sz w:val="16"/>
                <w:szCs w:val="16"/>
              </w:rPr>
              <w:t xml:space="preserve"> = 39) </w:t>
            </w:r>
          </w:p>
        </w:tc>
        <w:tc>
          <w:tcPr>
            <w:tcW w:w="360" w:type="pct"/>
            <w:tcBorders>
              <w:top w:val="nil"/>
              <w:left w:val="nil"/>
              <w:bottom w:val="nil"/>
              <w:right w:val="single" w:sz="8" w:space="0" w:color="000000"/>
            </w:tcBorders>
            <w:shd w:val="clear" w:color="auto" w:fill="auto"/>
            <w:vAlign w:val="center"/>
            <w:hideMark/>
          </w:tcPr>
          <w:p w14:paraId="717B76C6" w14:textId="77777777" w:rsidR="00C62775" w:rsidRPr="00132F26" w:rsidRDefault="00C62775" w:rsidP="0015381B">
            <w:pPr>
              <w:jc w:val="center"/>
              <w:rPr>
                <w:sz w:val="16"/>
                <w:szCs w:val="16"/>
              </w:rPr>
            </w:pPr>
            <w:r w:rsidRPr="00132F26">
              <w:rPr>
                <w:sz w:val="16"/>
                <w:szCs w:val="16"/>
              </w:rPr>
              <w:t>(</w:t>
            </w:r>
            <w:r w:rsidRPr="00132F26">
              <w:rPr>
                <w:i/>
                <w:sz w:val="16"/>
                <w:szCs w:val="16"/>
              </w:rPr>
              <w:t>N</w:t>
            </w:r>
            <w:r w:rsidRPr="00132F26">
              <w:rPr>
                <w:sz w:val="16"/>
                <w:szCs w:val="16"/>
              </w:rPr>
              <w:t xml:space="preserve"> = 861) </w:t>
            </w:r>
          </w:p>
        </w:tc>
        <w:tc>
          <w:tcPr>
            <w:tcW w:w="360" w:type="pct"/>
            <w:tcBorders>
              <w:top w:val="nil"/>
              <w:left w:val="nil"/>
              <w:bottom w:val="nil"/>
              <w:right w:val="single" w:sz="8" w:space="0" w:color="000000"/>
            </w:tcBorders>
            <w:shd w:val="clear" w:color="auto" w:fill="auto"/>
            <w:vAlign w:val="center"/>
            <w:hideMark/>
          </w:tcPr>
          <w:p w14:paraId="2888845D" w14:textId="77777777" w:rsidR="00C62775" w:rsidRPr="00132F26" w:rsidRDefault="00C62775" w:rsidP="0015381B">
            <w:pPr>
              <w:jc w:val="center"/>
              <w:rPr>
                <w:sz w:val="16"/>
                <w:szCs w:val="16"/>
              </w:rPr>
            </w:pPr>
            <w:r w:rsidRPr="00132F26">
              <w:rPr>
                <w:sz w:val="16"/>
                <w:szCs w:val="16"/>
              </w:rPr>
              <w:t>(</w:t>
            </w:r>
            <w:r w:rsidRPr="00132F26">
              <w:rPr>
                <w:i/>
                <w:iCs/>
                <w:sz w:val="16"/>
                <w:szCs w:val="16"/>
              </w:rPr>
              <w:t>N</w:t>
            </w:r>
            <w:r w:rsidRPr="00132F26">
              <w:rPr>
                <w:sz w:val="16"/>
                <w:szCs w:val="16"/>
              </w:rPr>
              <w:t xml:space="preserve"> = 754) </w:t>
            </w:r>
          </w:p>
        </w:tc>
        <w:tc>
          <w:tcPr>
            <w:tcW w:w="360" w:type="pct"/>
            <w:tcBorders>
              <w:top w:val="nil"/>
              <w:left w:val="nil"/>
              <w:bottom w:val="nil"/>
              <w:right w:val="single" w:sz="8" w:space="0" w:color="000000"/>
            </w:tcBorders>
            <w:shd w:val="clear" w:color="auto" w:fill="auto"/>
            <w:vAlign w:val="center"/>
            <w:hideMark/>
          </w:tcPr>
          <w:p w14:paraId="184AB622" w14:textId="77777777" w:rsidR="00C62775" w:rsidRPr="00132F26" w:rsidRDefault="00C62775" w:rsidP="0015381B">
            <w:pPr>
              <w:jc w:val="center"/>
              <w:rPr>
                <w:sz w:val="16"/>
                <w:szCs w:val="16"/>
              </w:rPr>
            </w:pPr>
            <w:r w:rsidRPr="00132F26">
              <w:rPr>
                <w:sz w:val="16"/>
                <w:szCs w:val="16"/>
              </w:rPr>
              <w:t>(</w:t>
            </w:r>
            <w:r w:rsidRPr="00132F26">
              <w:rPr>
                <w:i/>
                <w:iCs/>
                <w:sz w:val="16"/>
                <w:szCs w:val="16"/>
              </w:rPr>
              <w:t>N</w:t>
            </w:r>
            <w:r w:rsidRPr="00132F26">
              <w:rPr>
                <w:sz w:val="16"/>
                <w:szCs w:val="16"/>
              </w:rPr>
              <w:t xml:space="preserve"> = 46) </w:t>
            </w:r>
          </w:p>
        </w:tc>
        <w:tc>
          <w:tcPr>
            <w:tcW w:w="360" w:type="pct"/>
            <w:tcBorders>
              <w:top w:val="nil"/>
              <w:left w:val="nil"/>
              <w:bottom w:val="nil"/>
              <w:right w:val="single" w:sz="8" w:space="0" w:color="000000"/>
            </w:tcBorders>
            <w:shd w:val="clear" w:color="auto" w:fill="auto"/>
            <w:vAlign w:val="center"/>
            <w:hideMark/>
          </w:tcPr>
          <w:p w14:paraId="053A01BC" w14:textId="6639A4B0" w:rsidR="00C62775" w:rsidRPr="00132F26" w:rsidRDefault="00C62775" w:rsidP="0015381B">
            <w:pPr>
              <w:jc w:val="center"/>
              <w:rPr>
                <w:sz w:val="16"/>
                <w:szCs w:val="16"/>
              </w:rPr>
            </w:pPr>
            <w:r w:rsidRPr="00132F26">
              <w:rPr>
                <w:sz w:val="16"/>
                <w:szCs w:val="16"/>
              </w:rPr>
              <w:t>(N = 104</w:t>
            </w:r>
            <w:r w:rsidR="00CE5DE0">
              <w:rPr>
                <w:sz w:val="16"/>
                <w:szCs w:val="16"/>
              </w:rPr>
              <w:t>2</w:t>
            </w:r>
            <w:r w:rsidRPr="00132F26">
              <w:rPr>
                <w:sz w:val="16"/>
                <w:szCs w:val="16"/>
              </w:rPr>
              <w:t xml:space="preserve">) </w:t>
            </w:r>
          </w:p>
        </w:tc>
        <w:tc>
          <w:tcPr>
            <w:tcW w:w="359" w:type="pct"/>
            <w:tcBorders>
              <w:top w:val="nil"/>
              <w:left w:val="nil"/>
              <w:bottom w:val="nil"/>
              <w:right w:val="single" w:sz="8" w:space="0" w:color="000000"/>
            </w:tcBorders>
            <w:shd w:val="clear" w:color="auto" w:fill="auto"/>
            <w:vAlign w:val="center"/>
            <w:hideMark/>
          </w:tcPr>
          <w:p w14:paraId="1D61326F" w14:textId="77777777" w:rsidR="00C62775" w:rsidRPr="00132F26" w:rsidRDefault="00C62775" w:rsidP="0015381B">
            <w:pPr>
              <w:jc w:val="center"/>
              <w:rPr>
                <w:sz w:val="16"/>
                <w:szCs w:val="16"/>
              </w:rPr>
            </w:pPr>
            <w:r w:rsidRPr="00132F26">
              <w:rPr>
                <w:sz w:val="16"/>
                <w:szCs w:val="16"/>
              </w:rPr>
              <w:t xml:space="preserve">(N = 431) </w:t>
            </w:r>
          </w:p>
        </w:tc>
        <w:tc>
          <w:tcPr>
            <w:tcW w:w="392" w:type="pct"/>
            <w:tcBorders>
              <w:top w:val="nil"/>
              <w:left w:val="nil"/>
              <w:bottom w:val="nil"/>
              <w:right w:val="single" w:sz="8" w:space="0" w:color="000000"/>
            </w:tcBorders>
            <w:shd w:val="clear" w:color="auto" w:fill="auto"/>
            <w:vAlign w:val="center"/>
            <w:hideMark/>
          </w:tcPr>
          <w:p w14:paraId="34D89B73" w14:textId="47383E6D" w:rsidR="00C62775" w:rsidRPr="00132F26" w:rsidRDefault="00C62775" w:rsidP="0015381B">
            <w:pPr>
              <w:jc w:val="center"/>
              <w:rPr>
                <w:sz w:val="16"/>
                <w:szCs w:val="16"/>
              </w:rPr>
            </w:pPr>
          </w:p>
        </w:tc>
        <w:tc>
          <w:tcPr>
            <w:tcW w:w="360" w:type="pct"/>
            <w:tcBorders>
              <w:top w:val="nil"/>
              <w:left w:val="nil"/>
              <w:bottom w:val="nil"/>
              <w:right w:val="single" w:sz="8" w:space="0" w:color="000000"/>
            </w:tcBorders>
            <w:shd w:val="clear" w:color="auto" w:fill="auto"/>
            <w:vAlign w:val="center"/>
            <w:hideMark/>
          </w:tcPr>
          <w:p w14:paraId="74D05D6C" w14:textId="77777777" w:rsidR="00C62775" w:rsidRPr="00132F26" w:rsidRDefault="00C62775" w:rsidP="0015381B">
            <w:pPr>
              <w:jc w:val="center"/>
              <w:rPr>
                <w:sz w:val="16"/>
                <w:szCs w:val="16"/>
              </w:rPr>
            </w:pPr>
            <w:r w:rsidRPr="00132F26">
              <w:rPr>
                <w:sz w:val="16"/>
                <w:szCs w:val="16"/>
              </w:rPr>
              <w:t xml:space="preserve">(N = 148) </w:t>
            </w:r>
          </w:p>
        </w:tc>
        <w:tc>
          <w:tcPr>
            <w:tcW w:w="360" w:type="pct"/>
            <w:tcBorders>
              <w:top w:val="nil"/>
              <w:left w:val="nil"/>
              <w:bottom w:val="nil"/>
              <w:right w:val="single" w:sz="8" w:space="0" w:color="000000"/>
            </w:tcBorders>
            <w:shd w:val="clear" w:color="auto" w:fill="auto"/>
            <w:vAlign w:val="center"/>
            <w:hideMark/>
          </w:tcPr>
          <w:p w14:paraId="789CDF7C" w14:textId="77777777" w:rsidR="00C62775" w:rsidRPr="00132F26" w:rsidRDefault="00C62775" w:rsidP="0015381B">
            <w:pPr>
              <w:jc w:val="center"/>
              <w:rPr>
                <w:sz w:val="16"/>
                <w:szCs w:val="16"/>
              </w:rPr>
            </w:pPr>
            <w:r w:rsidRPr="00132F26">
              <w:rPr>
                <w:sz w:val="16"/>
                <w:szCs w:val="16"/>
              </w:rPr>
              <w:t xml:space="preserve">(N = 34) </w:t>
            </w:r>
          </w:p>
        </w:tc>
        <w:tc>
          <w:tcPr>
            <w:tcW w:w="391" w:type="pct"/>
            <w:vMerge/>
            <w:tcBorders>
              <w:left w:val="nil"/>
              <w:right w:val="single" w:sz="8" w:space="0" w:color="000000"/>
            </w:tcBorders>
            <w:shd w:val="clear" w:color="auto" w:fill="auto"/>
            <w:vAlign w:val="center"/>
            <w:hideMark/>
          </w:tcPr>
          <w:p w14:paraId="35367D93" w14:textId="5D93E32D" w:rsidR="00C62775" w:rsidRPr="00132F26" w:rsidRDefault="00C62775" w:rsidP="0015381B">
            <w:pPr>
              <w:jc w:val="center"/>
              <w:rPr>
                <w:sz w:val="16"/>
                <w:szCs w:val="16"/>
              </w:rPr>
            </w:pPr>
          </w:p>
        </w:tc>
      </w:tr>
      <w:tr w:rsidR="00C62775" w:rsidRPr="0015381B" w14:paraId="61EDA1AC" w14:textId="77777777" w:rsidTr="00132F26">
        <w:trPr>
          <w:trHeight w:val="315"/>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69F0F5EB" w14:textId="77777777" w:rsidR="00C62775" w:rsidRPr="00132F26" w:rsidRDefault="00C62775" w:rsidP="0015381B">
            <w:pPr>
              <w:rPr>
                <w:sz w:val="16"/>
                <w:szCs w:val="16"/>
              </w:rPr>
            </w:pPr>
          </w:p>
        </w:tc>
        <w:tc>
          <w:tcPr>
            <w:tcW w:w="295" w:type="pct"/>
            <w:vMerge/>
            <w:tcBorders>
              <w:top w:val="nil"/>
              <w:left w:val="single" w:sz="8" w:space="0" w:color="auto"/>
              <w:bottom w:val="single" w:sz="8" w:space="0" w:color="000000"/>
              <w:right w:val="nil"/>
            </w:tcBorders>
            <w:vAlign w:val="center"/>
            <w:hideMark/>
          </w:tcPr>
          <w:p w14:paraId="5C17168E" w14:textId="77777777" w:rsidR="00C62775" w:rsidRPr="00132F26" w:rsidRDefault="00C62775" w:rsidP="0015381B">
            <w:pPr>
              <w:rPr>
                <w:sz w:val="16"/>
                <w:szCs w:val="16"/>
              </w:rPr>
            </w:pPr>
          </w:p>
        </w:tc>
        <w:tc>
          <w:tcPr>
            <w:tcW w:w="196" w:type="pct"/>
            <w:vMerge/>
            <w:tcBorders>
              <w:top w:val="nil"/>
              <w:left w:val="nil"/>
              <w:bottom w:val="nil"/>
              <w:right w:val="single" w:sz="8" w:space="0" w:color="000000"/>
            </w:tcBorders>
            <w:vAlign w:val="center"/>
            <w:hideMark/>
          </w:tcPr>
          <w:p w14:paraId="7CC92BC9" w14:textId="77777777" w:rsidR="00C62775" w:rsidRPr="00132F26" w:rsidRDefault="00C62775" w:rsidP="0015381B">
            <w:pPr>
              <w:rPr>
                <w:i/>
                <w:iCs/>
                <w:sz w:val="16"/>
                <w:szCs w:val="16"/>
              </w:rPr>
            </w:pPr>
          </w:p>
        </w:tc>
        <w:tc>
          <w:tcPr>
            <w:tcW w:w="350" w:type="pct"/>
            <w:tcBorders>
              <w:top w:val="nil"/>
              <w:left w:val="nil"/>
              <w:bottom w:val="nil"/>
              <w:right w:val="single" w:sz="8" w:space="0" w:color="000000"/>
            </w:tcBorders>
            <w:shd w:val="clear" w:color="auto" w:fill="auto"/>
            <w:vAlign w:val="center"/>
            <w:hideMark/>
          </w:tcPr>
          <w:p w14:paraId="4CA1B4EE" w14:textId="77777777" w:rsidR="00C62775" w:rsidRPr="00132F26" w:rsidRDefault="00C62775" w:rsidP="0015381B">
            <w:pPr>
              <w:jc w:val="center"/>
              <w:rPr>
                <w:sz w:val="16"/>
                <w:szCs w:val="16"/>
              </w:rPr>
            </w:pPr>
            <w:r w:rsidRPr="00132F26">
              <w:rPr>
                <w:sz w:val="16"/>
                <w:szCs w:val="16"/>
              </w:rPr>
              <w:t xml:space="preserve">P   F   M </w:t>
            </w:r>
          </w:p>
        </w:tc>
        <w:tc>
          <w:tcPr>
            <w:tcW w:w="337" w:type="pct"/>
            <w:tcBorders>
              <w:top w:val="nil"/>
              <w:left w:val="nil"/>
              <w:bottom w:val="nil"/>
              <w:right w:val="single" w:sz="8" w:space="0" w:color="000000"/>
            </w:tcBorders>
            <w:shd w:val="clear" w:color="auto" w:fill="auto"/>
            <w:vAlign w:val="center"/>
            <w:hideMark/>
          </w:tcPr>
          <w:p w14:paraId="72A6F27D"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09B1920F"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7C3D0B9C"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4CF3486C"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2C2E2EAD"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02C17BB7" w14:textId="77777777" w:rsidR="00C62775" w:rsidRPr="00132F26" w:rsidRDefault="00C62775" w:rsidP="0015381B">
            <w:pPr>
              <w:jc w:val="center"/>
              <w:rPr>
                <w:sz w:val="16"/>
                <w:szCs w:val="16"/>
              </w:rPr>
            </w:pPr>
            <w:r w:rsidRPr="00132F26">
              <w:rPr>
                <w:sz w:val="16"/>
                <w:szCs w:val="16"/>
              </w:rPr>
              <w:t xml:space="preserve">P   F   M </w:t>
            </w:r>
          </w:p>
        </w:tc>
        <w:tc>
          <w:tcPr>
            <w:tcW w:w="359" w:type="pct"/>
            <w:tcBorders>
              <w:top w:val="nil"/>
              <w:left w:val="nil"/>
              <w:bottom w:val="nil"/>
              <w:right w:val="single" w:sz="8" w:space="0" w:color="000000"/>
            </w:tcBorders>
            <w:shd w:val="clear" w:color="auto" w:fill="auto"/>
            <w:vAlign w:val="center"/>
            <w:hideMark/>
          </w:tcPr>
          <w:p w14:paraId="53B3DF4A" w14:textId="77777777" w:rsidR="00C62775" w:rsidRPr="00132F26" w:rsidRDefault="00C62775" w:rsidP="0015381B">
            <w:pPr>
              <w:jc w:val="center"/>
              <w:rPr>
                <w:sz w:val="16"/>
                <w:szCs w:val="16"/>
              </w:rPr>
            </w:pPr>
            <w:r w:rsidRPr="00132F26">
              <w:rPr>
                <w:sz w:val="16"/>
                <w:szCs w:val="16"/>
              </w:rPr>
              <w:t xml:space="preserve">P   F   M </w:t>
            </w:r>
          </w:p>
        </w:tc>
        <w:tc>
          <w:tcPr>
            <w:tcW w:w="392" w:type="pct"/>
            <w:tcBorders>
              <w:top w:val="nil"/>
              <w:left w:val="nil"/>
              <w:bottom w:val="nil"/>
              <w:right w:val="single" w:sz="8" w:space="0" w:color="000000"/>
            </w:tcBorders>
            <w:shd w:val="clear" w:color="auto" w:fill="auto"/>
            <w:vAlign w:val="center"/>
            <w:hideMark/>
          </w:tcPr>
          <w:p w14:paraId="368A027C" w14:textId="77777777" w:rsidR="00C62775" w:rsidRPr="00132F26" w:rsidRDefault="00C62775" w:rsidP="0015381B">
            <w:pPr>
              <w:jc w:val="center"/>
              <w:rPr>
                <w:sz w:val="16"/>
                <w:szCs w:val="16"/>
              </w:rPr>
            </w:pPr>
            <w:r w:rsidRPr="00132F26">
              <w:rPr>
                <w:sz w:val="16"/>
                <w:szCs w:val="16"/>
              </w:rPr>
              <w:t>M/</w:t>
            </w:r>
            <w:proofErr w:type="gramStart"/>
            <w:r w:rsidRPr="00132F26">
              <w:rPr>
                <w:sz w:val="16"/>
                <w:szCs w:val="16"/>
              </w:rPr>
              <w:t>F  F</w:t>
            </w:r>
            <w:proofErr w:type="gramEnd"/>
            <w:r w:rsidRPr="00132F26">
              <w:rPr>
                <w:sz w:val="16"/>
                <w:szCs w:val="16"/>
              </w:rPr>
              <w:t>/M</w:t>
            </w:r>
          </w:p>
        </w:tc>
        <w:tc>
          <w:tcPr>
            <w:tcW w:w="360" w:type="pct"/>
            <w:tcBorders>
              <w:top w:val="nil"/>
              <w:left w:val="nil"/>
              <w:bottom w:val="nil"/>
              <w:right w:val="single" w:sz="8" w:space="0" w:color="000000"/>
            </w:tcBorders>
            <w:shd w:val="clear" w:color="auto" w:fill="auto"/>
            <w:vAlign w:val="center"/>
            <w:hideMark/>
          </w:tcPr>
          <w:p w14:paraId="678E2F67"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54BD72E2" w14:textId="77777777" w:rsidR="00C62775" w:rsidRPr="00132F26" w:rsidRDefault="00C62775" w:rsidP="0015381B">
            <w:pPr>
              <w:jc w:val="center"/>
              <w:rPr>
                <w:sz w:val="16"/>
                <w:szCs w:val="16"/>
              </w:rPr>
            </w:pPr>
            <w:r w:rsidRPr="00132F26">
              <w:rPr>
                <w:sz w:val="16"/>
                <w:szCs w:val="16"/>
              </w:rPr>
              <w:t xml:space="preserve">P   F   M </w:t>
            </w:r>
          </w:p>
        </w:tc>
        <w:tc>
          <w:tcPr>
            <w:tcW w:w="391" w:type="pct"/>
            <w:vMerge/>
            <w:tcBorders>
              <w:left w:val="nil"/>
              <w:bottom w:val="nil"/>
              <w:right w:val="single" w:sz="8" w:space="0" w:color="000000"/>
            </w:tcBorders>
            <w:shd w:val="clear" w:color="auto" w:fill="auto"/>
            <w:vAlign w:val="center"/>
            <w:hideMark/>
          </w:tcPr>
          <w:p w14:paraId="02ED3A99" w14:textId="69B5D354" w:rsidR="00C62775" w:rsidRPr="00132F26" w:rsidRDefault="00C62775" w:rsidP="0015381B">
            <w:pPr>
              <w:jc w:val="center"/>
              <w:rPr>
                <w:sz w:val="16"/>
                <w:szCs w:val="16"/>
              </w:rPr>
            </w:pPr>
          </w:p>
        </w:tc>
      </w:tr>
      <w:tr w:rsidR="00C62775" w:rsidRPr="0015381B" w14:paraId="44203850" w14:textId="77777777" w:rsidTr="00132F26">
        <w:trPr>
          <w:trHeight w:val="300"/>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74603620" w14:textId="77777777" w:rsidR="0015381B" w:rsidRPr="00132F26" w:rsidRDefault="0015381B" w:rsidP="0015381B">
            <w:pPr>
              <w:rPr>
                <w:sz w:val="16"/>
                <w:szCs w:val="16"/>
              </w:rPr>
            </w:pPr>
          </w:p>
        </w:tc>
        <w:tc>
          <w:tcPr>
            <w:tcW w:w="295" w:type="pct"/>
            <w:tcBorders>
              <w:top w:val="nil"/>
              <w:left w:val="nil"/>
              <w:bottom w:val="nil"/>
              <w:right w:val="nil"/>
            </w:tcBorders>
            <w:shd w:val="clear" w:color="auto" w:fill="auto"/>
            <w:vAlign w:val="center"/>
            <w:hideMark/>
          </w:tcPr>
          <w:p w14:paraId="2A095706" w14:textId="77777777" w:rsidR="0015381B" w:rsidRPr="00132F26" w:rsidRDefault="0015381B" w:rsidP="0015381B">
            <w:pPr>
              <w:rPr>
                <w:sz w:val="16"/>
                <w:szCs w:val="16"/>
              </w:rPr>
            </w:pPr>
            <w:proofErr w:type="spellStart"/>
            <w:r w:rsidRPr="00132F26">
              <w:rPr>
                <w:sz w:val="16"/>
                <w:szCs w:val="16"/>
              </w:rPr>
              <w:t>Reintro</w:t>
            </w:r>
            <w:proofErr w:type="spellEnd"/>
            <w:r w:rsidRPr="00132F26">
              <w:rPr>
                <w:sz w:val="16"/>
                <w:szCs w:val="16"/>
              </w:rPr>
              <w:t>.</w:t>
            </w:r>
          </w:p>
        </w:tc>
        <w:tc>
          <w:tcPr>
            <w:tcW w:w="196" w:type="pct"/>
            <w:tcBorders>
              <w:top w:val="single" w:sz="8" w:space="0" w:color="auto"/>
              <w:left w:val="nil"/>
              <w:bottom w:val="nil"/>
              <w:right w:val="single" w:sz="8" w:space="0" w:color="000000"/>
            </w:tcBorders>
            <w:shd w:val="clear" w:color="auto" w:fill="auto"/>
            <w:vAlign w:val="center"/>
            <w:hideMark/>
          </w:tcPr>
          <w:p w14:paraId="435C3C26" w14:textId="7AEA2EEA" w:rsidR="0015381B" w:rsidRPr="00132F26" w:rsidRDefault="009D039E" w:rsidP="0015381B">
            <w:pPr>
              <w:jc w:val="center"/>
              <w:rPr>
                <w:sz w:val="16"/>
                <w:szCs w:val="16"/>
              </w:rPr>
            </w:pPr>
            <w:r>
              <w:rPr>
                <w:sz w:val="16"/>
                <w:szCs w:val="16"/>
              </w:rPr>
              <w:t>248</w:t>
            </w:r>
          </w:p>
        </w:tc>
        <w:tc>
          <w:tcPr>
            <w:tcW w:w="350" w:type="pct"/>
            <w:tcBorders>
              <w:top w:val="single" w:sz="8" w:space="0" w:color="auto"/>
              <w:left w:val="nil"/>
              <w:bottom w:val="nil"/>
              <w:right w:val="single" w:sz="8" w:space="0" w:color="000000"/>
            </w:tcBorders>
            <w:shd w:val="clear" w:color="auto" w:fill="auto"/>
            <w:vAlign w:val="center"/>
            <w:hideMark/>
          </w:tcPr>
          <w:p w14:paraId="447C55C5" w14:textId="7F500077" w:rsidR="0015381B" w:rsidRPr="00132F26" w:rsidRDefault="0015381B">
            <w:pPr>
              <w:jc w:val="center"/>
              <w:rPr>
                <w:sz w:val="16"/>
                <w:szCs w:val="16"/>
              </w:rPr>
            </w:pPr>
            <w:r w:rsidRPr="00132F26">
              <w:rPr>
                <w:sz w:val="16"/>
                <w:szCs w:val="16"/>
              </w:rPr>
              <w:t>4</w:t>
            </w:r>
            <w:r w:rsidR="009D039E">
              <w:rPr>
                <w:sz w:val="16"/>
                <w:szCs w:val="16"/>
              </w:rPr>
              <w:t>2</w:t>
            </w:r>
            <w:r w:rsidR="007C77F7">
              <w:rPr>
                <w:sz w:val="16"/>
                <w:szCs w:val="16"/>
              </w:rPr>
              <w:t xml:space="preserve"> </w:t>
            </w:r>
            <w:r w:rsidRPr="00132F26">
              <w:rPr>
                <w:sz w:val="16"/>
                <w:szCs w:val="16"/>
              </w:rPr>
              <w:t xml:space="preserve">  </w:t>
            </w:r>
            <w:r w:rsidR="00390245">
              <w:rPr>
                <w:sz w:val="16"/>
                <w:szCs w:val="16"/>
              </w:rPr>
              <w:t>2</w:t>
            </w:r>
            <w:r w:rsidR="007C77F7">
              <w:rPr>
                <w:sz w:val="16"/>
                <w:szCs w:val="16"/>
              </w:rPr>
              <w:t xml:space="preserve"> </w:t>
            </w:r>
            <w:r w:rsidRPr="00132F26">
              <w:rPr>
                <w:sz w:val="16"/>
                <w:szCs w:val="16"/>
              </w:rPr>
              <w:t xml:space="preserve">  </w:t>
            </w:r>
            <w:r w:rsidR="00390245">
              <w:rPr>
                <w:sz w:val="16"/>
                <w:szCs w:val="16"/>
              </w:rPr>
              <w:t>2</w:t>
            </w:r>
          </w:p>
        </w:tc>
        <w:tc>
          <w:tcPr>
            <w:tcW w:w="337" w:type="pct"/>
            <w:tcBorders>
              <w:top w:val="single" w:sz="8" w:space="0" w:color="auto"/>
              <w:left w:val="nil"/>
              <w:bottom w:val="nil"/>
              <w:right w:val="single" w:sz="8" w:space="0" w:color="000000"/>
            </w:tcBorders>
            <w:shd w:val="clear" w:color="auto" w:fill="auto"/>
            <w:vAlign w:val="center"/>
            <w:hideMark/>
          </w:tcPr>
          <w:p w14:paraId="70F349D8" w14:textId="2101EA81" w:rsidR="0015381B" w:rsidRPr="00132F26" w:rsidRDefault="0015381B" w:rsidP="0015381B">
            <w:pPr>
              <w:jc w:val="center"/>
              <w:rPr>
                <w:sz w:val="16"/>
                <w:szCs w:val="16"/>
              </w:rPr>
            </w:pPr>
            <w:r w:rsidRPr="00132F26">
              <w:rPr>
                <w:sz w:val="16"/>
                <w:szCs w:val="16"/>
              </w:rPr>
              <w:t xml:space="preserve">8  </w:t>
            </w:r>
            <w:r w:rsidR="007C77F7">
              <w:rPr>
                <w:sz w:val="16"/>
                <w:szCs w:val="16"/>
              </w:rPr>
              <w:t xml:space="preserve"> </w:t>
            </w:r>
            <w:r w:rsidRPr="00132F26">
              <w:rPr>
                <w:sz w:val="16"/>
                <w:szCs w:val="16"/>
              </w:rPr>
              <w:t xml:space="preserve"> 2</w:t>
            </w:r>
            <w:r w:rsidR="007C77F7">
              <w:rPr>
                <w:sz w:val="16"/>
                <w:szCs w:val="16"/>
              </w:rPr>
              <w:t xml:space="preserve"> </w:t>
            </w:r>
            <w:r w:rsidRPr="00132F26">
              <w:rPr>
                <w:sz w:val="16"/>
                <w:szCs w:val="16"/>
              </w:rPr>
              <w:t xml:space="preserve">   2</w:t>
            </w:r>
          </w:p>
        </w:tc>
        <w:tc>
          <w:tcPr>
            <w:tcW w:w="360" w:type="pct"/>
            <w:tcBorders>
              <w:top w:val="single" w:sz="8" w:space="0" w:color="auto"/>
              <w:left w:val="nil"/>
              <w:bottom w:val="nil"/>
              <w:right w:val="single" w:sz="8" w:space="0" w:color="000000"/>
            </w:tcBorders>
            <w:shd w:val="clear" w:color="auto" w:fill="auto"/>
            <w:vAlign w:val="center"/>
            <w:hideMark/>
          </w:tcPr>
          <w:p w14:paraId="4064D729" w14:textId="64415457"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0</w:t>
            </w:r>
          </w:p>
        </w:tc>
        <w:tc>
          <w:tcPr>
            <w:tcW w:w="360" w:type="pct"/>
            <w:tcBorders>
              <w:top w:val="single" w:sz="8" w:space="0" w:color="auto"/>
              <w:left w:val="nil"/>
              <w:bottom w:val="nil"/>
              <w:right w:val="single" w:sz="8" w:space="0" w:color="000000"/>
            </w:tcBorders>
            <w:shd w:val="clear" w:color="auto" w:fill="auto"/>
            <w:vAlign w:val="center"/>
            <w:hideMark/>
          </w:tcPr>
          <w:p w14:paraId="779F04C0" w14:textId="2908A98A" w:rsidR="0015381B" w:rsidRPr="00132F26" w:rsidRDefault="0015381B" w:rsidP="0015381B">
            <w:pPr>
              <w:jc w:val="center"/>
              <w:rPr>
                <w:sz w:val="16"/>
                <w:szCs w:val="16"/>
              </w:rPr>
            </w:pPr>
            <w:r w:rsidRPr="00132F26">
              <w:rPr>
                <w:sz w:val="16"/>
                <w:szCs w:val="16"/>
              </w:rPr>
              <w:t>3</w:t>
            </w:r>
            <w:r w:rsidR="00CE5DE0">
              <w:rPr>
                <w:sz w:val="16"/>
                <w:szCs w:val="16"/>
              </w:rPr>
              <w:t>8</w:t>
            </w:r>
            <w:r w:rsidR="007C77F7">
              <w:rPr>
                <w:sz w:val="16"/>
                <w:szCs w:val="16"/>
              </w:rPr>
              <w:t xml:space="preserve"> </w:t>
            </w:r>
            <w:r w:rsidRPr="00132F26">
              <w:rPr>
                <w:sz w:val="16"/>
                <w:szCs w:val="16"/>
              </w:rPr>
              <w:t xml:space="preserve">  </w:t>
            </w:r>
            <w:r w:rsidR="00CE5DE0">
              <w:rPr>
                <w:sz w:val="16"/>
                <w:szCs w:val="16"/>
              </w:rPr>
              <w:t>2</w:t>
            </w:r>
            <w:r w:rsidR="007C77F7">
              <w:rPr>
                <w:sz w:val="16"/>
                <w:szCs w:val="16"/>
              </w:rPr>
              <w:t xml:space="preserve"> </w:t>
            </w:r>
            <w:r w:rsidRPr="00132F26">
              <w:rPr>
                <w:sz w:val="16"/>
                <w:szCs w:val="16"/>
              </w:rPr>
              <w:t xml:space="preserve">  </w:t>
            </w:r>
            <w:r w:rsidR="00CE5DE0">
              <w:rPr>
                <w:sz w:val="16"/>
                <w:szCs w:val="16"/>
              </w:rPr>
              <w:t>3</w:t>
            </w:r>
          </w:p>
        </w:tc>
        <w:tc>
          <w:tcPr>
            <w:tcW w:w="360" w:type="pct"/>
            <w:tcBorders>
              <w:top w:val="single" w:sz="8" w:space="0" w:color="auto"/>
              <w:left w:val="nil"/>
              <w:bottom w:val="nil"/>
              <w:right w:val="single" w:sz="8" w:space="0" w:color="000000"/>
            </w:tcBorders>
            <w:shd w:val="clear" w:color="auto" w:fill="auto"/>
            <w:vAlign w:val="center"/>
            <w:hideMark/>
          </w:tcPr>
          <w:p w14:paraId="2A86372E" w14:textId="6297FFFE" w:rsidR="0015381B" w:rsidRPr="00132F26" w:rsidRDefault="0015381B" w:rsidP="007C77F7">
            <w:pPr>
              <w:jc w:val="center"/>
              <w:rPr>
                <w:sz w:val="16"/>
                <w:szCs w:val="16"/>
              </w:rPr>
            </w:pPr>
            <w:r w:rsidRPr="00132F26">
              <w:rPr>
                <w:sz w:val="16"/>
                <w:szCs w:val="16"/>
              </w:rPr>
              <w:t xml:space="preserve">11 </w:t>
            </w:r>
            <w:r w:rsidR="007C77F7">
              <w:rPr>
                <w:sz w:val="16"/>
                <w:szCs w:val="16"/>
              </w:rPr>
              <w:t xml:space="preserve"> </w:t>
            </w:r>
            <w:r w:rsidRPr="00132F26">
              <w:rPr>
                <w:sz w:val="16"/>
                <w:szCs w:val="16"/>
              </w:rPr>
              <w:t xml:space="preserve"> </w:t>
            </w:r>
            <w:r w:rsidR="00CE5DE0">
              <w:rPr>
                <w:sz w:val="16"/>
                <w:szCs w:val="16"/>
              </w:rPr>
              <w:t>8</w:t>
            </w:r>
            <w:r w:rsidR="007C77F7">
              <w:rPr>
                <w:sz w:val="16"/>
                <w:szCs w:val="16"/>
              </w:rPr>
              <w:t xml:space="preserve"> </w:t>
            </w:r>
            <w:r w:rsidRPr="00132F26">
              <w:rPr>
                <w:sz w:val="16"/>
                <w:szCs w:val="16"/>
              </w:rPr>
              <w:t xml:space="preserve">   6</w:t>
            </w:r>
          </w:p>
        </w:tc>
        <w:tc>
          <w:tcPr>
            <w:tcW w:w="360" w:type="pct"/>
            <w:tcBorders>
              <w:top w:val="single" w:sz="8" w:space="0" w:color="auto"/>
              <w:left w:val="nil"/>
              <w:bottom w:val="nil"/>
              <w:right w:val="single" w:sz="8" w:space="0" w:color="000000"/>
            </w:tcBorders>
            <w:shd w:val="clear" w:color="auto" w:fill="auto"/>
            <w:vAlign w:val="center"/>
            <w:hideMark/>
          </w:tcPr>
          <w:p w14:paraId="79FFBC3F" w14:textId="2EF06FC1" w:rsidR="0015381B" w:rsidRPr="00132F26" w:rsidRDefault="0015381B" w:rsidP="0015381B">
            <w:pPr>
              <w:jc w:val="center"/>
              <w:rPr>
                <w:sz w:val="16"/>
                <w:szCs w:val="16"/>
              </w:rPr>
            </w:pPr>
            <w:r w:rsidRPr="00132F26">
              <w:rPr>
                <w:sz w:val="16"/>
                <w:szCs w:val="16"/>
              </w:rPr>
              <w:t>0</w:t>
            </w:r>
            <w:r w:rsidR="007C77F7">
              <w:rPr>
                <w:sz w:val="16"/>
                <w:szCs w:val="16"/>
              </w:rPr>
              <w:t xml:space="preserve"> </w:t>
            </w:r>
            <w:r w:rsidRPr="00132F26">
              <w:rPr>
                <w:sz w:val="16"/>
                <w:szCs w:val="16"/>
              </w:rPr>
              <w:t xml:space="preserve">   0</w:t>
            </w:r>
            <w:r w:rsidR="007C77F7">
              <w:rPr>
                <w:sz w:val="16"/>
                <w:szCs w:val="16"/>
              </w:rPr>
              <w:t xml:space="preserve"> </w:t>
            </w:r>
            <w:r w:rsidRPr="00132F26">
              <w:rPr>
                <w:sz w:val="16"/>
                <w:szCs w:val="16"/>
              </w:rPr>
              <w:t xml:space="preserve">   0</w:t>
            </w:r>
          </w:p>
        </w:tc>
        <w:tc>
          <w:tcPr>
            <w:tcW w:w="360" w:type="pct"/>
            <w:tcBorders>
              <w:top w:val="single" w:sz="8" w:space="0" w:color="auto"/>
              <w:left w:val="nil"/>
              <w:bottom w:val="nil"/>
              <w:right w:val="single" w:sz="8" w:space="0" w:color="000000"/>
            </w:tcBorders>
            <w:shd w:val="clear" w:color="auto" w:fill="auto"/>
            <w:vAlign w:val="center"/>
            <w:hideMark/>
          </w:tcPr>
          <w:p w14:paraId="62E5A33D" w14:textId="01534B2D" w:rsidR="0015381B" w:rsidRPr="00132F26" w:rsidRDefault="00497732" w:rsidP="00497732">
            <w:pPr>
              <w:jc w:val="center"/>
              <w:rPr>
                <w:sz w:val="16"/>
                <w:szCs w:val="16"/>
              </w:rPr>
            </w:pPr>
            <w:r w:rsidRPr="00132F26">
              <w:rPr>
                <w:sz w:val="16"/>
                <w:szCs w:val="16"/>
              </w:rPr>
              <w:t xml:space="preserve">9 </w:t>
            </w:r>
            <w:r w:rsidR="007C77F7">
              <w:rPr>
                <w:sz w:val="16"/>
                <w:szCs w:val="16"/>
              </w:rPr>
              <w:t xml:space="preserve"> </w:t>
            </w:r>
            <w:r w:rsidRPr="00132F26">
              <w:rPr>
                <w:sz w:val="16"/>
                <w:szCs w:val="16"/>
              </w:rPr>
              <w:t xml:space="preserve"> </w:t>
            </w:r>
            <w:r w:rsidR="00CE5DE0">
              <w:rPr>
                <w:sz w:val="16"/>
                <w:szCs w:val="16"/>
              </w:rPr>
              <w:t>3</w:t>
            </w:r>
            <w:r w:rsidR="0015381B" w:rsidRPr="00132F26">
              <w:rPr>
                <w:sz w:val="16"/>
                <w:szCs w:val="16"/>
              </w:rPr>
              <w:t xml:space="preserve">  </w:t>
            </w:r>
            <w:r w:rsidR="007C77F7">
              <w:rPr>
                <w:sz w:val="16"/>
                <w:szCs w:val="16"/>
              </w:rPr>
              <w:t xml:space="preserve"> </w:t>
            </w:r>
            <w:r w:rsidR="00CE5DE0">
              <w:rPr>
                <w:sz w:val="16"/>
                <w:szCs w:val="16"/>
              </w:rPr>
              <w:t>4</w:t>
            </w:r>
          </w:p>
        </w:tc>
        <w:tc>
          <w:tcPr>
            <w:tcW w:w="359" w:type="pct"/>
            <w:tcBorders>
              <w:top w:val="single" w:sz="8" w:space="0" w:color="auto"/>
              <w:left w:val="nil"/>
              <w:bottom w:val="nil"/>
              <w:right w:val="single" w:sz="8" w:space="0" w:color="000000"/>
            </w:tcBorders>
            <w:shd w:val="clear" w:color="auto" w:fill="auto"/>
            <w:vAlign w:val="center"/>
            <w:hideMark/>
          </w:tcPr>
          <w:p w14:paraId="1EB439CC" w14:textId="3BFB00E5" w:rsidR="0015381B" w:rsidRPr="00132F26" w:rsidRDefault="0015381B" w:rsidP="00497732">
            <w:pPr>
              <w:jc w:val="center"/>
              <w:rPr>
                <w:sz w:val="16"/>
                <w:szCs w:val="16"/>
              </w:rPr>
            </w:pPr>
            <w:r w:rsidRPr="00132F26">
              <w:rPr>
                <w:sz w:val="16"/>
                <w:szCs w:val="16"/>
              </w:rPr>
              <w:t>2</w:t>
            </w:r>
            <w:r w:rsidR="007C77F7">
              <w:rPr>
                <w:sz w:val="16"/>
                <w:szCs w:val="16"/>
              </w:rPr>
              <w:t xml:space="preserve"> </w:t>
            </w:r>
            <w:r w:rsidRPr="00132F26">
              <w:rPr>
                <w:sz w:val="16"/>
                <w:szCs w:val="16"/>
              </w:rPr>
              <w:t xml:space="preserve">  </w:t>
            </w:r>
            <w:r w:rsidR="00CE5DE0">
              <w:rPr>
                <w:sz w:val="16"/>
                <w:szCs w:val="16"/>
              </w:rPr>
              <w:t>6</w:t>
            </w:r>
            <w:r w:rsidRPr="00132F26">
              <w:rPr>
                <w:sz w:val="16"/>
                <w:szCs w:val="16"/>
              </w:rPr>
              <w:t xml:space="preserve">  </w:t>
            </w:r>
            <w:r w:rsidR="007C77F7">
              <w:rPr>
                <w:sz w:val="16"/>
                <w:szCs w:val="16"/>
              </w:rPr>
              <w:t xml:space="preserve"> </w:t>
            </w:r>
            <w:r w:rsidR="009D039E">
              <w:rPr>
                <w:sz w:val="16"/>
                <w:szCs w:val="16"/>
              </w:rPr>
              <w:t>2</w:t>
            </w:r>
          </w:p>
        </w:tc>
        <w:tc>
          <w:tcPr>
            <w:tcW w:w="392" w:type="pct"/>
            <w:tcBorders>
              <w:top w:val="single" w:sz="8" w:space="0" w:color="auto"/>
              <w:left w:val="nil"/>
              <w:bottom w:val="nil"/>
              <w:right w:val="single" w:sz="8" w:space="0" w:color="000000"/>
            </w:tcBorders>
            <w:shd w:val="clear" w:color="auto" w:fill="auto"/>
            <w:vAlign w:val="center"/>
            <w:hideMark/>
          </w:tcPr>
          <w:p w14:paraId="031A0A66" w14:textId="3F8D453F" w:rsidR="0015381B" w:rsidRPr="00132F26" w:rsidRDefault="00CE5DE0" w:rsidP="0015381B">
            <w:pPr>
              <w:jc w:val="center"/>
              <w:rPr>
                <w:sz w:val="16"/>
                <w:szCs w:val="16"/>
              </w:rPr>
            </w:pPr>
            <w:r>
              <w:rPr>
                <w:sz w:val="16"/>
                <w:szCs w:val="16"/>
              </w:rPr>
              <w:t>1</w:t>
            </w:r>
            <w:r w:rsidR="0015381B" w:rsidRPr="00132F26">
              <w:rPr>
                <w:sz w:val="16"/>
                <w:szCs w:val="16"/>
              </w:rPr>
              <w:t xml:space="preserve">       </w:t>
            </w:r>
            <w:r>
              <w:rPr>
                <w:sz w:val="16"/>
                <w:szCs w:val="16"/>
              </w:rPr>
              <w:t>3</w:t>
            </w:r>
          </w:p>
        </w:tc>
        <w:tc>
          <w:tcPr>
            <w:tcW w:w="360" w:type="pct"/>
            <w:tcBorders>
              <w:top w:val="single" w:sz="8" w:space="0" w:color="auto"/>
              <w:left w:val="nil"/>
              <w:bottom w:val="nil"/>
              <w:right w:val="single" w:sz="8" w:space="0" w:color="000000"/>
            </w:tcBorders>
            <w:shd w:val="clear" w:color="auto" w:fill="auto"/>
            <w:vAlign w:val="center"/>
            <w:hideMark/>
          </w:tcPr>
          <w:p w14:paraId="190DA2E1" w14:textId="6B53CD0D" w:rsidR="0015381B" w:rsidRPr="00132F26" w:rsidRDefault="0015381B" w:rsidP="0015381B">
            <w:pPr>
              <w:jc w:val="center"/>
              <w:rPr>
                <w:sz w:val="16"/>
                <w:szCs w:val="16"/>
              </w:rPr>
            </w:pPr>
            <w:r w:rsidRPr="00132F26">
              <w:rPr>
                <w:sz w:val="16"/>
                <w:szCs w:val="16"/>
              </w:rPr>
              <w:t xml:space="preserve">14 </w:t>
            </w:r>
            <w:r w:rsidR="007C77F7">
              <w:rPr>
                <w:sz w:val="16"/>
                <w:szCs w:val="16"/>
              </w:rPr>
              <w:t xml:space="preserve"> </w:t>
            </w:r>
            <w:r w:rsidRPr="00132F26">
              <w:rPr>
                <w:sz w:val="16"/>
                <w:szCs w:val="16"/>
              </w:rPr>
              <w:t xml:space="preserve"> 3  </w:t>
            </w:r>
            <w:r w:rsidR="007C77F7">
              <w:rPr>
                <w:sz w:val="16"/>
                <w:szCs w:val="16"/>
              </w:rPr>
              <w:t xml:space="preserve"> </w:t>
            </w:r>
            <w:r w:rsidRPr="00132F26">
              <w:rPr>
                <w:sz w:val="16"/>
                <w:szCs w:val="16"/>
              </w:rPr>
              <w:t>5</w:t>
            </w:r>
          </w:p>
        </w:tc>
        <w:tc>
          <w:tcPr>
            <w:tcW w:w="360" w:type="pct"/>
            <w:tcBorders>
              <w:top w:val="single" w:sz="8" w:space="0" w:color="auto"/>
              <w:left w:val="nil"/>
              <w:bottom w:val="nil"/>
              <w:right w:val="single" w:sz="8" w:space="0" w:color="000000"/>
            </w:tcBorders>
            <w:shd w:val="clear" w:color="auto" w:fill="auto"/>
            <w:vAlign w:val="center"/>
            <w:hideMark/>
          </w:tcPr>
          <w:p w14:paraId="3B2E5195" w14:textId="717053CA"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0</w:t>
            </w:r>
          </w:p>
        </w:tc>
        <w:tc>
          <w:tcPr>
            <w:tcW w:w="391" w:type="pct"/>
            <w:tcBorders>
              <w:top w:val="single" w:sz="8" w:space="0" w:color="auto"/>
              <w:left w:val="nil"/>
              <w:bottom w:val="nil"/>
              <w:right w:val="single" w:sz="8" w:space="0" w:color="auto"/>
            </w:tcBorders>
            <w:shd w:val="clear" w:color="auto" w:fill="auto"/>
            <w:vAlign w:val="center"/>
            <w:hideMark/>
          </w:tcPr>
          <w:p w14:paraId="7AFC8250" w14:textId="6488645C" w:rsidR="0015381B" w:rsidRPr="00132F26" w:rsidRDefault="0015381B">
            <w:pPr>
              <w:jc w:val="center"/>
              <w:rPr>
                <w:sz w:val="16"/>
                <w:szCs w:val="16"/>
              </w:rPr>
            </w:pPr>
            <w:r w:rsidRPr="00132F26">
              <w:rPr>
                <w:sz w:val="16"/>
                <w:szCs w:val="16"/>
              </w:rPr>
              <w:t>1</w:t>
            </w:r>
            <w:r w:rsidR="00CE5DE0">
              <w:rPr>
                <w:sz w:val="16"/>
                <w:szCs w:val="16"/>
              </w:rPr>
              <w:t>78</w:t>
            </w:r>
            <w:r w:rsidRPr="00132F26">
              <w:rPr>
                <w:sz w:val="16"/>
                <w:szCs w:val="16"/>
              </w:rPr>
              <w:t xml:space="preserve"> (7</w:t>
            </w:r>
            <w:r w:rsidR="00CE5DE0">
              <w:rPr>
                <w:sz w:val="16"/>
                <w:szCs w:val="16"/>
              </w:rPr>
              <w:t>2</w:t>
            </w:r>
            <w:r w:rsidRPr="00132F26">
              <w:rPr>
                <w:sz w:val="16"/>
                <w:szCs w:val="16"/>
              </w:rPr>
              <w:t>%)</w:t>
            </w:r>
          </w:p>
        </w:tc>
      </w:tr>
      <w:tr w:rsidR="00C62775" w:rsidRPr="0015381B" w14:paraId="37C7F8B9" w14:textId="77777777" w:rsidTr="00132F26">
        <w:trPr>
          <w:trHeight w:val="315"/>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231D3BA4" w14:textId="77777777" w:rsidR="0015381B" w:rsidRPr="00132F26" w:rsidRDefault="0015381B" w:rsidP="0015381B">
            <w:pPr>
              <w:rPr>
                <w:sz w:val="16"/>
                <w:szCs w:val="16"/>
              </w:rPr>
            </w:pPr>
          </w:p>
        </w:tc>
        <w:tc>
          <w:tcPr>
            <w:tcW w:w="295" w:type="pct"/>
            <w:tcBorders>
              <w:top w:val="nil"/>
              <w:left w:val="nil"/>
              <w:bottom w:val="single" w:sz="8" w:space="0" w:color="auto"/>
              <w:right w:val="nil"/>
            </w:tcBorders>
            <w:shd w:val="clear" w:color="auto" w:fill="auto"/>
            <w:vAlign w:val="center"/>
            <w:hideMark/>
          </w:tcPr>
          <w:p w14:paraId="3385CF9B" w14:textId="77777777" w:rsidR="0015381B" w:rsidRPr="00132F26" w:rsidRDefault="0015381B" w:rsidP="0015381B">
            <w:pPr>
              <w:rPr>
                <w:sz w:val="16"/>
                <w:szCs w:val="16"/>
              </w:rPr>
            </w:pPr>
            <w:r w:rsidRPr="00132F26">
              <w:rPr>
                <w:sz w:val="16"/>
                <w:szCs w:val="16"/>
              </w:rPr>
              <w:t xml:space="preserve">Carcass </w:t>
            </w:r>
          </w:p>
        </w:tc>
        <w:tc>
          <w:tcPr>
            <w:tcW w:w="196" w:type="pct"/>
            <w:tcBorders>
              <w:top w:val="nil"/>
              <w:left w:val="nil"/>
              <w:bottom w:val="single" w:sz="8" w:space="0" w:color="auto"/>
              <w:right w:val="single" w:sz="8" w:space="0" w:color="000000"/>
            </w:tcBorders>
            <w:shd w:val="clear" w:color="auto" w:fill="auto"/>
            <w:vAlign w:val="center"/>
            <w:hideMark/>
          </w:tcPr>
          <w:p w14:paraId="2F7A3CA9" w14:textId="5813C24E" w:rsidR="0015381B" w:rsidRPr="00132F26" w:rsidRDefault="009D039E" w:rsidP="0015381B">
            <w:pPr>
              <w:jc w:val="center"/>
              <w:rPr>
                <w:sz w:val="16"/>
                <w:szCs w:val="16"/>
              </w:rPr>
            </w:pPr>
            <w:r>
              <w:rPr>
                <w:sz w:val="16"/>
                <w:szCs w:val="16"/>
              </w:rPr>
              <w:t>3</w:t>
            </w:r>
          </w:p>
        </w:tc>
        <w:tc>
          <w:tcPr>
            <w:tcW w:w="350" w:type="pct"/>
            <w:tcBorders>
              <w:top w:val="nil"/>
              <w:left w:val="nil"/>
              <w:bottom w:val="single" w:sz="8" w:space="0" w:color="auto"/>
              <w:right w:val="single" w:sz="8" w:space="0" w:color="000000"/>
            </w:tcBorders>
            <w:shd w:val="clear" w:color="auto" w:fill="auto"/>
            <w:vAlign w:val="center"/>
            <w:hideMark/>
          </w:tcPr>
          <w:p w14:paraId="7F75E094" w14:textId="624A0AF0" w:rsidR="0015381B" w:rsidRPr="00132F26" w:rsidRDefault="009D039E" w:rsidP="0015381B">
            <w:pPr>
              <w:jc w:val="center"/>
              <w:rPr>
                <w:sz w:val="16"/>
                <w:szCs w:val="16"/>
              </w:rPr>
            </w:pPr>
            <w:r>
              <w:rPr>
                <w:sz w:val="16"/>
                <w:szCs w:val="16"/>
              </w:rPr>
              <w:t xml:space="preserve"> 0</w:t>
            </w:r>
            <w:r w:rsidR="0015381B" w:rsidRPr="00132F26">
              <w:rPr>
                <w:sz w:val="16"/>
                <w:szCs w:val="16"/>
              </w:rPr>
              <w:t xml:space="preserve"> </w:t>
            </w:r>
            <w:r w:rsidR="007C77F7">
              <w:rPr>
                <w:sz w:val="16"/>
                <w:szCs w:val="16"/>
              </w:rPr>
              <w:t xml:space="preserve"> </w:t>
            </w:r>
            <w:r w:rsidR="0015381B" w:rsidRPr="00132F26">
              <w:rPr>
                <w:sz w:val="16"/>
                <w:szCs w:val="16"/>
              </w:rPr>
              <w:t xml:space="preserve"> 0</w:t>
            </w:r>
            <w:r w:rsidR="007C77F7">
              <w:rPr>
                <w:sz w:val="16"/>
                <w:szCs w:val="16"/>
              </w:rPr>
              <w:t xml:space="preserve"> </w:t>
            </w:r>
            <w:r w:rsidR="0015381B" w:rsidRPr="00132F26">
              <w:rPr>
                <w:sz w:val="16"/>
                <w:szCs w:val="16"/>
              </w:rPr>
              <w:t xml:space="preserve">  0</w:t>
            </w:r>
          </w:p>
        </w:tc>
        <w:tc>
          <w:tcPr>
            <w:tcW w:w="337" w:type="pct"/>
            <w:tcBorders>
              <w:top w:val="nil"/>
              <w:left w:val="nil"/>
              <w:bottom w:val="single" w:sz="8" w:space="0" w:color="auto"/>
              <w:right w:val="single" w:sz="8" w:space="0" w:color="000000"/>
            </w:tcBorders>
            <w:shd w:val="clear" w:color="auto" w:fill="auto"/>
            <w:vAlign w:val="center"/>
            <w:hideMark/>
          </w:tcPr>
          <w:p w14:paraId="68358F04" w14:textId="2EC18000"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69BC7307" w14:textId="4B035E30"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0 </w:t>
            </w:r>
            <w:r w:rsidR="007C77F7">
              <w:rPr>
                <w:sz w:val="16"/>
                <w:szCs w:val="16"/>
              </w:rPr>
              <w:t xml:space="preserve"> </w:t>
            </w:r>
            <w:r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7D95C6EE" w14:textId="44D1FE8F"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1</w:t>
            </w:r>
          </w:p>
        </w:tc>
        <w:tc>
          <w:tcPr>
            <w:tcW w:w="360" w:type="pct"/>
            <w:tcBorders>
              <w:top w:val="nil"/>
              <w:left w:val="nil"/>
              <w:bottom w:val="single" w:sz="8" w:space="0" w:color="auto"/>
              <w:right w:val="single" w:sz="8" w:space="0" w:color="000000"/>
            </w:tcBorders>
            <w:shd w:val="clear" w:color="auto" w:fill="auto"/>
            <w:vAlign w:val="center"/>
            <w:hideMark/>
          </w:tcPr>
          <w:p w14:paraId="75FD8E2C" w14:textId="7BFDDD01" w:rsidR="0015381B" w:rsidRPr="00132F26" w:rsidRDefault="007C77F7" w:rsidP="0015381B">
            <w:pPr>
              <w:jc w:val="center"/>
              <w:rPr>
                <w:sz w:val="16"/>
                <w:szCs w:val="16"/>
              </w:rPr>
            </w:pPr>
            <w:r>
              <w:rPr>
                <w:sz w:val="16"/>
                <w:szCs w:val="16"/>
              </w:rPr>
              <w:t xml:space="preserve"> </w:t>
            </w:r>
            <w:r w:rsidR="0015381B" w:rsidRPr="00132F26">
              <w:rPr>
                <w:sz w:val="16"/>
                <w:szCs w:val="16"/>
              </w:rPr>
              <w:t xml:space="preserve">0   </w:t>
            </w:r>
            <w:r>
              <w:rPr>
                <w:sz w:val="16"/>
                <w:szCs w:val="16"/>
              </w:rPr>
              <w:t xml:space="preserve"> </w:t>
            </w:r>
            <w:r w:rsidR="0015381B" w:rsidRPr="00132F26">
              <w:rPr>
                <w:sz w:val="16"/>
                <w:szCs w:val="16"/>
              </w:rPr>
              <w:t xml:space="preserve">0  </w:t>
            </w:r>
            <w:r>
              <w:rPr>
                <w:sz w:val="16"/>
                <w:szCs w:val="16"/>
              </w:rPr>
              <w:t xml:space="preserve"> </w:t>
            </w:r>
            <w:r w:rsidR="0015381B"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1B44159D" w14:textId="563537D8"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0 </w:t>
            </w:r>
            <w:r w:rsidR="007C77F7">
              <w:rPr>
                <w:sz w:val="16"/>
                <w:szCs w:val="16"/>
              </w:rPr>
              <w:t xml:space="preserve"> </w:t>
            </w:r>
            <w:r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1DFDE39B" w14:textId="77777777" w:rsidR="0015381B" w:rsidRPr="00132F26" w:rsidRDefault="0015381B" w:rsidP="0015381B">
            <w:pPr>
              <w:jc w:val="center"/>
              <w:rPr>
                <w:sz w:val="16"/>
                <w:szCs w:val="16"/>
              </w:rPr>
            </w:pPr>
            <w:r w:rsidRPr="00132F26">
              <w:rPr>
                <w:sz w:val="16"/>
                <w:szCs w:val="16"/>
              </w:rPr>
              <w:t>0   0   0</w:t>
            </w:r>
          </w:p>
        </w:tc>
        <w:tc>
          <w:tcPr>
            <w:tcW w:w="359" w:type="pct"/>
            <w:tcBorders>
              <w:top w:val="nil"/>
              <w:left w:val="nil"/>
              <w:bottom w:val="single" w:sz="8" w:space="0" w:color="auto"/>
              <w:right w:val="single" w:sz="8" w:space="0" w:color="000000"/>
            </w:tcBorders>
            <w:shd w:val="clear" w:color="auto" w:fill="auto"/>
            <w:vAlign w:val="center"/>
            <w:hideMark/>
          </w:tcPr>
          <w:p w14:paraId="3011744C" w14:textId="2E16A84B" w:rsidR="0015381B" w:rsidRPr="00132F26" w:rsidRDefault="009D039E" w:rsidP="0015381B">
            <w:pPr>
              <w:jc w:val="center"/>
              <w:rPr>
                <w:sz w:val="16"/>
                <w:szCs w:val="16"/>
              </w:rPr>
            </w:pPr>
            <w:r>
              <w:rPr>
                <w:sz w:val="16"/>
                <w:szCs w:val="16"/>
              </w:rPr>
              <w:t>0   0   0</w:t>
            </w:r>
          </w:p>
        </w:tc>
        <w:tc>
          <w:tcPr>
            <w:tcW w:w="392" w:type="pct"/>
            <w:tcBorders>
              <w:top w:val="nil"/>
              <w:left w:val="nil"/>
              <w:bottom w:val="single" w:sz="8" w:space="0" w:color="auto"/>
              <w:right w:val="single" w:sz="8" w:space="0" w:color="000000"/>
            </w:tcBorders>
            <w:shd w:val="clear" w:color="auto" w:fill="auto"/>
            <w:vAlign w:val="center"/>
            <w:hideMark/>
          </w:tcPr>
          <w:p w14:paraId="28A749EC" w14:textId="77777777" w:rsidR="0015381B" w:rsidRPr="00132F26" w:rsidRDefault="0015381B" w:rsidP="0015381B">
            <w:pPr>
              <w:jc w:val="center"/>
              <w:rPr>
                <w:sz w:val="16"/>
                <w:szCs w:val="16"/>
              </w:rPr>
            </w:pPr>
            <w:r w:rsidRPr="00132F26">
              <w:rPr>
                <w:sz w:val="16"/>
                <w:szCs w:val="16"/>
              </w:rPr>
              <w:t>0        0</w:t>
            </w:r>
          </w:p>
        </w:tc>
        <w:tc>
          <w:tcPr>
            <w:tcW w:w="360" w:type="pct"/>
            <w:tcBorders>
              <w:top w:val="nil"/>
              <w:left w:val="nil"/>
              <w:bottom w:val="single" w:sz="8" w:space="0" w:color="auto"/>
              <w:right w:val="single" w:sz="8" w:space="0" w:color="000000"/>
            </w:tcBorders>
            <w:shd w:val="clear" w:color="auto" w:fill="auto"/>
            <w:vAlign w:val="center"/>
            <w:hideMark/>
          </w:tcPr>
          <w:p w14:paraId="34CBB30F" w14:textId="559D9A7B"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05A11581" w14:textId="06762935" w:rsidR="0015381B" w:rsidRPr="00132F26" w:rsidRDefault="0015381B" w:rsidP="0015381B">
            <w:pPr>
              <w:jc w:val="center"/>
              <w:rPr>
                <w:sz w:val="16"/>
                <w:szCs w:val="16"/>
              </w:rPr>
            </w:pPr>
            <w:r w:rsidRPr="00132F26">
              <w:rPr>
                <w:sz w:val="16"/>
                <w:szCs w:val="16"/>
              </w:rPr>
              <w:t>0</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w:t>
            </w:r>
            <w:r w:rsidR="00CE5DE0">
              <w:rPr>
                <w:sz w:val="16"/>
                <w:szCs w:val="16"/>
              </w:rPr>
              <w:t>1</w:t>
            </w:r>
          </w:p>
        </w:tc>
        <w:tc>
          <w:tcPr>
            <w:tcW w:w="391" w:type="pct"/>
            <w:tcBorders>
              <w:top w:val="nil"/>
              <w:left w:val="nil"/>
              <w:bottom w:val="single" w:sz="8" w:space="0" w:color="auto"/>
              <w:right w:val="single" w:sz="8" w:space="0" w:color="auto"/>
            </w:tcBorders>
            <w:shd w:val="clear" w:color="auto" w:fill="auto"/>
            <w:vAlign w:val="center"/>
            <w:hideMark/>
          </w:tcPr>
          <w:p w14:paraId="0FC29B2E" w14:textId="4EE70DB2" w:rsidR="0015381B" w:rsidRPr="00132F26" w:rsidRDefault="009D039E">
            <w:pPr>
              <w:jc w:val="center"/>
              <w:rPr>
                <w:sz w:val="16"/>
                <w:szCs w:val="16"/>
              </w:rPr>
            </w:pPr>
            <w:r>
              <w:rPr>
                <w:sz w:val="16"/>
                <w:szCs w:val="16"/>
              </w:rPr>
              <w:t>1</w:t>
            </w:r>
            <w:r w:rsidR="0015381B" w:rsidRPr="00132F26">
              <w:rPr>
                <w:sz w:val="16"/>
                <w:szCs w:val="16"/>
              </w:rPr>
              <w:t xml:space="preserve"> (</w:t>
            </w:r>
            <w:r>
              <w:rPr>
                <w:sz w:val="16"/>
                <w:szCs w:val="16"/>
              </w:rPr>
              <w:t>33</w:t>
            </w:r>
            <w:r w:rsidR="0015381B" w:rsidRPr="00132F26">
              <w:rPr>
                <w:sz w:val="16"/>
                <w:szCs w:val="16"/>
              </w:rPr>
              <w:t>%)</w:t>
            </w:r>
          </w:p>
        </w:tc>
      </w:tr>
      <w:tr w:rsidR="00C62775" w:rsidRPr="0015381B" w14:paraId="0F2753DE" w14:textId="77777777" w:rsidTr="00132F26">
        <w:trPr>
          <w:trHeight w:val="315"/>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0D9D8FDA" w14:textId="77777777" w:rsidR="0015381B" w:rsidRPr="00132F26" w:rsidRDefault="0015381B" w:rsidP="0015381B">
            <w:pPr>
              <w:rPr>
                <w:sz w:val="16"/>
                <w:szCs w:val="16"/>
              </w:rPr>
            </w:pPr>
          </w:p>
        </w:tc>
        <w:tc>
          <w:tcPr>
            <w:tcW w:w="295" w:type="pct"/>
            <w:tcBorders>
              <w:top w:val="nil"/>
              <w:left w:val="nil"/>
              <w:bottom w:val="single" w:sz="8" w:space="0" w:color="000000"/>
              <w:right w:val="nil"/>
            </w:tcBorders>
            <w:shd w:val="clear" w:color="auto" w:fill="auto"/>
            <w:vAlign w:val="center"/>
            <w:hideMark/>
          </w:tcPr>
          <w:p w14:paraId="70A44BF9" w14:textId="77777777" w:rsidR="0015381B" w:rsidRPr="00132F26" w:rsidRDefault="0015381B" w:rsidP="0015381B">
            <w:pPr>
              <w:rPr>
                <w:b/>
                <w:bCs/>
                <w:i/>
                <w:iCs/>
                <w:sz w:val="16"/>
                <w:szCs w:val="16"/>
              </w:rPr>
            </w:pPr>
            <w:r w:rsidRPr="00132F26">
              <w:rPr>
                <w:b/>
                <w:bCs/>
                <w:i/>
                <w:iCs/>
                <w:sz w:val="16"/>
                <w:szCs w:val="16"/>
              </w:rPr>
              <w:t xml:space="preserve">Total </w:t>
            </w:r>
          </w:p>
        </w:tc>
        <w:tc>
          <w:tcPr>
            <w:tcW w:w="196" w:type="pct"/>
            <w:tcBorders>
              <w:top w:val="nil"/>
              <w:left w:val="nil"/>
              <w:bottom w:val="single" w:sz="8" w:space="0" w:color="000000"/>
              <w:right w:val="single" w:sz="8" w:space="0" w:color="000000"/>
            </w:tcBorders>
            <w:shd w:val="clear" w:color="auto" w:fill="auto"/>
            <w:vAlign w:val="center"/>
            <w:hideMark/>
          </w:tcPr>
          <w:p w14:paraId="6A038EFC" w14:textId="77777777" w:rsidR="0015381B" w:rsidRPr="00132F26" w:rsidRDefault="0015381B" w:rsidP="0015381B">
            <w:pPr>
              <w:jc w:val="center"/>
              <w:rPr>
                <w:b/>
                <w:bCs/>
                <w:i/>
                <w:iCs/>
                <w:sz w:val="16"/>
                <w:szCs w:val="16"/>
              </w:rPr>
            </w:pPr>
            <w:r w:rsidRPr="00132F26">
              <w:rPr>
                <w:b/>
                <w:bCs/>
                <w:i/>
                <w:iCs/>
                <w:sz w:val="16"/>
                <w:szCs w:val="16"/>
              </w:rPr>
              <w:t>251</w:t>
            </w:r>
          </w:p>
        </w:tc>
        <w:tc>
          <w:tcPr>
            <w:tcW w:w="350" w:type="pct"/>
            <w:tcBorders>
              <w:top w:val="nil"/>
              <w:left w:val="nil"/>
              <w:bottom w:val="single" w:sz="8" w:space="0" w:color="000000"/>
              <w:right w:val="single" w:sz="8" w:space="0" w:color="000000"/>
            </w:tcBorders>
            <w:shd w:val="clear" w:color="auto" w:fill="auto"/>
            <w:vAlign w:val="center"/>
            <w:hideMark/>
          </w:tcPr>
          <w:p w14:paraId="25913962" w14:textId="5689C491" w:rsidR="0015381B" w:rsidRPr="00132F26" w:rsidRDefault="0015381B" w:rsidP="0015381B">
            <w:pPr>
              <w:jc w:val="center"/>
              <w:rPr>
                <w:b/>
                <w:bCs/>
                <w:i/>
                <w:iCs/>
                <w:sz w:val="16"/>
                <w:szCs w:val="16"/>
              </w:rPr>
            </w:pPr>
            <w:r w:rsidRPr="00132F26">
              <w:rPr>
                <w:b/>
                <w:bCs/>
                <w:i/>
                <w:iCs/>
                <w:sz w:val="16"/>
                <w:szCs w:val="16"/>
              </w:rPr>
              <w:t xml:space="preserve">42  </w:t>
            </w:r>
            <w:r w:rsidR="007C77F7">
              <w:rPr>
                <w:b/>
                <w:bCs/>
                <w:i/>
                <w:iCs/>
                <w:sz w:val="16"/>
                <w:szCs w:val="16"/>
              </w:rPr>
              <w:t xml:space="preserve"> </w:t>
            </w:r>
            <w:r w:rsidR="00390245">
              <w:rPr>
                <w:b/>
                <w:bCs/>
                <w:i/>
                <w:iCs/>
                <w:sz w:val="16"/>
                <w:szCs w:val="16"/>
              </w:rPr>
              <w:t>2</w:t>
            </w:r>
            <w:r w:rsidR="007C77F7">
              <w:rPr>
                <w:b/>
                <w:bCs/>
                <w:i/>
                <w:iCs/>
                <w:sz w:val="16"/>
                <w:szCs w:val="16"/>
              </w:rPr>
              <w:t xml:space="preserve"> </w:t>
            </w:r>
            <w:r w:rsidRPr="00132F26">
              <w:rPr>
                <w:b/>
                <w:bCs/>
                <w:i/>
                <w:iCs/>
                <w:sz w:val="16"/>
                <w:szCs w:val="16"/>
              </w:rPr>
              <w:t xml:space="preserve">  </w:t>
            </w:r>
            <w:r w:rsidR="00390245">
              <w:rPr>
                <w:b/>
                <w:bCs/>
                <w:i/>
                <w:iCs/>
                <w:sz w:val="16"/>
                <w:szCs w:val="16"/>
              </w:rPr>
              <w:t>2</w:t>
            </w:r>
          </w:p>
        </w:tc>
        <w:tc>
          <w:tcPr>
            <w:tcW w:w="337" w:type="pct"/>
            <w:tcBorders>
              <w:top w:val="nil"/>
              <w:left w:val="nil"/>
              <w:bottom w:val="single" w:sz="8" w:space="0" w:color="000000"/>
              <w:right w:val="single" w:sz="8" w:space="0" w:color="000000"/>
            </w:tcBorders>
            <w:shd w:val="clear" w:color="auto" w:fill="auto"/>
            <w:vAlign w:val="center"/>
            <w:hideMark/>
          </w:tcPr>
          <w:p w14:paraId="4F53244A" w14:textId="79F3C570" w:rsidR="0015381B" w:rsidRPr="00132F26" w:rsidRDefault="0015381B" w:rsidP="0015381B">
            <w:pPr>
              <w:jc w:val="center"/>
              <w:rPr>
                <w:b/>
                <w:bCs/>
                <w:i/>
                <w:iCs/>
                <w:sz w:val="16"/>
                <w:szCs w:val="16"/>
              </w:rPr>
            </w:pPr>
            <w:r w:rsidRPr="00132F26">
              <w:rPr>
                <w:b/>
                <w:bCs/>
                <w:i/>
                <w:iCs/>
                <w:sz w:val="16"/>
                <w:szCs w:val="16"/>
              </w:rPr>
              <w:t xml:space="preserve">8 </w:t>
            </w:r>
            <w:r w:rsidR="007C77F7">
              <w:rPr>
                <w:b/>
                <w:bCs/>
                <w:i/>
                <w:iCs/>
                <w:sz w:val="16"/>
                <w:szCs w:val="16"/>
              </w:rPr>
              <w:t xml:space="preserve"> </w:t>
            </w:r>
            <w:r w:rsidRPr="00132F26">
              <w:rPr>
                <w:b/>
                <w:bCs/>
                <w:i/>
                <w:iCs/>
                <w:sz w:val="16"/>
                <w:szCs w:val="16"/>
              </w:rPr>
              <w:t xml:space="preserve">  2 </w:t>
            </w:r>
            <w:r w:rsidR="007C77F7">
              <w:rPr>
                <w:b/>
                <w:bCs/>
                <w:i/>
                <w:iCs/>
                <w:sz w:val="16"/>
                <w:szCs w:val="16"/>
              </w:rPr>
              <w:t xml:space="preserve"> </w:t>
            </w:r>
            <w:r w:rsidRPr="00132F26">
              <w:rPr>
                <w:b/>
                <w:bCs/>
                <w:i/>
                <w:iCs/>
                <w:sz w:val="16"/>
                <w:szCs w:val="16"/>
              </w:rPr>
              <w:t xml:space="preserve">  2</w:t>
            </w:r>
          </w:p>
        </w:tc>
        <w:tc>
          <w:tcPr>
            <w:tcW w:w="360" w:type="pct"/>
            <w:tcBorders>
              <w:top w:val="nil"/>
              <w:left w:val="nil"/>
              <w:bottom w:val="single" w:sz="8" w:space="0" w:color="000000"/>
              <w:right w:val="single" w:sz="8" w:space="0" w:color="000000"/>
            </w:tcBorders>
            <w:shd w:val="clear" w:color="auto" w:fill="auto"/>
            <w:vAlign w:val="center"/>
            <w:hideMark/>
          </w:tcPr>
          <w:p w14:paraId="43A413DC" w14:textId="0C1885BA" w:rsidR="0015381B" w:rsidRPr="00132F26" w:rsidRDefault="0015381B" w:rsidP="0015381B">
            <w:pPr>
              <w:jc w:val="center"/>
              <w:rPr>
                <w:b/>
                <w:bCs/>
                <w:i/>
                <w:iCs/>
                <w:sz w:val="16"/>
                <w:szCs w:val="16"/>
              </w:rPr>
            </w:pPr>
            <w:r w:rsidRPr="00132F26">
              <w:rPr>
                <w:b/>
                <w:bCs/>
                <w:i/>
                <w:iCs/>
                <w:sz w:val="16"/>
                <w:szCs w:val="16"/>
              </w:rPr>
              <w:t xml:space="preserve">0  </w:t>
            </w:r>
            <w:r w:rsidR="007C77F7">
              <w:rPr>
                <w:b/>
                <w:bCs/>
                <w:i/>
                <w:iCs/>
                <w:sz w:val="16"/>
                <w:szCs w:val="16"/>
              </w:rPr>
              <w:t xml:space="preserve"> </w:t>
            </w:r>
            <w:r w:rsidRPr="00132F26">
              <w:rPr>
                <w:b/>
                <w:bCs/>
                <w:i/>
                <w:iCs/>
                <w:sz w:val="16"/>
                <w:szCs w:val="16"/>
              </w:rPr>
              <w:t xml:space="preserve"> 0</w:t>
            </w:r>
            <w:r w:rsidR="007C77F7">
              <w:rPr>
                <w:b/>
                <w:bCs/>
                <w:i/>
                <w:iCs/>
                <w:sz w:val="16"/>
                <w:szCs w:val="16"/>
              </w:rPr>
              <w:t xml:space="preserve"> </w:t>
            </w:r>
            <w:r w:rsidRPr="00132F26">
              <w:rPr>
                <w:b/>
                <w:bCs/>
                <w:i/>
                <w:iCs/>
                <w:sz w:val="16"/>
                <w:szCs w:val="16"/>
              </w:rPr>
              <w:t xml:space="preserve">   0</w:t>
            </w:r>
          </w:p>
        </w:tc>
        <w:tc>
          <w:tcPr>
            <w:tcW w:w="360" w:type="pct"/>
            <w:tcBorders>
              <w:top w:val="nil"/>
              <w:left w:val="nil"/>
              <w:bottom w:val="single" w:sz="8" w:space="0" w:color="000000"/>
              <w:right w:val="single" w:sz="8" w:space="0" w:color="000000"/>
            </w:tcBorders>
            <w:shd w:val="clear" w:color="auto" w:fill="auto"/>
            <w:vAlign w:val="center"/>
            <w:hideMark/>
          </w:tcPr>
          <w:p w14:paraId="089AA4C2" w14:textId="6744CFFE" w:rsidR="0015381B" w:rsidRPr="00132F26" w:rsidRDefault="0015381B" w:rsidP="007C77F7">
            <w:pPr>
              <w:jc w:val="center"/>
              <w:rPr>
                <w:b/>
                <w:bCs/>
                <w:i/>
                <w:iCs/>
                <w:sz w:val="16"/>
                <w:szCs w:val="16"/>
              </w:rPr>
            </w:pPr>
            <w:r w:rsidRPr="00132F26">
              <w:rPr>
                <w:b/>
                <w:bCs/>
                <w:i/>
                <w:iCs/>
                <w:sz w:val="16"/>
                <w:szCs w:val="16"/>
              </w:rPr>
              <w:t>3</w:t>
            </w:r>
            <w:r w:rsidR="00CE5DE0">
              <w:rPr>
                <w:b/>
                <w:bCs/>
                <w:i/>
                <w:iCs/>
                <w:sz w:val="16"/>
                <w:szCs w:val="16"/>
              </w:rPr>
              <w:t>8</w:t>
            </w:r>
            <w:r w:rsidRPr="00132F26">
              <w:rPr>
                <w:b/>
                <w:bCs/>
                <w:i/>
                <w:iCs/>
                <w:sz w:val="16"/>
                <w:szCs w:val="16"/>
              </w:rPr>
              <w:t xml:space="preserve"> </w:t>
            </w:r>
            <w:r w:rsidR="007C77F7">
              <w:rPr>
                <w:b/>
                <w:bCs/>
                <w:i/>
                <w:iCs/>
                <w:sz w:val="16"/>
                <w:szCs w:val="16"/>
              </w:rPr>
              <w:t xml:space="preserve"> </w:t>
            </w:r>
            <w:r w:rsidRPr="00132F26">
              <w:rPr>
                <w:b/>
                <w:bCs/>
                <w:i/>
                <w:iCs/>
                <w:sz w:val="16"/>
                <w:szCs w:val="16"/>
              </w:rPr>
              <w:t xml:space="preserve"> </w:t>
            </w:r>
            <w:r w:rsidR="00CE5DE0">
              <w:rPr>
                <w:b/>
                <w:bCs/>
                <w:i/>
                <w:iCs/>
                <w:sz w:val="16"/>
                <w:szCs w:val="16"/>
              </w:rPr>
              <w:t>2</w:t>
            </w:r>
            <w:r w:rsidRPr="00132F26">
              <w:rPr>
                <w:b/>
                <w:bCs/>
                <w:i/>
                <w:iCs/>
                <w:sz w:val="16"/>
                <w:szCs w:val="16"/>
              </w:rPr>
              <w:t xml:space="preserve">   </w:t>
            </w:r>
            <w:r w:rsidR="00CE5DE0">
              <w:rPr>
                <w:b/>
                <w:bCs/>
                <w:i/>
                <w:iCs/>
                <w:sz w:val="16"/>
                <w:szCs w:val="16"/>
              </w:rPr>
              <w:t>4</w:t>
            </w:r>
          </w:p>
        </w:tc>
        <w:tc>
          <w:tcPr>
            <w:tcW w:w="360" w:type="pct"/>
            <w:tcBorders>
              <w:top w:val="nil"/>
              <w:left w:val="nil"/>
              <w:bottom w:val="single" w:sz="8" w:space="0" w:color="000000"/>
              <w:right w:val="single" w:sz="8" w:space="0" w:color="000000"/>
            </w:tcBorders>
            <w:shd w:val="clear" w:color="auto" w:fill="auto"/>
            <w:vAlign w:val="center"/>
            <w:hideMark/>
          </w:tcPr>
          <w:p w14:paraId="2FAF650B" w14:textId="6F7B8576" w:rsidR="0015381B" w:rsidRPr="00132F26" w:rsidRDefault="0015381B" w:rsidP="0015381B">
            <w:pPr>
              <w:jc w:val="center"/>
              <w:rPr>
                <w:b/>
                <w:bCs/>
                <w:i/>
                <w:iCs/>
                <w:sz w:val="16"/>
                <w:szCs w:val="16"/>
              </w:rPr>
            </w:pPr>
            <w:r w:rsidRPr="00132F26">
              <w:rPr>
                <w:b/>
                <w:bCs/>
                <w:i/>
                <w:iCs/>
                <w:sz w:val="16"/>
                <w:szCs w:val="16"/>
              </w:rPr>
              <w:t xml:space="preserve">11   </w:t>
            </w:r>
            <w:r w:rsidR="00CE5DE0">
              <w:rPr>
                <w:b/>
                <w:bCs/>
                <w:i/>
                <w:iCs/>
                <w:sz w:val="16"/>
                <w:szCs w:val="16"/>
              </w:rPr>
              <w:t>8</w:t>
            </w:r>
            <w:r w:rsidRPr="00132F26">
              <w:rPr>
                <w:b/>
                <w:bCs/>
                <w:i/>
                <w:iCs/>
                <w:sz w:val="16"/>
                <w:szCs w:val="16"/>
              </w:rPr>
              <w:t xml:space="preserve">   6</w:t>
            </w:r>
          </w:p>
        </w:tc>
        <w:tc>
          <w:tcPr>
            <w:tcW w:w="360" w:type="pct"/>
            <w:tcBorders>
              <w:top w:val="nil"/>
              <w:left w:val="nil"/>
              <w:bottom w:val="single" w:sz="8" w:space="0" w:color="000000"/>
              <w:right w:val="single" w:sz="8" w:space="0" w:color="000000"/>
            </w:tcBorders>
            <w:shd w:val="clear" w:color="auto" w:fill="auto"/>
            <w:vAlign w:val="center"/>
            <w:hideMark/>
          </w:tcPr>
          <w:p w14:paraId="76C4242B" w14:textId="5F6BC374" w:rsidR="0015381B" w:rsidRPr="00132F26" w:rsidRDefault="0015381B" w:rsidP="0015381B">
            <w:pPr>
              <w:jc w:val="center"/>
              <w:rPr>
                <w:b/>
                <w:bCs/>
                <w:i/>
                <w:iCs/>
                <w:sz w:val="16"/>
                <w:szCs w:val="16"/>
              </w:rPr>
            </w:pPr>
            <w:r w:rsidRPr="00132F26">
              <w:rPr>
                <w:b/>
                <w:bCs/>
                <w:i/>
                <w:iCs/>
                <w:sz w:val="16"/>
                <w:szCs w:val="16"/>
              </w:rPr>
              <w:t xml:space="preserve">0  </w:t>
            </w:r>
            <w:r w:rsidR="007C77F7">
              <w:rPr>
                <w:b/>
                <w:bCs/>
                <w:i/>
                <w:iCs/>
                <w:sz w:val="16"/>
                <w:szCs w:val="16"/>
              </w:rPr>
              <w:t xml:space="preserve"> </w:t>
            </w:r>
            <w:r w:rsidRPr="00132F26">
              <w:rPr>
                <w:b/>
                <w:bCs/>
                <w:i/>
                <w:iCs/>
                <w:sz w:val="16"/>
                <w:szCs w:val="16"/>
              </w:rPr>
              <w:t xml:space="preserve"> 0</w:t>
            </w:r>
            <w:r w:rsidR="007C77F7">
              <w:rPr>
                <w:b/>
                <w:bCs/>
                <w:i/>
                <w:iCs/>
                <w:sz w:val="16"/>
                <w:szCs w:val="16"/>
              </w:rPr>
              <w:t xml:space="preserve"> </w:t>
            </w:r>
            <w:r w:rsidRPr="00132F26">
              <w:rPr>
                <w:b/>
                <w:bCs/>
                <w:i/>
                <w:iCs/>
                <w:sz w:val="16"/>
                <w:szCs w:val="16"/>
              </w:rPr>
              <w:t xml:space="preserve">   0</w:t>
            </w:r>
          </w:p>
        </w:tc>
        <w:tc>
          <w:tcPr>
            <w:tcW w:w="360" w:type="pct"/>
            <w:tcBorders>
              <w:top w:val="nil"/>
              <w:left w:val="nil"/>
              <w:bottom w:val="single" w:sz="8" w:space="0" w:color="000000"/>
              <w:right w:val="single" w:sz="8" w:space="0" w:color="000000"/>
            </w:tcBorders>
            <w:shd w:val="clear" w:color="auto" w:fill="auto"/>
            <w:vAlign w:val="center"/>
            <w:hideMark/>
          </w:tcPr>
          <w:p w14:paraId="5DAC8945" w14:textId="6DB28F90" w:rsidR="0015381B" w:rsidRPr="00132F26" w:rsidRDefault="00497732" w:rsidP="0015381B">
            <w:pPr>
              <w:jc w:val="center"/>
              <w:rPr>
                <w:b/>
                <w:bCs/>
                <w:i/>
                <w:iCs/>
                <w:sz w:val="16"/>
                <w:szCs w:val="16"/>
              </w:rPr>
            </w:pPr>
            <w:r w:rsidRPr="00132F26">
              <w:rPr>
                <w:b/>
                <w:bCs/>
                <w:i/>
                <w:iCs/>
                <w:sz w:val="16"/>
                <w:szCs w:val="16"/>
              </w:rPr>
              <w:t>9</w:t>
            </w:r>
            <w:r w:rsidR="007C77F7">
              <w:rPr>
                <w:b/>
                <w:bCs/>
                <w:i/>
                <w:iCs/>
                <w:sz w:val="16"/>
                <w:szCs w:val="16"/>
              </w:rPr>
              <w:t xml:space="preserve"> </w:t>
            </w:r>
            <w:r w:rsidRPr="00132F26">
              <w:rPr>
                <w:b/>
                <w:bCs/>
                <w:i/>
                <w:iCs/>
                <w:sz w:val="16"/>
                <w:szCs w:val="16"/>
              </w:rPr>
              <w:t xml:space="preserve">  </w:t>
            </w:r>
            <w:r w:rsidR="00CE5DE0">
              <w:rPr>
                <w:b/>
                <w:bCs/>
                <w:i/>
                <w:iCs/>
                <w:sz w:val="16"/>
                <w:szCs w:val="16"/>
              </w:rPr>
              <w:t>3</w:t>
            </w:r>
            <w:r w:rsidRPr="00132F26">
              <w:rPr>
                <w:b/>
                <w:bCs/>
                <w:i/>
                <w:iCs/>
                <w:sz w:val="16"/>
                <w:szCs w:val="16"/>
              </w:rPr>
              <w:t xml:space="preserve">  </w:t>
            </w:r>
            <w:r w:rsidR="007C77F7">
              <w:rPr>
                <w:b/>
                <w:bCs/>
                <w:i/>
                <w:iCs/>
                <w:sz w:val="16"/>
                <w:szCs w:val="16"/>
              </w:rPr>
              <w:t xml:space="preserve"> </w:t>
            </w:r>
            <w:r w:rsidR="00CE5DE0">
              <w:rPr>
                <w:b/>
                <w:bCs/>
                <w:i/>
                <w:iCs/>
                <w:sz w:val="16"/>
                <w:szCs w:val="16"/>
              </w:rPr>
              <w:t>4</w:t>
            </w:r>
          </w:p>
        </w:tc>
        <w:tc>
          <w:tcPr>
            <w:tcW w:w="359" w:type="pct"/>
            <w:tcBorders>
              <w:top w:val="nil"/>
              <w:left w:val="nil"/>
              <w:bottom w:val="single" w:sz="8" w:space="0" w:color="000000"/>
              <w:right w:val="single" w:sz="8" w:space="0" w:color="000000"/>
            </w:tcBorders>
            <w:shd w:val="clear" w:color="auto" w:fill="auto"/>
            <w:vAlign w:val="center"/>
            <w:hideMark/>
          </w:tcPr>
          <w:p w14:paraId="3F1AFB73" w14:textId="6049FEBC" w:rsidR="0015381B" w:rsidRPr="00132F26" w:rsidRDefault="00497732" w:rsidP="0015381B">
            <w:pPr>
              <w:jc w:val="center"/>
              <w:rPr>
                <w:b/>
                <w:bCs/>
                <w:i/>
                <w:iCs/>
                <w:sz w:val="16"/>
                <w:szCs w:val="16"/>
              </w:rPr>
            </w:pPr>
            <w:r w:rsidRPr="00132F26">
              <w:rPr>
                <w:b/>
                <w:bCs/>
                <w:i/>
                <w:iCs/>
                <w:sz w:val="16"/>
                <w:szCs w:val="16"/>
              </w:rPr>
              <w:t xml:space="preserve">2 </w:t>
            </w:r>
            <w:r w:rsidR="007C77F7">
              <w:rPr>
                <w:b/>
                <w:bCs/>
                <w:i/>
                <w:iCs/>
                <w:sz w:val="16"/>
                <w:szCs w:val="16"/>
              </w:rPr>
              <w:t xml:space="preserve"> </w:t>
            </w:r>
            <w:r w:rsidRPr="00132F26">
              <w:rPr>
                <w:b/>
                <w:bCs/>
                <w:i/>
                <w:iCs/>
                <w:sz w:val="16"/>
                <w:szCs w:val="16"/>
              </w:rPr>
              <w:t xml:space="preserve"> </w:t>
            </w:r>
            <w:r w:rsidR="00CE5DE0">
              <w:rPr>
                <w:b/>
                <w:bCs/>
                <w:i/>
                <w:iCs/>
                <w:sz w:val="16"/>
                <w:szCs w:val="16"/>
              </w:rPr>
              <w:t>6</w:t>
            </w:r>
            <w:r w:rsidR="007C77F7">
              <w:rPr>
                <w:b/>
                <w:bCs/>
                <w:i/>
                <w:iCs/>
                <w:sz w:val="16"/>
                <w:szCs w:val="16"/>
              </w:rPr>
              <w:t xml:space="preserve"> </w:t>
            </w:r>
            <w:r w:rsidRPr="00132F26">
              <w:rPr>
                <w:b/>
                <w:bCs/>
                <w:i/>
                <w:iCs/>
                <w:sz w:val="16"/>
                <w:szCs w:val="16"/>
              </w:rPr>
              <w:t xml:space="preserve">  2</w:t>
            </w:r>
          </w:p>
        </w:tc>
        <w:tc>
          <w:tcPr>
            <w:tcW w:w="392" w:type="pct"/>
            <w:tcBorders>
              <w:top w:val="nil"/>
              <w:left w:val="nil"/>
              <w:bottom w:val="single" w:sz="8" w:space="0" w:color="000000"/>
              <w:right w:val="single" w:sz="8" w:space="0" w:color="000000"/>
            </w:tcBorders>
            <w:shd w:val="clear" w:color="auto" w:fill="auto"/>
            <w:vAlign w:val="center"/>
            <w:hideMark/>
          </w:tcPr>
          <w:p w14:paraId="092D4D63" w14:textId="245DE8E8" w:rsidR="0015381B" w:rsidRPr="00132F26" w:rsidRDefault="00CE5DE0" w:rsidP="0015381B">
            <w:pPr>
              <w:jc w:val="center"/>
              <w:rPr>
                <w:b/>
                <w:bCs/>
                <w:i/>
                <w:iCs/>
                <w:sz w:val="16"/>
                <w:szCs w:val="16"/>
              </w:rPr>
            </w:pPr>
            <w:r>
              <w:rPr>
                <w:b/>
                <w:bCs/>
                <w:i/>
                <w:iCs/>
                <w:sz w:val="16"/>
                <w:szCs w:val="16"/>
              </w:rPr>
              <w:t>1</w:t>
            </w:r>
            <w:r w:rsidR="0015381B" w:rsidRPr="00132F26">
              <w:rPr>
                <w:b/>
                <w:bCs/>
                <w:i/>
                <w:iCs/>
                <w:sz w:val="16"/>
                <w:szCs w:val="16"/>
              </w:rPr>
              <w:t xml:space="preserve">       </w:t>
            </w:r>
            <w:r>
              <w:rPr>
                <w:b/>
                <w:bCs/>
                <w:i/>
                <w:iCs/>
                <w:sz w:val="16"/>
                <w:szCs w:val="16"/>
              </w:rPr>
              <w:t>3</w:t>
            </w:r>
          </w:p>
        </w:tc>
        <w:tc>
          <w:tcPr>
            <w:tcW w:w="360" w:type="pct"/>
            <w:tcBorders>
              <w:top w:val="nil"/>
              <w:left w:val="nil"/>
              <w:bottom w:val="single" w:sz="8" w:space="0" w:color="000000"/>
              <w:right w:val="single" w:sz="8" w:space="0" w:color="000000"/>
            </w:tcBorders>
            <w:shd w:val="clear" w:color="auto" w:fill="auto"/>
            <w:vAlign w:val="center"/>
            <w:hideMark/>
          </w:tcPr>
          <w:p w14:paraId="29FE83F1" w14:textId="65DAF05D" w:rsidR="0015381B" w:rsidRPr="00132F26" w:rsidRDefault="0015381B" w:rsidP="0015381B">
            <w:pPr>
              <w:jc w:val="center"/>
              <w:rPr>
                <w:b/>
                <w:bCs/>
                <w:i/>
                <w:iCs/>
                <w:sz w:val="16"/>
                <w:szCs w:val="16"/>
              </w:rPr>
            </w:pPr>
            <w:r w:rsidRPr="00132F26">
              <w:rPr>
                <w:b/>
                <w:bCs/>
                <w:i/>
                <w:iCs/>
                <w:sz w:val="16"/>
                <w:szCs w:val="16"/>
              </w:rPr>
              <w:t xml:space="preserve">14 </w:t>
            </w:r>
            <w:r w:rsidR="007C77F7">
              <w:rPr>
                <w:b/>
                <w:bCs/>
                <w:i/>
                <w:iCs/>
                <w:sz w:val="16"/>
                <w:szCs w:val="16"/>
              </w:rPr>
              <w:t xml:space="preserve"> </w:t>
            </w:r>
            <w:r w:rsidRPr="00132F26">
              <w:rPr>
                <w:b/>
                <w:bCs/>
                <w:i/>
                <w:iCs/>
                <w:sz w:val="16"/>
                <w:szCs w:val="16"/>
              </w:rPr>
              <w:t xml:space="preserve"> 3  </w:t>
            </w:r>
            <w:r w:rsidR="007C77F7">
              <w:rPr>
                <w:b/>
                <w:bCs/>
                <w:i/>
                <w:iCs/>
                <w:sz w:val="16"/>
                <w:szCs w:val="16"/>
              </w:rPr>
              <w:t xml:space="preserve"> </w:t>
            </w:r>
            <w:r w:rsidRPr="00132F26">
              <w:rPr>
                <w:b/>
                <w:bCs/>
                <w:i/>
                <w:iCs/>
                <w:sz w:val="16"/>
                <w:szCs w:val="16"/>
              </w:rPr>
              <w:t>5</w:t>
            </w:r>
          </w:p>
        </w:tc>
        <w:tc>
          <w:tcPr>
            <w:tcW w:w="360" w:type="pct"/>
            <w:tcBorders>
              <w:top w:val="nil"/>
              <w:left w:val="nil"/>
              <w:bottom w:val="single" w:sz="8" w:space="0" w:color="000000"/>
              <w:right w:val="single" w:sz="8" w:space="0" w:color="000000"/>
            </w:tcBorders>
            <w:shd w:val="clear" w:color="auto" w:fill="auto"/>
            <w:vAlign w:val="center"/>
            <w:hideMark/>
          </w:tcPr>
          <w:p w14:paraId="24187823" w14:textId="5E8ED14D" w:rsidR="0015381B" w:rsidRPr="00132F26" w:rsidRDefault="0015381B" w:rsidP="0015381B">
            <w:pPr>
              <w:jc w:val="center"/>
              <w:rPr>
                <w:b/>
                <w:bCs/>
                <w:i/>
                <w:iCs/>
                <w:sz w:val="16"/>
                <w:szCs w:val="16"/>
              </w:rPr>
            </w:pPr>
            <w:r w:rsidRPr="00132F26">
              <w:rPr>
                <w:b/>
                <w:bCs/>
                <w:i/>
                <w:iCs/>
                <w:sz w:val="16"/>
                <w:szCs w:val="16"/>
              </w:rPr>
              <w:t xml:space="preserve">0 </w:t>
            </w:r>
            <w:r w:rsidR="007C77F7">
              <w:rPr>
                <w:b/>
                <w:bCs/>
                <w:i/>
                <w:iCs/>
                <w:sz w:val="16"/>
                <w:szCs w:val="16"/>
              </w:rPr>
              <w:t xml:space="preserve"> </w:t>
            </w:r>
            <w:r w:rsidRPr="00132F26">
              <w:rPr>
                <w:b/>
                <w:bCs/>
                <w:i/>
                <w:iCs/>
                <w:sz w:val="16"/>
                <w:szCs w:val="16"/>
              </w:rPr>
              <w:t xml:space="preserve">  0  </w:t>
            </w:r>
            <w:r w:rsidR="007C77F7">
              <w:rPr>
                <w:b/>
                <w:bCs/>
                <w:i/>
                <w:iCs/>
                <w:sz w:val="16"/>
                <w:szCs w:val="16"/>
              </w:rPr>
              <w:t xml:space="preserve"> </w:t>
            </w:r>
            <w:r w:rsidRPr="00132F26">
              <w:rPr>
                <w:b/>
                <w:bCs/>
                <w:i/>
                <w:iCs/>
                <w:sz w:val="16"/>
                <w:szCs w:val="16"/>
              </w:rPr>
              <w:t xml:space="preserve"> 0</w:t>
            </w:r>
          </w:p>
        </w:tc>
        <w:tc>
          <w:tcPr>
            <w:tcW w:w="391" w:type="pct"/>
            <w:tcBorders>
              <w:top w:val="nil"/>
              <w:left w:val="nil"/>
              <w:bottom w:val="single" w:sz="8" w:space="0" w:color="000000"/>
              <w:right w:val="single" w:sz="8" w:space="0" w:color="000000"/>
            </w:tcBorders>
            <w:shd w:val="clear" w:color="auto" w:fill="auto"/>
            <w:vAlign w:val="center"/>
            <w:hideMark/>
          </w:tcPr>
          <w:p w14:paraId="59C5AA69" w14:textId="1B3A3DB1" w:rsidR="0015381B" w:rsidRPr="00132F26" w:rsidRDefault="0015381B" w:rsidP="0015381B">
            <w:pPr>
              <w:jc w:val="center"/>
              <w:rPr>
                <w:b/>
                <w:bCs/>
                <w:i/>
                <w:iCs/>
                <w:sz w:val="16"/>
                <w:szCs w:val="16"/>
              </w:rPr>
            </w:pPr>
            <w:r w:rsidRPr="00132F26">
              <w:rPr>
                <w:b/>
                <w:bCs/>
                <w:i/>
                <w:iCs/>
                <w:sz w:val="16"/>
                <w:szCs w:val="16"/>
              </w:rPr>
              <w:t>1</w:t>
            </w:r>
            <w:r w:rsidR="00CE5DE0">
              <w:rPr>
                <w:b/>
                <w:bCs/>
                <w:i/>
                <w:iCs/>
                <w:sz w:val="16"/>
                <w:szCs w:val="16"/>
              </w:rPr>
              <w:t>79</w:t>
            </w:r>
            <w:r w:rsidRPr="00132F26">
              <w:rPr>
                <w:b/>
                <w:bCs/>
                <w:i/>
                <w:iCs/>
                <w:sz w:val="16"/>
                <w:szCs w:val="16"/>
              </w:rPr>
              <w:t xml:space="preserve"> (7</w:t>
            </w:r>
            <w:r w:rsidR="00CE5DE0">
              <w:rPr>
                <w:b/>
                <w:bCs/>
                <w:i/>
                <w:iCs/>
                <w:sz w:val="16"/>
                <w:szCs w:val="16"/>
              </w:rPr>
              <w:t>1</w:t>
            </w:r>
            <w:r w:rsidRPr="00132F26">
              <w:rPr>
                <w:b/>
                <w:bCs/>
                <w:i/>
                <w:iCs/>
                <w:sz w:val="16"/>
                <w:szCs w:val="16"/>
              </w:rPr>
              <w:t>%)</w:t>
            </w:r>
          </w:p>
        </w:tc>
      </w:tr>
    </w:tbl>
    <w:p w14:paraId="7B0FDFC9" w14:textId="77777777" w:rsidR="008C2F1A" w:rsidRDefault="008C2F1A">
      <w:pPr>
        <w:rPr>
          <w:highlight w:val="yellow"/>
        </w:rPr>
      </w:pPr>
    </w:p>
    <w:p w14:paraId="30F8A132" w14:textId="0BEC7A70" w:rsidR="008C2F1A" w:rsidRPr="008C2F1A" w:rsidRDefault="008C2F1A" w:rsidP="008C2F1A">
      <w:pPr>
        <w:pStyle w:val="ListParagraph"/>
        <w:numPr>
          <w:ilvl w:val="0"/>
          <w:numId w:val="10"/>
        </w:numPr>
        <w:spacing w:after="0" w:line="259" w:lineRule="auto"/>
        <w:ind w:left="0" w:right="0" w:firstLine="0"/>
      </w:pPr>
      <w:r w:rsidRPr="008C2F1A">
        <w:t>2</w:t>
      </w:r>
      <w:r>
        <w:t>019</w:t>
      </w:r>
    </w:p>
    <w:tbl>
      <w:tblPr>
        <w:tblW w:w="5705" w:type="pct"/>
        <w:tblLook w:val="04A0" w:firstRow="1" w:lastRow="0" w:firstColumn="1" w:lastColumn="0" w:noHBand="0" w:noVBand="1"/>
      </w:tblPr>
      <w:tblGrid>
        <w:gridCol w:w="411"/>
        <w:gridCol w:w="736"/>
        <w:gridCol w:w="456"/>
        <w:gridCol w:w="820"/>
        <w:gridCol w:w="808"/>
        <w:gridCol w:w="814"/>
        <w:gridCol w:w="900"/>
        <w:gridCol w:w="897"/>
        <w:gridCol w:w="903"/>
        <w:gridCol w:w="898"/>
        <w:gridCol w:w="898"/>
        <w:gridCol w:w="809"/>
        <w:gridCol w:w="809"/>
        <w:gridCol w:w="809"/>
        <w:gridCol w:w="809"/>
        <w:gridCol w:w="809"/>
        <w:gridCol w:w="812"/>
        <w:gridCol w:w="901"/>
      </w:tblGrid>
      <w:tr w:rsidR="006502C4" w:rsidRPr="00563458" w14:paraId="277E6B5F" w14:textId="77777777" w:rsidTr="006502C4">
        <w:trPr>
          <w:trHeight w:val="330"/>
        </w:trPr>
        <w:tc>
          <w:tcPr>
            <w:tcW w:w="142"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151A729E" w14:textId="77777777" w:rsidR="00AA0EB0" w:rsidRPr="00132F26" w:rsidRDefault="00AA0EB0" w:rsidP="00132F26">
            <w:pPr>
              <w:rPr>
                <w:sz w:val="16"/>
                <w:szCs w:val="16"/>
              </w:rPr>
            </w:pPr>
            <w:r w:rsidRPr="00132F26">
              <w:rPr>
                <w:sz w:val="16"/>
                <w:szCs w:val="16"/>
              </w:rPr>
              <w:t>Offspring</w:t>
            </w:r>
          </w:p>
        </w:tc>
        <w:tc>
          <w:tcPr>
            <w:tcW w:w="257" w:type="pct"/>
            <w:tcBorders>
              <w:top w:val="single" w:sz="8" w:space="0" w:color="auto"/>
              <w:left w:val="nil"/>
              <w:bottom w:val="single" w:sz="8" w:space="0" w:color="000000"/>
              <w:right w:val="nil"/>
            </w:tcBorders>
            <w:shd w:val="clear" w:color="000000" w:fill="D9D9D9"/>
            <w:vAlign w:val="center"/>
            <w:hideMark/>
          </w:tcPr>
          <w:p w14:paraId="32ABC136" w14:textId="77777777" w:rsidR="00AA0EB0" w:rsidRPr="00132F26" w:rsidRDefault="00AA0EB0" w:rsidP="00563458">
            <w:pPr>
              <w:rPr>
                <w:sz w:val="16"/>
                <w:szCs w:val="16"/>
              </w:rPr>
            </w:pPr>
            <w:r w:rsidRPr="00132F26">
              <w:rPr>
                <w:sz w:val="16"/>
                <w:szCs w:val="16"/>
              </w:rPr>
              <w:t> </w:t>
            </w:r>
          </w:p>
        </w:tc>
        <w:tc>
          <w:tcPr>
            <w:tcW w:w="159" w:type="pct"/>
            <w:tcBorders>
              <w:top w:val="single" w:sz="8" w:space="0" w:color="auto"/>
              <w:left w:val="nil"/>
              <w:bottom w:val="single" w:sz="8" w:space="0" w:color="000000"/>
              <w:right w:val="nil"/>
            </w:tcBorders>
            <w:shd w:val="clear" w:color="000000" w:fill="D9D9D9"/>
            <w:vAlign w:val="center"/>
            <w:hideMark/>
          </w:tcPr>
          <w:p w14:paraId="021FF5BC" w14:textId="77777777" w:rsidR="00AA0EB0" w:rsidRPr="00132F26" w:rsidRDefault="00AA0EB0" w:rsidP="00563458">
            <w:pPr>
              <w:rPr>
                <w:sz w:val="16"/>
                <w:szCs w:val="16"/>
              </w:rPr>
            </w:pPr>
            <w:r w:rsidRPr="00132F26">
              <w:rPr>
                <w:sz w:val="16"/>
                <w:szCs w:val="16"/>
              </w:rPr>
              <w:t> </w:t>
            </w:r>
          </w:p>
        </w:tc>
        <w:tc>
          <w:tcPr>
            <w:tcW w:w="287" w:type="pct"/>
            <w:tcBorders>
              <w:top w:val="single" w:sz="8" w:space="0" w:color="auto"/>
              <w:left w:val="nil"/>
              <w:bottom w:val="single" w:sz="8" w:space="0" w:color="000000"/>
              <w:right w:val="nil"/>
            </w:tcBorders>
            <w:shd w:val="clear" w:color="000000" w:fill="D9D9D9"/>
          </w:tcPr>
          <w:p w14:paraId="2C66555D" w14:textId="77777777" w:rsidR="00AA0EB0" w:rsidRPr="00132F26" w:rsidRDefault="00AA0EB0" w:rsidP="00563458">
            <w:pPr>
              <w:jc w:val="center"/>
              <w:rPr>
                <w:sz w:val="16"/>
                <w:szCs w:val="16"/>
              </w:rPr>
            </w:pPr>
          </w:p>
        </w:tc>
        <w:tc>
          <w:tcPr>
            <w:tcW w:w="3840" w:type="pct"/>
            <w:gridSpan w:val="13"/>
            <w:tcBorders>
              <w:top w:val="single" w:sz="8" w:space="0" w:color="auto"/>
              <w:left w:val="nil"/>
              <w:bottom w:val="single" w:sz="8" w:space="0" w:color="000000"/>
              <w:right w:val="single" w:sz="8" w:space="0" w:color="000000"/>
            </w:tcBorders>
            <w:shd w:val="clear" w:color="000000" w:fill="D9D9D9"/>
            <w:vAlign w:val="center"/>
            <w:hideMark/>
          </w:tcPr>
          <w:p w14:paraId="1F22DADB" w14:textId="128FA980" w:rsidR="00AA0EB0" w:rsidRPr="00132F26" w:rsidRDefault="00AA0EB0" w:rsidP="00563458">
            <w:pPr>
              <w:jc w:val="center"/>
              <w:rPr>
                <w:sz w:val="16"/>
                <w:szCs w:val="16"/>
              </w:rPr>
            </w:pPr>
            <w:r w:rsidRPr="00132F26">
              <w:rPr>
                <w:sz w:val="16"/>
                <w:szCs w:val="16"/>
              </w:rPr>
              <w:t xml:space="preserve">Parents </w:t>
            </w:r>
          </w:p>
        </w:tc>
        <w:tc>
          <w:tcPr>
            <w:tcW w:w="315" w:type="pct"/>
            <w:tcBorders>
              <w:top w:val="single" w:sz="8" w:space="0" w:color="auto"/>
              <w:left w:val="nil"/>
              <w:bottom w:val="nil"/>
              <w:right w:val="single" w:sz="8" w:space="0" w:color="auto"/>
            </w:tcBorders>
            <w:shd w:val="clear" w:color="000000" w:fill="D9D9D9"/>
            <w:noWrap/>
            <w:vAlign w:val="bottom"/>
            <w:hideMark/>
          </w:tcPr>
          <w:p w14:paraId="1732C7D3" w14:textId="77777777" w:rsidR="00AA0EB0" w:rsidRPr="00132F26" w:rsidRDefault="00AA0EB0" w:rsidP="00563458">
            <w:pPr>
              <w:rPr>
                <w:rFonts w:ascii="Calibri" w:hAnsi="Calibri" w:cs="Calibri"/>
                <w:sz w:val="16"/>
                <w:szCs w:val="16"/>
              </w:rPr>
            </w:pPr>
            <w:r w:rsidRPr="00132F26">
              <w:rPr>
                <w:rFonts w:ascii="Calibri" w:hAnsi="Calibri" w:cs="Calibri"/>
                <w:sz w:val="16"/>
                <w:szCs w:val="16"/>
              </w:rPr>
              <w:t> </w:t>
            </w:r>
          </w:p>
        </w:tc>
      </w:tr>
      <w:tr w:rsidR="006502C4" w:rsidRPr="00563458" w14:paraId="4ED340AB" w14:textId="77777777" w:rsidTr="006502C4">
        <w:trPr>
          <w:trHeight w:val="315"/>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3B8E07BF" w14:textId="77777777" w:rsidR="00AA0EB0" w:rsidRPr="00132F26" w:rsidRDefault="00AA0EB0" w:rsidP="00563458">
            <w:pPr>
              <w:rPr>
                <w:sz w:val="16"/>
                <w:szCs w:val="16"/>
              </w:rPr>
            </w:pPr>
          </w:p>
        </w:tc>
        <w:tc>
          <w:tcPr>
            <w:tcW w:w="257" w:type="pct"/>
            <w:tcBorders>
              <w:top w:val="nil"/>
              <w:left w:val="nil"/>
              <w:bottom w:val="nil"/>
              <w:right w:val="nil"/>
            </w:tcBorders>
            <w:shd w:val="clear" w:color="auto" w:fill="auto"/>
            <w:vAlign w:val="center"/>
            <w:hideMark/>
          </w:tcPr>
          <w:p w14:paraId="52CC00A1" w14:textId="77777777" w:rsidR="00AA0EB0" w:rsidRPr="00132F26" w:rsidRDefault="00AA0EB0" w:rsidP="00563458">
            <w:pPr>
              <w:jc w:val="center"/>
              <w:rPr>
                <w:sz w:val="16"/>
                <w:szCs w:val="16"/>
              </w:rPr>
            </w:pPr>
            <w:r w:rsidRPr="00132F26">
              <w:rPr>
                <w:sz w:val="16"/>
                <w:szCs w:val="16"/>
              </w:rPr>
              <w:t xml:space="preserve"> </w:t>
            </w:r>
          </w:p>
        </w:tc>
        <w:tc>
          <w:tcPr>
            <w:tcW w:w="159" w:type="pct"/>
            <w:tcBorders>
              <w:top w:val="nil"/>
              <w:left w:val="nil"/>
              <w:bottom w:val="nil"/>
              <w:right w:val="single" w:sz="8" w:space="0" w:color="000000"/>
            </w:tcBorders>
            <w:shd w:val="clear" w:color="auto" w:fill="auto"/>
            <w:vAlign w:val="center"/>
            <w:hideMark/>
          </w:tcPr>
          <w:p w14:paraId="7740FCF2" w14:textId="77777777" w:rsidR="00AA0EB0" w:rsidRPr="00132F26" w:rsidRDefault="00AA0EB0" w:rsidP="00563458">
            <w:pPr>
              <w:ind w:firstLineChars="100" w:firstLine="160"/>
              <w:rPr>
                <w:sz w:val="16"/>
                <w:szCs w:val="16"/>
              </w:rPr>
            </w:pPr>
            <w:r w:rsidRPr="00132F26">
              <w:rPr>
                <w:sz w:val="16"/>
                <w:szCs w:val="16"/>
              </w:rPr>
              <w:t xml:space="preserve"> </w:t>
            </w:r>
          </w:p>
        </w:tc>
        <w:tc>
          <w:tcPr>
            <w:tcW w:w="855" w:type="pct"/>
            <w:gridSpan w:val="3"/>
            <w:tcBorders>
              <w:top w:val="single" w:sz="8" w:space="0" w:color="000000"/>
              <w:left w:val="nil"/>
              <w:bottom w:val="nil"/>
              <w:right w:val="single" w:sz="8" w:space="0" w:color="000000"/>
            </w:tcBorders>
            <w:shd w:val="clear" w:color="auto" w:fill="auto"/>
            <w:vAlign w:val="center"/>
            <w:hideMark/>
          </w:tcPr>
          <w:p w14:paraId="1334D5AA" w14:textId="77777777" w:rsidR="00AA0EB0" w:rsidRPr="00132F26" w:rsidRDefault="00AA0EB0" w:rsidP="00563458">
            <w:pPr>
              <w:jc w:val="center"/>
              <w:rPr>
                <w:sz w:val="16"/>
                <w:szCs w:val="16"/>
              </w:rPr>
            </w:pPr>
            <w:r w:rsidRPr="00132F26">
              <w:rPr>
                <w:sz w:val="16"/>
                <w:szCs w:val="16"/>
              </w:rPr>
              <w:t>2014</w:t>
            </w:r>
          </w:p>
        </w:tc>
        <w:tc>
          <w:tcPr>
            <w:tcW w:w="315" w:type="pct"/>
            <w:tcBorders>
              <w:top w:val="single" w:sz="8" w:space="0" w:color="000000"/>
              <w:left w:val="nil"/>
              <w:bottom w:val="single" w:sz="8" w:space="0" w:color="000000"/>
              <w:right w:val="nil"/>
            </w:tcBorders>
          </w:tcPr>
          <w:p w14:paraId="3FDE442C" w14:textId="77777777" w:rsidR="00AA0EB0" w:rsidRPr="00132F26" w:rsidRDefault="00AA0EB0" w:rsidP="00563458">
            <w:pPr>
              <w:jc w:val="center"/>
              <w:rPr>
                <w:sz w:val="16"/>
                <w:szCs w:val="16"/>
              </w:rPr>
            </w:pPr>
          </w:p>
        </w:tc>
        <w:tc>
          <w:tcPr>
            <w:tcW w:w="2107" w:type="pct"/>
            <w:gridSpan w:val="7"/>
            <w:tcBorders>
              <w:top w:val="single" w:sz="8" w:space="0" w:color="000000"/>
              <w:left w:val="nil"/>
              <w:bottom w:val="single" w:sz="8" w:space="0" w:color="000000"/>
              <w:right w:val="single" w:sz="8" w:space="0" w:color="000000"/>
            </w:tcBorders>
            <w:shd w:val="clear" w:color="auto" w:fill="auto"/>
            <w:vAlign w:val="center"/>
            <w:hideMark/>
          </w:tcPr>
          <w:p w14:paraId="6CF59713" w14:textId="6CE59DA9" w:rsidR="00AA0EB0" w:rsidRPr="00132F26" w:rsidRDefault="00AA0EB0" w:rsidP="00563458">
            <w:pPr>
              <w:jc w:val="center"/>
              <w:rPr>
                <w:sz w:val="16"/>
                <w:szCs w:val="16"/>
              </w:rPr>
            </w:pPr>
            <w:r w:rsidRPr="00132F26">
              <w:rPr>
                <w:sz w:val="16"/>
                <w:szCs w:val="16"/>
              </w:rPr>
              <w:t>2015</w:t>
            </w:r>
          </w:p>
        </w:tc>
        <w:tc>
          <w:tcPr>
            <w:tcW w:w="850" w:type="pct"/>
            <w:gridSpan w:val="3"/>
            <w:tcBorders>
              <w:top w:val="single" w:sz="8" w:space="0" w:color="000000"/>
              <w:left w:val="nil"/>
              <w:bottom w:val="single" w:sz="8" w:space="0" w:color="000000"/>
              <w:right w:val="single" w:sz="8" w:space="0" w:color="000000"/>
            </w:tcBorders>
            <w:shd w:val="clear" w:color="auto" w:fill="auto"/>
            <w:vAlign w:val="center"/>
            <w:hideMark/>
          </w:tcPr>
          <w:p w14:paraId="24B19636" w14:textId="77777777" w:rsidR="00AA0EB0" w:rsidRPr="00132F26" w:rsidRDefault="00AA0EB0" w:rsidP="00563458">
            <w:pPr>
              <w:jc w:val="center"/>
              <w:rPr>
                <w:sz w:val="16"/>
                <w:szCs w:val="16"/>
              </w:rPr>
            </w:pPr>
            <w:r w:rsidRPr="00132F26">
              <w:rPr>
                <w:sz w:val="16"/>
                <w:szCs w:val="16"/>
              </w:rPr>
              <w:t>2016</w:t>
            </w:r>
          </w:p>
        </w:tc>
        <w:tc>
          <w:tcPr>
            <w:tcW w:w="315" w:type="pct"/>
            <w:vMerge w:val="restart"/>
            <w:tcBorders>
              <w:top w:val="single" w:sz="8" w:space="0" w:color="000000"/>
              <w:left w:val="single" w:sz="8" w:space="0" w:color="000000"/>
              <w:bottom w:val="nil"/>
              <w:right w:val="single" w:sz="8" w:space="0" w:color="auto"/>
            </w:tcBorders>
            <w:shd w:val="clear" w:color="auto" w:fill="auto"/>
            <w:vAlign w:val="center"/>
            <w:hideMark/>
          </w:tcPr>
          <w:p w14:paraId="4BDC5515" w14:textId="77777777" w:rsidR="00AA0EB0" w:rsidRPr="00132F26" w:rsidRDefault="00AA0EB0" w:rsidP="00563458">
            <w:pPr>
              <w:jc w:val="center"/>
              <w:rPr>
                <w:sz w:val="16"/>
                <w:szCs w:val="16"/>
              </w:rPr>
            </w:pPr>
            <w:r w:rsidRPr="00132F26">
              <w:rPr>
                <w:sz w:val="16"/>
                <w:szCs w:val="16"/>
              </w:rPr>
              <w:t xml:space="preserve">Assigned (%) </w:t>
            </w:r>
          </w:p>
        </w:tc>
      </w:tr>
      <w:tr w:rsidR="006502C4" w:rsidRPr="00563458" w14:paraId="0FB484FC" w14:textId="77777777" w:rsidTr="006502C4">
        <w:trPr>
          <w:trHeight w:val="403"/>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74AAD739" w14:textId="77777777" w:rsidR="00AA0EB0" w:rsidRPr="00132F26" w:rsidRDefault="00AA0EB0" w:rsidP="00563458">
            <w:pPr>
              <w:rPr>
                <w:sz w:val="16"/>
                <w:szCs w:val="16"/>
              </w:rPr>
            </w:pPr>
          </w:p>
        </w:tc>
        <w:tc>
          <w:tcPr>
            <w:tcW w:w="257" w:type="pct"/>
            <w:tcBorders>
              <w:top w:val="nil"/>
              <w:left w:val="nil"/>
              <w:bottom w:val="nil"/>
              <w:right w:val="nil"/>
            </w:tcBorders>
            <w:shd w:val="clear" w:color="auto" w:fill="auto"/>
            <w:vAlign w:val="center"/>
            <w:hideMark/>
          </w:tcPr>
          <w:p w14:paraId="590F8983" w14:textId="77777777" w:rsidR="00AA0EB0" w:rsidRPr="00132F26" w:rsidRDefault="00AA0EB0" w:rsidP="00563458">
            <w:pPr>
              <w:jc w:val="center"/>
              <w:rPr>
                <w:sz w:val="16"/>
                <w:szCs w:val="16"/>
              </w:rPr>
            </w:pPr>
          </w:p>
        </w:tc>
        <w:tc>
          <w:tcPr>
            <w:tcW w:w="159" w:type="pct"/>
            <w:tcBorders>
              <w:top w:val="nil"/>
              <w:left w:val="nil"/>
              <w:bottom w:val="nil"/>
              <w:right w:val="single" w:sz="8" w:space="0" w:color="000000"/>
            </w:tcBorders>
            <w:shd w:val="clear" w:color="auto" w:fill="auto"/>
            <w:vAlign w:val="center"/>
            <w:hideMark/>
          </w:tcPr>
          <w:p w14:paraId="441B3E55" w14:textId="77777777" w:rsidR="00AA0EB0" w:rsidRPr="00132F26" w:rsidRDefault="00AA0EB0" w:rsidP="00563458">
            <w:pPr>
              <w:ind w:firstLineChars="100" w:firstLine="160"/>
              <w:rPr>
                <w:sz w:val="16"/>
                <w:szCs w:val="16"/>
              </w:rPr>
            </w:pPr>
            <w:r w:rsidRPr="00132F26">
              <w:rPr>
                <w:sz w:val="16"/>
                <w:szCs w:val="16"/>
              </w:rPr>
              <w:t xml:space="preserve"> </w:t>
            </w:r>
          </w:p>
        </w:tc>
        <w:tc>
          <w:tcPr>
            <w:tcW w:w="287" w:type="pct"/>
            <w:tcBorders>
              <w:top w:val="single" w:sz="8" w:space="0" w:color="000000"/>
              <w:left w:val="nil"/>
              <w:bottom w:val="nil"/>
              <w:right w:val="single" w:sz="8" w:space="0" w:color="000000"/>
            </w:tcBorders>
            <w:shd w:val="clear" w:color="auto" w:fill="auto"/>
            <w:vAlign w:val="center"/>
            <w:hideMark/>
          </w:tcPr>
          <w:p w14:paraId="64331141" w14:textId="77777777" w:rsidR="00AA0EB0" w:rsidRPr="00132F26" w:rsidRDefault="00AA0EB0" w:rsidP="00563458">
            <w:pPr>
              <w:jc w:val="center"/>
              <w:rPr>
                <w:sz w:val="16"/>
                <w:szCs w:val="16"/>
              </w:rPr>
            </w:pPr>
            <w:r w:rsidRPr="00132F26">
              <w:rPr>
                <w:sz w:val="16"/>
                <w:szCs w:val="16"/>
              </w:rPr>
              <w:t>Outplant</w:t>
            </w:r>
          </w:p>
        </w:tc>
        <w:tc>
          <w:tcPr>
            <w:tcW w:w="283" w:type="pct"/>
            <w:tcBorders>
              <w:top w:val="single" w:sz="8" w:space="0" w:color="000000"/>
              <w:left w:val="nil"/>
              <w:bottom w:val="nil"/>
              <w:right w:val="single" w:sz="8" w:space="0" w:color="000000"/>
            </w:tcBorders>
            <w:shd w:val="clear" w:color="auto" w:fill="auto"/>
            <w:vAlign w:val="center"/>
            <w:hideMark/>
          </w:tcPr>
          <w:p w14:paraId="1629C44E" w14:textId="77777777" w:rsidR="00AA0EB0" w:rsidRPr="00132F26" w:rsidRDefault="00AA0EB0" w:rsidP="00563458">
            <w:pPr>
              <w:jc w:val="center"/>
              <w:rPr>
                <w:sz w:val="16"/>
                <w:szCs w:val="16"/>
              </w:rPr>
            </w:pPr>
            <w:proofErr w:type="spellStart"/>
            <w:r w:rsidRPr="00132F26">
              <w:rPr>
                <w:sz w:val="16"/>
                <w:szCs w:val="16"/>
              </w:rPr>
              <w:t>Reintro</w:t>
            </w:r>
            <w:proofErr w:type="spellEnd"/>
            <w:r w:rsidRPr="00132F26">
              <w:rPr>
                <w:sz w:val="16"/>
                <w:szCs w:val="16"/>
              </w:rPr>
              <w:t>.</w:t>
            </w:r>
          </w:p>
        </w:tc>
        <w:tc>
          <w:tcPr>
            <w:tcW w:w="284" w:type="pct"/>
            <w:tcBorders>
              <w:top w:val="single" w:sz="8" w:space="0" w:color="000000"/>
              <w:left w:val="nil"/>
              <w:bottom w:val="nil"/>
              <w:right w:val="single" w:sz="8" w:space="0" w:color="000000"/>
            </w:tcBorders>
            <w:shd w:val="clear" w:color="auto" w:fill="auto"/>
            <w:vAlign w:val="center"/>
            <w:hideMark/>
          </w:tcPr>
          <w:p w14:paraId="5B5CA812" w14:textId="77777777" w:rsidR="00AA0EB0" w:rsidRPr="00132F26" w:rsidRDefault="00AA0EB0" w:rsidP="00563458">
            <w:pPr>
              <w:jc w:val="center"/>
              <w:rPr>
                <w:sz w:val="16"/>
                <w:szCs w:val="16"/>
              </w:rPr>
            </w:pPr>
            <w:r w:rsidRPr="00132F26">
              <w:rPr>
                <w:sz w:val="16"/>
                <w:szCs w:val="16"/>
              </w:rPr>
              <w:t xml:space="preserve">Carcass </w:t>
            </w:r>
          </w:p>
        </w:tc>
        <w:tc>
          <w:tcPr>
            <w:tcW w:w="315" w:type="pct"/>
            <w:tcBorders>
              <w:top w:val="nil"/>
              <w:left w:val="nil"/>
              <w:bottom w:val="nil"/>
              <w:right w:val="single" w:sz="8" w:space="0" w:color="000000"/>
            </w:tcBorders>
            <w:shd w:val="clear" w:color="auto" w:fill="auto"/>
            <w:vAlign w:val="center"/>
            <w:hideMark/>
          </w:tcPr>
          <w:p w14:paraId="0CA89C2D" w14:textId="77777777" w:rsidR="00AA0EB0" w:rsidRPr="00132F26" w:rsidRDefault="00AA0EB0" w:rsidP="00563458">
            <w:pPr>
              <w:jc w:val="center"/>
              <w:rPr>
                <w:sz w:val="16"/>
                <w:szCs w:val="16"/>
              </w:rPr>
            </w:pPr>
            <w:r w:rsidRPr="00132F26">
              <w:rPr>
                <w:sz w:val="16"/>
                <w:szCs w:val="16"/>
              </w:rPr>
              <w:t>Outplant</w:t>
            </w:r>
          </w:p>
        </w:tc>
        <w:tc>
          <w:tcPr>
            <w:tcW w:w="314" w:type="pct"/>
            <w:tcBorders>
              <w:top w:val="nil"/>
              <w:left w:val="nil"/>
              <w:bottom w:val="nil"/>
              <w:right w:val="single" w:sz="8" w:space="0" w:color="000000"/>
            </w:tcBorders>
            <w:shd w:val="clear" w:color="auto" w:fill="auto"/>
            <w:vAlign w:val="center"/>
            <w:hideMark/>
          </w:tcPr>
          <w:p w14:paraId="3B7C1176" w14:textId="77777777" w:rsidR="00AA0EB0" w:rsidRPr="00132F26" w:rsidRDefault="00AA0EB0" w:rsidP="00563458">
            <w:pPr>
              <w:jc w:val="center"/>
              <w:rPr>
                <w:sz w:val="16"/>
                <w:szCs w:val="16"/>
              </w:rPr>
            </w:pPr>
            <w:proofErr w:type="spellStart"/>
            <w:r w:rsidRPr="00132F26">
              <w:rPr>
                <w:sz w:val="16"/>
                <w:szCs w:val="16"/>
              </w:rPr>
              <w:t>Reintro</w:t>
            </w:r>
            <w:proofErr w:type="spellEnd"/>
            <w:r w:rsidRPr="00132F26">
              <w:rPr>
                <w:sz w:val="16"/>
                <w:szCs w:val="16"/>
              </w:rPr>
              <w:t>. Above</w:t>
            </w:r>
          </w:p>
        </w:tc>
        <w:tc>
          <w:tcPr>
            <w:tcW w:w="316" w:type="pct"/>
            <w:tcBorders>
              <w:top w:val="nil"/>
              <w:left w:val="nil"/>
              <w:bottom w:val="nil"/>
              <w:right w:val="single" w:sz="8" w:space="0" w:color="000000"/>
            </w:tcBorders>
            <w:shd w:val="clear" w:color="auto" w:fill="auto"/>
            <w:vAlign w:val="center"/>
            <w:hideMark/>
          </w:tcPr>
          <w:p w14:paraId="21B6AEAA" w14:textId="7FF69B45" w:rsidR="00AA0EB0" w:rsidRPr="00132F26" w:rsidRDefault="00AA0EB0" w:rsidP="00563458">
            <w:pPr>
              <w:jc w:val="center"/>
              <w:rPr>
                <w:sz w:val="16"/>
                <w:szCs w:val="16"/>
              </w:rPr>
            </w:pPr>
            <w:r w:rsidRPr="00132F26">
              <w:rPr>
                <w:sz w:val="16"/>
                <w:szCs w:val="16"/>
              </w:rPr>
              <w:t>Outplant</w:t>
            </w:r>
            <w:r w:rsidR="001E0D50">
              <w:rPr>
                <w:sz w:val="16"/>
                <w:szCs w:val="16"/>
              </w:rPr>
              <w:t xml:space="preserve"> </w:t>
            </w:r>
            <w:r w:rsidRPr="00132F26">
              <w:rPr>
                <w:sz w:val="16"/>
                <w:szCs w:val="16"/>
              </w:rPr>
              <w:t xml:space="preserve">/ </w:t>
            </w:r>
            <w:proofErr w:type="spellStart"/>
            <w:r w:rsidRPr="00132F26">
              <w:rPr>
                <w:sz w:val="16"/>
                <w:szCs w:val="16"/>
              </w:rPr>
              <w:t>Reintro</w:t>
            </w:r>
            <w:proofErr w:type="spellEnd"/>
            <w:r w:rsidRPr="00132F26">
              <w:rPr>
                <w:sz w:val="16"/>
                <w:szCs w:val="16"/>
              </w:rPr>
              <w:t>.</w:t>
            </w:r>
            <w:r>
              <w:rPr>
                <w:sz w:val="16"/>
                <w:szCs w:val="16"/>
              </w:rPr>
              <w:t xml:space="preserve"> Above</w:t>
            </w:r>
          </w:p>
        </w:tc>
        <w:tc>
          <w:tcPr>
            <w:tcW w:w="314" w:type="pct"/>
            <w:tcBorders>
              <w:top w:val="nil"/>
              <w:left w:val="nil"/>
              <w:bottom w:val="nil"/>
              <w:right w:val="single" w:sz="8" w:space="0" w:color="000000"/>
            </w:tcBorders>
            <w:shd w:val="clear" w:color="auto" w:fill="auto"/>
            <w:vAlign w:val="center"/>
            <w:hideMark/>
          </w:tcPr>
          <w:p w14:paraId="78577E94" w14:textId="1056AA1A" w:rsidR="00AA0EB0" w:rsidRPr="00132F26" w:rsidRDefault="00AA0EB0" w:rsidP="00563458">
            <w:pPr>
              <w:jc w:val="center"/>
              <w:rPr>
                <w:sz w:val="16"/>
                <w:szCs w:val="16"/>
              </w:rPr>
            </w:pPr>
            <w:r w:rsidRPr="00132F26">
              <w:rPr>
                <w:sz w:val="16"/>
                <w:szCs w:val="16"/>
              </w:rPr>
              <w:t>Outplant/ Carcass</w:t>
            </w:r>
            <w:r w:rsidR="0015048E">
              <w:rPr>
                <w:sz w:val="16"/>
                <w:szCs w:val="16"/>
              </w:rPr>
              <w:t xml:space="preserve"> Above</w:t>
            </w:r>
          </w:p>
        </w:tc>
        <w:tc>
          <w:tcPr>
            <w:tcW w:w="314" w:type="pct"/>
            <w:tcBorders>
              <w:top w:val="nil"/>
              <w:left w:val="nil"/>
              <w:bottom w:val="nil"/>
              <w:right w:val="single" w:sz="8" w:space="0" w:color="000000"/>
            </w:tcBorders>
            <w:shd w:val="clear" w:color="auto" w:fill="auto"/>
            <w:vAlign w:val="center"/>
            <w:hideMark/>
          </w:tcPr>
          <w:p w14:paraId="4F9FF744" w14:textId="2CD42BA3" w:rsidR="00AA0EB0" w:rsidRPr="00132F26" w:rsidRDefault="00AA0EB0" w:rsidP="00563458">
            <w:pPr>
              <w:jc w:val="center"/>
              <w:rPr>
                <w:sz w:val="16"/>
                <w:szCs w:val="16"/>
              </w:rPr>
            </w:pPr>
            <w:proofErr w:type="spellStart"/>
            <w:r w:rsidRPr="00132F26">
              <w:rPr>
                <w:sz w:val="16"/>
                <w:szCs w:val="16"/>
              </w:rPr>
              <w:t>Reintro</w:t>
            </w:r>
            <w:proofErr w:type="spellEnd"/>
            <w:r>
              <w:rPr>
                <w:sz w:val="16"/>
                <w:szCs w:val="16"/>
              </w:rPr>
              <w:t>. Above</w:t>
            </w:r>
            <w:r w:rsidR="001E0D50">
              <w:rPr>
                <w:sz w:val="16"/>
                <w:szCs w:val="16"/>
              </w:rPr>
              <w:t xml:space="preserve"> </w:t>
            </w:r>
            <w:r w:rsidRPr="00132F26">
              <w:rPr>
                <w:sz w:val="16"/>
                <w:szCs w:val="16"/>
              </w:rPr>
              <w:t>/ Carcass</w:t>
            </w:r>
            <w:r w:rsidR="0015048E">
              <w:rPr>
                <w:sz w:val="16"/>
                <w:szCs w:val="16"/>
              </w:rPr>
              <w:t xml:space="preserve"> Above</w:t>
            </w:r>
          </w:p>
        </w:tc>
        <w:tc>
          <w:tcPr>
            <w:tcW w:w="283" w:type="pct"/>
            <w:tcBorders>
              <w:top w:val="nil"/>
              <w:left w:val="nil"/>
              <w:bottom w:val="nil"/>
              <w:right w:val="single" w:sz="8" w:space="0" w:color="000000"/>
            </w:tcBorders>
            <w:shd w:val="clear" w:color="auto" w:fill="auto"/>
            <w:vAlign w:val="center"/>
            <w:hideMark/>
          </w:tcPr>
          <w:p w14:paraId="46DDBD26" w14:textId="77777777" w:rsidR="00AA0EB0" w:rsidRPr="00132F26" w:rsidRDefault="00AA0EB0" w:rsidP="00563458">
            <w:pPr>
              <w:jc w:val="center"/>
              <w:rPr>
                <w:sz w:val="16"/>
                <w:szCs w:val="16"/>
              </w:rPr>
            </w:pPr>
            <w:proofErr w:type="spellStart"/>
            <w:r w:rsidRPr="00132F26">
              <w:rPr>
                <w:sz w:val="16"/>
                <w:szCs w:val="16"/>
              </w:rPr>
              <w:t>Reintro</w:t>
            </w:r>
            <w:proofErr w:type="spellEnd"/>
            <w:r w:rsidRPr="00132F26">
              <w:rPr>
                <w:sz w:val="16"/>
                <w:szCs w:val="16"/>
              </w:rPr>
              <w:t>. Below</w:t>
            </w:r>
          </w:p>
        </w:tc>
        <w:tc>
          <w:tcPr>
            <w:tcW w:w="283" w:type="pct"/>
            <w:tcBorders>
              <w:top w:val="nil"/>
              <w:left w:val="nil"/>
              <w:bottom w:val="nil"/>
              <w:right w:val="single" w:sz="4" w:space="0" w:color="auto"/>
            </w:tcBorders>
          </w:tcPr>
          <w:p w14:paraId="4B473D84" w14:textId="1B71BF45" w:rsidR="00AA0EB0" w:rsidRPr="00132F26" w:rsidRDefault="00AA0EB0" w:rsidP="00563458">
            <w:pPr>
              <w:jc w:val="center"/>
              <w:rPr>
                <w:sz w:val="16"/>
                <w:szCs w:val="16"/>
              </w:rPr>
            </w:pPr>
            <w:proofErr w:type="spellStart"/>
            <w:r>
              <w:rPr>
                <w:sz w:val="16"/>
                <w:szCs w:val="16"/>
              </w:rPr>
              <w:t>Reintro</w:t>
            </w:r>
            <w:proofErr w:type="spellEnd"/>
            <w:r>
              <w:rPr>
                <w:sz w:val="16"/>
                <w:szCs w:val="16"/>
              </w:rPr>
              <w:t xml:space="preserve"> Below / Carcass</w:t>
            </w:r>
          </w:p>
        </w:tc>
        <w:tc>
          <w:tcPr>
            <w:tcW w:w="283" w:type="pct"/>
            <w:tcBorders>
              <w:top w:val="nil"/>
              <w:left w:val="single" w:sz="4" w:space="0" w:color="auto"/>
              <w:bottom w:val="nil"/>
              <w:right w:val="single" w:sz="8" w:space="0" w:color="000000"/>
            </w:tcBorders>
            <w:shd w:val="clear" w:color="auto" w:fill="auto"/>
            <w:vAlign w:val="center"/>
            <w:hideMark/>
          </w:tcPr>
          <w:p w14:paraId="43AE45A7" w14:textId="4CEA157D" w:rsidR="00AA0EB0" w:rsidRPr="00132F26" w:rsidRDefault="00AA0EB0" w:rsidP="00563458">
            <w:pPr>
              <w:jc w:val="center"/>
              <w:rPr>
                <w:sz w:val="16"/>
                <w:szCs w:val="16"/>
              </w:rPr>
            </w:pPr>
            <w:r w:rsidRPr="00132F26">
              <w:rPr>
                <w:sz w:val="16"/>
                <w:szCs w:val="16"/>
              </w:rPr>
              <w:t>Carcass</w:t>
            </w:r>
          </w:p>
        </w:tc>
        <w:tc>
          <w:tcPr>
            <w:tcW w:w="283" w:type="pct"/>
            <w:tcBorders>
              <w:top w:val="nil"/>
              <w:left w:val="nil"/>
              <w:bottom w:val="nil"/>
              <w:right w:val="single" w:sz="8" w:space="0" w:color="000000"/>
            </w:tcBorders>
            <w:shd w:val="clear" w:color="auto" w:fill="auto"/>
            <w:vAlign w:val="center"/>
            <w:hideMark/>
          </w:tcPr>
          <w:p w14:paraId="0FB2F242" w14:textId="77777777" w:rsidR="00AA0EB0" w:rsidRPr="00132F26" w:rsidRDefault="00AA0EB0" w:rsidP="00563458">
            <w:pPr>
              <w:jc w:val="center"/>
              <w:rPr>
                <w:sz w:val="16"/>
                <w:szCs w:val="16"/>
              </w:rPr>
            </w:pPr>
            <w:r w:rsidRPr="00132F26">
              <w:rPr>
                <w:sz w:val="16"/>
                <w:szCs w:val="16"/>
              </w:rPr>
              <w:t>Outplant</w:t>
            </w:r>
          </w:p>
        </w:tc>
        <w:tc>
          <w:tcPr>
            <w:tcW w:w="283" w:type="pct"/>
            <w:tcBorders>
              <w:top w:val="nil"/>
              <w:left w:val="nil"/>
              <w:bottom w:val="nil"/>
              <w:right w:val="single" w:sz="8" w:space="0" w:color="000000"/>
            </w:tcBorders>
            <w:shd w:val="clear" w:color="auto" w:fill="auto"/>
            <w:vAlign w:val="center"/>
            <w:hideMark/>
          </w:tcPr>
          <w:p w14:paraId="5F04989B" w14:textId="77777777" w:rsidR="00AA0EB0" w:rsidRPr="00132F26" w:rsidRDefault="00AA0EB0" w:rsidP="00563458">
            <w:pPr>
              <w:jc w:val="center"/>
              <w:rPr>
                <w:sz w:val="16"/>
                <w:szCs w:val="16"/>
              </w:rPr>
            </w:pPr>
            <w:proofErr w:type="spellStart"/>
            <w:r w:rsidRPr="00132F26">
              <w:rPr>
                <w:sz w:val="16"/>
                <w:szCs w:val="16"/>
              </w:rPr>
              <w:t>Reintro</w:t>
            </w:r>
            <w:proofErr w:type="spellEnd"/>
            <w:r w:rsidRPr="00132F26">
              <w:rPr>
                <w:sz w:val="16"/>
                <w:szCs w:val="16"/>
              </w:rPr>
              <w:t>.</w:t>
            </w:r>
          </w:p>
        </w:tc>
        <w:tc>
          <w:tcPr>
            <w:tcW w:w="283" w:type="pct"/>
            <w:tcBorders>
              <w:top w:val="nil"/>
              <w:left w:val="nil"/>
              <w:bottom w:val="nil"/>
              <w:right w:val="single" w:sz="8" w:space="0" w:color="000000"/>
            </w:tcBorders>
            <w:shd w:val="clear" w:color="auto" w:fill="auto"/>
            <w:vAlign w:val="center"/>
            <w:hideMark/>
          </w:tcPr>
          <w:p w14:paraId="4E5F48DA" w14:textId="77777777" w:rsidR="00AA0EB0" w:rsidRPr="00132F26" w:rsidRDefault="00AA0EB0" w:rsidP="00563458">
            <w:pPr>
              <w:jc w:val="center"/>
              <w:rPr>
                <w:sz w:val="16"/>
                <w:szCs w:val="16"/>
              </w:rPr>
            </w:pPr>
            <w:r w:rsidRPr="00132F26">
              <w:rPr>
                <w:sz w:val="16"/>
                <w:szCs w:val="16"/>
              </w:rPr>
              <w:t xml:space="preserve">Carcass </w:t>
            </w:r>
          </w:p>
        </w:tc>
        <w:tc>
          <w:tcPr>
            <w:tcW w:w="315" w:type="pct"/>
            <w:vMerge/>
            <w:tcBorders>
              <w:top w:val="single" w:sz="8" w:space="0" w:color="000000"/>
              <w:left w:val="single" w:sz="8" w:space="0" w:color="000000"/>
              <w:bottom w:val="nil"/>
              <w:right w:val="single" w:sz="8" w:space="0" w:color="auto"/>
            </w:tcBorders>
            <w:vAlign w:val="center"/>
            <w:hideMark/>
          </w:tcPr>
          <w:p w14:paraId="387AA52B" w14:textId="77777777" w:rsidR="00AA0EB0" w:rsidRPr="00132F26" w:rsidRDefault="00AA0EB0" w:rsidP="00563458">
            <w:pPr>
              <w:rPr>
                <w:sz w:val="16"/>
                <w:szCs w:val="16"/>
              </w:rPr>
            </w:pPr>
          </w:p>
        </w:tc>
      </w:tr>
      <w:tr w:rsidR="006502C4" w:rsidRPr="00563458" w14:paraId="7B0B7CBC" w14:textId="77777777" w:rsidTr="006502C4">
        <w:trPr>
          <w:trHeight w:val="457"/>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4BBB9F6C" w14:textId="77777777" w:rsidR="00AA0EB0" w:rsidRPr="00132F26" w:rsidRDefault="00AA0EB0" w:rsidP="00563458">
            <w:pPr>
              <w:rPr>
                <w:sz w:val="16"/>
                <w:szCs w:val="16"/>
              </w:rPr>
            </w:pPr>
          </w:p>
        </w:tc>
        <w:tc>
          <w:tcPr>
            <w:tcW w:w="257" w:type="pct"/>
            <w:vMerge w:val="restart"/>
            <w:tcBorders>
              <w:top w:val="nil"/>
              <w:left w:val="single" w:sz="8" w:space="0" w:color="auto"/>
              <w:bottom w:val="single" w:sz="8" w:space="0" w:color="000000"/>
              <w:right w:val="nil"/>
            </w:tcBorders>
            <w:shd w:val="clear" w:color="auto" w:fill="auto"/>
            <w:vAlign w:val="center"/>
            <w:hideMark/>
          </w:tcPr>
          <w:p w14:paraId="77DFBF7B" w14:textId="77777777" w:rsidR="00AA0EB0" w:rsidRPr="00132F26" w:rsidRDefault="00AA0EB0" w:rsidP="00563458">
            <w:pPr>
              <w:rPr>
                <w:sz w:val="16"/>
                <w:szCs w:val="16"/>
              </w:rPr>
            </w:pPr>
            <w:r w:rsidRPr="00132F26">
              <w:rPr>
                <w:sz w:val="16"/>
                <w:szCs w:val="16"/>
              </w:rPr>
              <w:t xml:space="preserve">Sample type </w:t>
            </w:r>
          </w:p>
        </w:tc>
        <w:tc>
          <w:tcPr>
            <w:tcW w:w="159" w:type="pct"/>
            <w:vMerge w:val="restart"/>
            <w:tcBorders>
              <w:top w:val="nil"/>
              <w:left w:val="nil"/>
              <w:bottom w:val="nil"/>
              <w:right w:val="single" w:sz="8" w:space="0" w:color="000000"/>
            </w:tcBorders>
            <w:shd w:val="clear" w:color="auto" w:fill="auto"/>
            <w:vAlign w:val="center"/>
            <w:hideMark/>
          </w:tcPr>
          <w:p w14:paraId="5DC1DC4D" w14:textId="77777777" w:rsidR="00AA0EB0" w:rsidRPr="00132F26" w:rsidRDefault="00AA0EB0" w:rsidP="00563458">
            <w:pPr>
              <w:jc w:val="center"/>
              <w:rPr>
                <w:i/>
                <w:iCs/>
                <w:sz w:val="16"/>
                <w:szCs w:val="16"/>
              </w:rPr>
            </w:pPr>
            <w:r w:rsidRPr="00132F26">
              <w:rPr>
                <w:i/>
                <w:iCs/>
                <w:sz w:val="16"/>
                <w:szCs w:val="16"/>
              </w:rPr>
              <w:t xml:space="preserve">N </w:t>
            </w:r>
          </w:p>
        </w:tc>
        <w:tc>
          <w:tcPr>
            <w:tcW w:w="287" w:type="pct"/>
            <w:tcBorders>
              <w:top w:val="nil"/>
              <w:left w:val="nil"/>
              <w:bottom w:val="nil"/>
              <w:right w:val="single" w:sz="8" w:space="0" w:color="000000"/>
            </w:tcBorders>
            <w:shd w:val="clear" w:color="auto" w:fill="auto"/>
            <w:vAlign w:val="center"/>
            <w:hideMark/>
          </w:tcPr>
          <w:p w14:paraId="2CF7923E" w14:textId="77777777" w:rsidR="00AA0EB0" w:rsidRDefault="00AA0EB0" w:rsidP="00563458">
            <w:pPr>
              <w:jc w:val="center"/>
              <w:rPr>
                <w:sz w:val="16"/>
                <w:szCs w:val="16"/>
              </w:rPr>
            </w:pPr>
            <w:r w:rsidRPr="00132F26">
              <w:rPr>
                <w:sz w:val="16"/>
                <w:szCs w:val="16"/>
              </w:rPr>
              <w:t>(</w:t>
            </w:r>
            <w:r w:rsidRPr="00132F26">
              <w:rPr>
                <w:i/>
                <w:sz w:val="16"/>
                <w:szCs w:val="16"/>
              </w:rPr>
              <w:t>N</w:t>
            </w:r>
            <w:r w:rsidRPr="00132F26">
              <w:rPr>
                <w:sz w:val="16"/>
                <w:szCs w:val="16"/>
              </w:rPr>
              <w:t xml:space="preserve"> = </w:t>
            </w:r>
          </w:p>
          <w:p w14:paraId="712D514F" w14:textId="6FE4860D" w:rsidR="00AA0EB0" w:rsidRPr="00132F26" w:rsidRDefault="00AA0EB0" w:rsidP="00563458">
            <w:pPr>
              <w:jc w:val="center"/>
              <w:rPr>
                <w:sz w:val="16"/>
                <w:szCs w:val="16"/>
              </w:rPr>
            </w:pPr>
            <w:r w:rsidRPr="00132F26">
              <w:rPr>
                <w:sz w:val="16"/>
                <w:szCs w:val="16"/>
              </w:rPr>
              <w:t xml:space="preserve">861) </w:t>
            </w:r>
          </w:p>
        </w:tc>
        <w:tc>
          <w:tcPr>
            <w:tcW w:w="283" w:type="pct"/>
            <w:tcBorders>
              <w:top w:val="nil"/>
              <w:left w:val="nil"/>
              <w:bottom w:val="nil"/>
              <w:right w:val="single" w:sz="8" w:space="0" w:color="000000"/>
            </w:tcBorders>
            <w:shd w:val="clear" w:color="auto" w:fill="auto"/>
            <w:vAlign w:val="center"/>
            <w:hideMark/>
          </w:tcPr>
          <w:p w14:paraId="72952DA5" w14:textId="77777777" w:rsidR="00AA0EB0" w:rsidRPr="00132F26"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754) </w:t>
            </w:r>
          </w:p>
        </w:tc>
        <w:tc>
          <w:tcPr>
            <w:tcW w:w="284" w:type="pct"/>
            <w:tcBorders>
              <w:top w:val="nil"/>
              <w:left w:val="nil"/>
              <w:bottom w:val="nil"/>
              <w:right w:val="single" w:sz="8" w:space="0" w:color="000000"/>
            </w:tcBorders>
            <w:shd w:val="clear" w:color="auto" w:fill="auto"/>
            <w:vAlign w:val="center"/>
            <w:hideMark/>
          </w:tcPr>
          <w:p w14:paraId="7A9D9CB5" w14:textId="77777777" w:rsidR="00AA0EB0"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60050D26" w14:textId="2988A7E4" w:rsidR="00AA0EB0" w:rsidRPr="00132F26" w:rsidRDefault="00AA0EB0" w:rsidP="00563458">
            <w:pPr>
              <w:jc w:val="center"/>
              <w:rPr>
                <w:sz w:val="16"/>
                <w:szCs w:val="16"/>
              </w:rPr>
            </w:pPr>
            <w:r w:rsidRPr="00132F26">
              <w:rPr>
                <w:sz w:val="16"/>
                <w:szCs w:val="16"/>
              </w:rPr>
              <w:t xml:space="preserve">46) </w:t>
            </w:r>
          </w:p>
        </w:tc>
        <w:tc>
          <w:tcPr>
            <w:tcW w:w="315" w:type="pct"/>
            <w:tcBorders>
              <w:top w:val="nil"/>
              <w:left w:val="nil"/>
              <w:bottom w:val="nil"/>
              <w:right w:val="single" w:sz="8" w:space="0" w:color="000000"/>
            </w:tcBorders>
            <w:shd w:val="clear" w:color="auto" w:fill="auto"/>
            <w:vAlign w:val="center"/>
            <w:hideMark/>
          </w:tcPr>
          <w:p w14:paraId="0B12C1BE" w14:textId="77777777" w:rsidR="00AA0EB0"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3CD64E89" w14:textId="7AA30107" w:rsidR="00AA0EB0" w:rsidRPr="00132F26" w:rsidRDefault="00AA0EB0" w:rsidP="00563458">
            <w:pPr>
              <w:jc w:val="center"/>
              <w:rPr>
                <w:sz w:val="16"/>
                <w:szCs w:val="16"/>
              </w:rPr>
            </w:pPr>
            <w:r w:rsidRPr="00132F26">
              <w:rPr>
                <w:sz w:val="16"/>
                <w:szCs w:val="16"/>
              </w:rPr>
              <w:t>104</w:t>
            </w:r>
            <w:r>
              <w:rPr>
                <w:sz w:val="16"/>
                <w:szCs w:val="16"/>
              </w:rPr>
              <w:t>2</w:t>
            </w:r>
            <w:r w:rsidRPr="00132F26">
              <w:rPr>
                <w:sz w:val="16"/>
                <w:szCs w:val="16"/>
              </w:rPr>
              <w:t xml:space="preserve">) </w:t>
            </w:r>
          </w:p>
        </w:tc>
        <w:tc>
          <w:tcPr>
            <w:tcW w:w="314" w:type="pct"/>
            <w:tcBorders>
              <w:top w:val="nil"/>
              <w:left w:val="nil"/>
              <w:bottom w:val="nil"/>
              <w:right w:val="single" w:sz="8" w:space="0" w:color="000000"/>
            </w:tcBorders>
            <w:shd w:val="clear" w:color="auto" w:fill="auto"/>
            <w:vAlign w:val="center"/>
            <w:hideMark/>
          </w:tcPr>
          <w:p w14:paraId="5F61EE4B" w14:textId="77777777" w:rsidR="00AA0EB0"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048FAE8C" w14:textId="43BA5BD6" w:rsidR="00AA0EB0" w:rsidRPr="00132F26" w:rsidRDefault="00AA0EB0" w:rsidP="00563458">
            <w:pPr>
              <w:jc w:val="center"/>
              <w:rPr>
                <w:sz w:val="16"/>
                <w:szCs w:val="16"/>
              </w:rPr>
            </w:pPr>
            <w:r w:rsidRPr="00132F26">
              <w:rPr>
                <w:sz w:val="16"/>
                <w:szCs w:val="16"/>
              </w:rPr>
              <w:t xml:space="preserve">431) </w:t>
            </w:r>
          </w:p>
        </w:tc>
        <w:tc>
          <w:tcPr>
            <w:tcW w:w="316" w:type="pct"/>
            <w:tcBorders>
              <w:top w:val="nil"/>
              <w:left w:val="nil"/>
              <w:bottom w:val="nil"/>
              <w:right w:val="single" w:sz="8" w:space="0" w:color="000000"/>
            </w:tcBorders>
            <w:shd w:val="clear" w:color="auto" w:fill="auto"/>
            <w:vAlign w:val="center"/>
            <w:hideMark/>
          </w:tcPr>
          <w:p w14:paraId="1727DCFF" w14:textId="1A381672" w:rsidR="00AA0EB0" w:rsidRPr="00132F26" w:rsidRDefault="00AA0EB0" w:rsidP="00CE5DE0">
            <w:pPr>
              <w:rPr>
                <w:sz w:val="16"/>
                <w:szCs w:val="16"/>
              </w:rPr>
            </w:pPr>
          </w:p>
        </w:tc>
        <w:tc>
          <w:tcPr>
            <w:tcW w:w="314" w:type="pct"/>
            <w:tcBorders>
              <w:top w:val="nil"/>
              <w:left w:val="nil"/>
              <w:bottom w:val="nil"/>
              <w:right w:val="single" w:sz="8" w:space="0" w:color="000000"/>
            </w:tcBorders>
            <w:shd w:val="clear" w:color="auto" w:fill="auto"/>
            <w:vAlign w:val="center"/>
            <w:hideMark/>
          </w:tcPr>
          <w:p w14:paraId="6F55D596" w14:textId="77777777" w:rsidR="00AA0EB0" w:rsidRPr="00132F26" w:rsidRDefault="00AA0EB0" w:rsidP="00563458">
            <w:pPr>
              <w:jc w:val="center"/>
              <w:rPr>
                <w:sz w:val="16"/>
                <w:szCs w:val="16"/>
              </w:rPr>
            </w:pPr>
            <w:r w:rsidRPr="00132F26">
              <w:rPr>
                <w:sz w:val="16"/>
                <w:szCs w:val="16"/>
              </w:rPr>
              <w:t> </w:t>
            </w:r>
          </w:p>
        </w:tc>
        <w:tc>
          <w:tcPr>
            <w:tcW w:w="314" w:type="pct"/>
            <w:tcBorders>
              <w:top w:val="nil"/>
              <w:left w:val="nil"/>
              <w:bottom w:val="nil"/>
              <w:right w:val="single" w:sz="8" w:space="0" w:color="000000"/>
            </w:tcBorders>
            <w:shd w:val="clear" w:color="auto" w:fill="auto"/>
            <w:vAlign w:val="center"/>
            <w:hideMark/>
          </w:tcPr>
          <w:p w14:paraId="4AEFC91D" w14:textId="77777777" w:rsidR="00AA0EB0" w:rsidRPr="00132F26" w:rsidRDefault="00AA0EB0" w:rsidP="00563458">
            <w:pPr>
              <w:jc w:val="center"/>
              <w:rPr>
                <w:sz w:val="16"/>
                <w:szCs w:val="16"/>
              </w:rPr>
            </w:pPr>
            <w:r w:rsidRPr="00132F26">
              <w:rPr>
                <w:sz w:val="16"/>
                <w:szCs w:val="16"/>
              </w:rPr>
              <w:t> </w:t>
            </w:r>
          </w:p>
        </w:tc>
        <w:tc>
          <w:tcPr>
            <w:tcW w:w="283" w:type="pct"/>
            <w:tcBorders>
              <w:top w:val="nil"/>
              <w:left w:val="nil"/>
              <w:bottom w:val="nil"/>
              <w:right w:val="single" w:sz="8" w:space="0" w:color="000000"/>
            </w:tcBorders>
            <w:shd w:val="clear" w:color="auto" w:fill="auto"/>
            <w:vAlign w:val="center"/>
            <w:hideMark/>
          </w:tcPr>
          <w:p w14:paraId="6C032D7B" w14:textId="77777777" w:rsidR="00AA0EB0" w:rsidRPr="00132F26" w:rsidRDefault="00AA0EB0" w:rsidP="00563458">
            <w:pPr>
              <w:jc w:val="center"/>
              <w:rPr>
                <w:sz w:val="16"/>
                <w:szCs w:val="16"/>
              </w:rPr>
            </w:pPr>
            <w:r w:rsidRPr="00132F26">
              <w:rPr>
                <w:sz w:val="16"/>
                <w:szCs w:val="16"/>
              </w:rPr>
              <w:t>(</w:t>
            </w:r>
            <w:r w:rsidRPr="00132F26">
              <w:rPr>
                <w:i/>
                <w:sz w:val="16"/>
                <w:szCs w:val="16"/>
              </w:rPr>
              <w:t>N</w:t>
            </w:r>
            <w:r w:rsidRPr="00132F26">
              <w:rPr>
                <w:sz w:val="16"/>
                <w:szCs w:val="16"/>
              </w:rPr>
              <w:t xml:space="preserve"> = 148) </w:t>
            </w:r>
          </w:p>
        </w:tc>
        <w:tc>
          <w:tcPr>
            <w:tcW w:w="283" w:type="pct"/>
            <w:tcBorders>
              <w:top w:val="nil"/>
              <w:left w:val="nil"/>
              <w:bottom w:val="nil"/>
              <w:right w:val="single" w:sz="4" w:space="0" w:color="auto"/>
            </w:tcBorders>
          </w:tcPr>
          <w:p w14:paraId="06398486" w14:textId="77777777" w:rsidR="00AA0EB0" w:rsidRPr="00132F26" w:rsidRDefault="00AA0EB0" w:rsidP="00563458">
            <w:pPr>
              <w:jc w:val="center"/>
              <w:rPr>
                <w:sz w:val="16"/>
                <w:szCs w:val="16"/>
              </w:rPr>
            </w:pPr>
          </w:p>
        </w:tc>
        <w:tc>
          <w:tcPr>
            <w:tcW w:w="283" w:type="pct"/>
            <w:tcBorders>
              <w:top w:val="nil"/>
              <w:left w:val="single" w:sz="4" w:space="0" w:color="auto"/>
              <w:bottom w:val="nil"/>
              <w:right w:val="single" w:sz="8" w:space="0" w:color="000000"/>
            </w:tcBorders>
            <w:shd w:val="clear" w:color="auto" w:fill="auto"/>
            <w:vAlign w:val="center"/>
            <w:hideMark/>
          </w:tcPr>
          <w:p w14:paraId="1F86F0F3" w14:textId="070FDA62" w:rsidR="00AA0EB0" w:rsidRDefault="00AA0EB0" w:rsidP="00563458">
            <w:pPr>
              <w:jc w:val="center"/>
              <w:rPr>
                <w:sz w:val="16"/>
                <w:szCs w:val="16"/>
              </w:rPr>
            </w:pPr>
            <w:r w:rsidRPr="00132F26">
              <w:rPr>
                <w:sz w:val="16"/>
                <w:szCs w:val="16"/>
              </w:rPr>
              <w:t>(</w:t>
            </w:r>
            <w:r w:rsidRPr="00132F26">
              <w:rPr>
                <w:i/>
                <w:sz w:val="16"/>
                <w:szCs w:val="16"/>
              </w:rPr>
              <w:t>N</w:t>
            </w:r>
            <w:r w:rsidRPr="00132F26">
              <w:rPr>
                <w:sz w:val="16"/>
                <w:szCs w:val="16"/>
              </w:rPr>
              <w:t xml:space="preserve"> = </w:t>
            </w:r>
          </w:p>
          <w:p w14:paraId="50F4C09E" w14:textId="6DE25940" w:rsidR="00AA0EB0" w:rsidRPr="00132F26" w:rsidRDefault="00AA0EB0" w:rsidP="00563458">
            <w:pPr>
              <w:jc w:val="center"/>
              <w:rPr>
                <w:sz w:val="16"/>
                <w:szCs w:val="16"/>
              </w:rPr>
            </w:pPr>
            <w:r w:rsidRPr="00132F26">
              <w:rPr>
                <w:sz w:val="16"/>
                <w:szCs w:val="16"/>
              </w:rPr>
              <w:t xml:space="preserve">34) </w:t>
            </w:r>
          </w:p>
        </w:tc>
        <w:tc>
          <w:tcPr>
            <w:tcW w:w="283" w:type="pct"/>
            <w:tcBorders>
              <w:top w:val="nil"/>
              <w:left w:val="nil"/>
              <w:bottom w:val="nil"/>
              <w:right w:val="single" w:sz="8" w:space="0" w:color="000000"/>
            </w:tcBorders>
            <w:shd w:val="clear" w:color="auto" w:fill="auto"/>
            <w:vAlign w:val="center"/>
            <w:hideMark/>
          </w:tcPr>
          <w:p w14:paraId="588E4DD4" w14:textId="77777777" w:rsidR="00AA0EB0" w:rsidRPr="00132F26" w:rsidRDefault="00AA0EB0" w:rsidP="00563458">
            <w:pPr>
              <w:jc w:val="center"/>
              <w:rPr>
                <w:sz w:val="16"/>
                <w:szCs w:val="16"/>
              </w:rPr>
            </w:pPr>
            <w:r w:rsidRPr="00132F26">
              <w:rPr>
                <w:sz w:val="16"/>
                <w:szCs w:val="16"/>
              </w:rPr>
              <w:t>(</w:t>
            </w:r>
            <w:r w:rsidRPr="00132F26">
              <w:rPr>
                <w:i/>
                <w:sz w:val="16"/>
                <w:szCs w:val="16"/>
              </w:rPr>
              <w:t>N</w:t>
            </w:r>
            <w:r w:rsidRPr="00132F26">
              <w:rPr>
                <w:sz w:val="16"/>
                <w:szCs w:val="16"/>
              </w:rPr>
              <w:t xml:space="preserve"> = 1310) </w:t>
            </w:r>
          </w:p>
        </w:tc>
        <w:tc>
          <w:tcPr>
            <w:tcW w:w="283" w:type="pct"/>
            <w:tcBorders>
              <w:top w:val="nil"/>
              <w:left w:val="nil"/>
              <w:bottom w:val="nil"/>
              <w:right w:val="single" w:sz="8" w:space="0" w:color="000000"/>
            </w:tcBorders>
            <w:shd w:val="clear" w:color="auto" w:fill="auto"/>
            <w:vAlign w:val="center"/>
            <w:hideMark/>
          </w:tcPr>
          <w:p w14:paraId="664CB573" w14:textId="04EF896F" w:rsidR="00AA0EB0" w:rsidRPr="00132F26" w:rsidRDefault="00AA0EB0" w:rsidP="00563458">
            <w:pPr>
              <w:jc w:val="center"/>
              <w:rPr>
                <w:sz w:val="16"/>
                <w:szCs w:val="16"/>
              </w:rPr>
            </w:pPr>
            <w:r w:rsidRPr="00132F26">
              <w:rPr>
                <w:sz w:val="16"/>
                <w:szCs w:val="16"/>
              </w:rPr>
              <w:t>(</w:t>
            </w:r>
            <w:r w:rsidRPr="00132F26">
              <w:rPr>
                <w:i/>
                <w:iCs/>
                <w:sz w:val="16"/>
                <w:szCs w:val="16"/>
              </w:rPr>
              <w:t>N</w:t>
            </w:r>
            <w:r w:rsidRPr="00E4180A">
              <w:rPr>
                <w:sz w:val="16"/>
                <w:szCs w:val="16"/>
              </w:rPr>
              <w:t xml:space="preserve"> = 5</w:t>
            </w:r>
            <w:r>
              <w:rPr>
                <w:sz w:val="16"/>
                <w:szCs w:val="16"/>
              </w:rPr>
              <w:t>20</w:t>
            </w:r>
            <w:r w:rsidRPr="00132F26">
              <w:rPr>
                <w:sz w:val="16"/>
                <w:szCs w:val="16"/>
              </w:rPr>
              <w:t xml:space="preserve">) </w:t>
            </w:r>
          </w:p>
        </w:tc>
        <w:tc>
          <w:tcPr>
            <w:tcW w:w="283" w:type="pct"/>
            <w:tcBorders>
              <w:top w:val="nil"/>
              <w:left w:val="nil"/>
              <w:bottom w:val="nil"/>
              <w:right w:val="single" w:sz="8" w:space="0" w:color="000000"/>
            </w:tcBorders>
            <w:shd w:val="clear" w:color="auto" w:fill="auto"/>
            <w:vAlign w:val="center"/>
            <w:hideMark/>
          </w:tcPr>
          <w:p w14:paraId="2E905E6E" w14:textId="77777777" w:rsidR="00AA0EB0"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27D9EB26" w14:textId="0F9B6DD2" w:rsidR="00AA0EB0" w:rsidRPr="00132F26" w:rsidRDefault="00AA0EB0" w:rsidP="00563458">
            <w:pPr>
              <w:jc w:val="center"/>
              <w:rPr>
                <w:sz w:val="16"/>
                <w:szCs w:val="16"/>
              </w:rPr>
            </w:pPr>
            <w:r w:rsidRPr="00E4180A">
              <w:rPr>
                <w:sz w:val="16"/>
                <w:szCs w:val="16"/>
              </w:rPr>
              <w:t>19</w:t>
            </w:r>
            <w:r w:rsidRPr="00132F26">
              <w:rPr>
                <w:sz w:val="16"/>
                <w:szCs w:val="16"/>
              </w:rPr>
              <w:t xml:space="preserve">) </w:t>
            </w:r>
          </w:p>
        </w:tc>
        <w:tc>
          <w:tcPr>
            <w:tcW w:w="315" w:type="pct"/>
            <w:vMerge/>
            <w:tcBorders>
              <w:top w:val="single" w:sz="8" w:space="0" w:color="000000"/>
              <w:left w:val="single" w:sz="8" w:space="0" w:color="000000"/>
              <w:bottom w:val="nil"/>
              <w:right w:val="single" w:sz="8" w:space="0" w:color="auto"/>
            </w:tcBorders>
            <w:vAlign w:val="center"/>
            <w:hideMark/>
          </w:tcPr>
          <w:p w14:paraId="6E1ED9A2" w14:textId="77777777" w:rsidR="00AA0EB0" w:rsidRPr="00132F26" w:rsidRDefault="00AA0EB0" w:rsidP="00563458">
            <w:pPr>
              <w:rPr>
                <w:sz w:val="16"/>
                <w:szCs w:val="16"/>
              </w:rPr>
            </w:pPr>
          </w:p>
        </w:tc>
      </w:tr>
      <w:tr w:rsidR="006502C4" w:rsidRPr="00563458" w14:paraId="476E051D" w14:textId="77777777" w:rsidTr="006502C4">
        <w:trPr>
          <w:trHeight w:val="465"/>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2101B452" w14:textId="77777777" w:rsidR="00AA0EB0" w:rsidRPr="00132F26" w:rsidRDefault="00AA0EB0" w:rsidP="00563458">
            <w:pPr>
              <w:rPr>
                <w:sz w:val="16"/>
                <w:szCs w:val="16"/>
              </w:rPr>
            </w:pPr>
          </w:p>
        </w:tc>
        <w:tc>
          <w:tcPr>
            <w:tcW w:w="257" w:type="pct"/>
            <w:vMerge/>
            <w:tcBorders>
              <w:top w:val="nil"/>
              <w:left w:val="single" w:sz="8" w:space="0" w:color="auto"/>
              <w:bottom w:val="single" w:sz="8" w:space="0" w:color="000000"/>
              <w:right w:val="nil"/>
            </w:tcBorders>
            <w:vAlign w:val="center"/>
            <w:hideMark/>
          </w:tcPr>
          <w:p w14:paraId="596F7AAA" w14:textId="77777777" w:rsidR="00AA0EB0" w:rsidRPr="00132F26" w:rsidRDefault="00AA0EB0" w:rsidP="00563458">
            <w:pPr>
              <w:rPr>
                <w:sz w:val="16"/>
                <w:szCs w:val="16"/>
              </w:rPr>
            </w:pPr>
          </w:p>
        </w:tc>
        <w:tc>
          <w:tcPr>
            <w:tcW w:w="159" w:type="pct"/>
            <w:vMerge/>
            <w:tcBorders>
              <w:top w:val="nil"/>
              <w:left w:val="nil"/>
              <w:bottom w:val="nil"/>
              <w:right w:val="single" w:sz="8" w:space="0" w:color="000000"/>
            </w:tcBorders>
            <w:vAlign w:val="center"/>
            <w:hideMark/>
          </w:tcPr>
          <w:p w14:paraId="24C1B389" w14:textId="77777777" w:rsidR="00AA0EB0" w:rsidRPr="00132F26" w:rsidRDefault="00AA0EB0" w:rsidP="00563458">
            <w:pPr>
              <w:rPr>
                <w:i/>
                <w:iCs/>
                <w:sz w:val="16"/>
                <w:szCs w:val="16"/>
              </w:rPr>
            </w:pPr>
          </w:p>
        </w:tc>
        <w:tc>
          <w:tcPr>
            <w:tcW w:w="287" w:type="pct"/>
            <w:tcBorders>
              <w:top w:val="nil"/>
              <w:left w:val="nil"/>
              <w:bottom w:val="nil"/>
              <w:right w:val="single" w:sz="8" w:space="0" w:color="000000"/>
            </w:tcBorders>
            <w:shd w:val="clear" w:color="auto" w:fill="auto"/>
            <w:vAlign w:val="center"/>
            <w:hideMark/>
          </w:tcPr>
          <w:p w14:paraId="36115833" w14:textId="3D812E9A" w:rsidR="00AA0EB0" w:rsidRPr="00132F26" w:rsidRDefault="00AA0EB0" w:rsidP="00AA0EB0">
            <w:pPr>
              <w:jc w:val="center"/>
              <w:rPr>
                <w:sz w:val="16"/>
                <w:szCs w:val="16"/>
              </w:rPr>
            </w:pPr>
            <w:proofErr w:type="gramStart"/>
            <w:r w:rsidRPr="00132F26">
              <w:rPr>
                <w:sz w:val="16"/>
                <w:szCs w:val="16"/>
              </w:rPr>
              <w:t>P  F</w:t>
            </w:r>
            <w:proofErr w:type="gramEnd"/>
            <w:r w:rsidRPr="00132F26">
              <w:rPr>
                <w:sz w:val="16"/>
                <w:szCs w:val="16"/>
              </w:rPr>
              <w:t xml:space="preserve">  M</w:t>
            </w:r>
          </w:p>
        </w:tc>
        <w:tc>
          <w:tcPr>
            <w:tcW w:w="283" w:type="pct"/>
            <w:tcBorders>
              <w:top w:val="nil"/>
              <w:left w:val="nil"/>
              <w:bottom w:val="nil"/>
              <w:right w:val="single" w:sz="8" w:space="0" w:color="000000"/>
            </w:tcBorders>
            <w:shd w:val="clear" w:color="auto" w:fill="auto"/>
            <w:vAlign w:val="center"/>
            <w:hideMark/>
          </w:tcPr>
          <w:p w14:paraId="527176AA" w14:textId="77777777" w:rsidR="00AA0EB0" w:rsidRPr="00132F26" w:rsidRDefault="00AA0EB0" w:rsidP="00563458">
            <w:pPr>
              <w:jc w:val="center"/>
              <w:rPr>
                <w:sz w:val="16"/>
                <w:szCs w:val="16"/>
              </w:rPr>
            </w:pPr>
            <w:r w:rsidRPr="00132F26">
              <w:rPr>
                <w:sz w:val="16"/>
                <w:szCs w:val="16"/>
              </w:rPr>
              <w:t xml:space="preserve">P   F   M </w:t>
            </w:r>
          </w:p>
        </w:tc>
        <w:tc>
          <w:tcPr>
            <w:tcW w:w="284" w:type="pct"/>
            <w:tcBorders>
              <w:top w:val="nil"/>
              <w:left w:val="nil"/>
              <w:bottom w:val="nil"/>
              <w:right w:val="single" w:sz="8" w:space="0" w:color="000000"/>
            </w:tcBorders>
            <w:shd w:val="clear" w:color="auto" w:fill="auto"/>
            <w:vAlign w:val="center"/>
            <w:hideMark/>
          </w:tcPr>
          <w:p w14:paraId="65E2454D" w14:textId="77777777" w:rsidR="00AA0EB0" w:rsidRPr="00132F26" w:rsidRDefault="00AA0EB0" w:rsidP="00563458">
            <w:pPr>
              <w:jc w:val="center"/>
              <w:rPr>
                <w:sz w:val="16"/>
                <w:szCs w:val="16"/>
              </w:rPr>
            </w:pPr>
            <w:r w:rsidRPr="00132F26">
              <w:rPr>
                <w:sz w:val="16"/>
                <w:szCs w:val="16"/>
              </w:rPr>
              <w:t xml:space="preserve">P   F   M </w:t>
            </w:r>
          </w:p>
        </w:tc>
        <w:tc>
          <w:tcPr>
            <w:tcW w:w="315" w:type="pct"/>
            <w:tcBorders>
              <w:top w:val="nil"/>
              <w:left w:val="nil"/>
              <w:bottom w:val="nil"/>
              <w:right w:val="single" w:sz="8" w:space="0" w:color="000000"/>
            </w:tcBorders>
            <w:shd w:val="clear" w:color="auto" w:fill="auto"/>
            <w:vAlign w:val="center"/>
            <w:hideMark/>
          </w:tcPr>
          <w:p w14:paraId="34898A3E" w14:textId="77777777" w:rsidR="00AA0EB0" w:rsidRPr="00132F26" w:rsidRDefault="00AA0EB0" w:rsidP="006502C4">
            <w:pPr>
              <w:rPr>
                <w:sz w:val="16"/>
                <w:szCs w:val="16"/>
              </w:rPr>
            </w:pPr>
            <w:r w:rsidRPr="00132F26">
              <w:rPr>
                <w:sz w:val="16"/>
                <w:szCs w:val="16"/>
              </w:rPr>
              <w:t xml:space="preserve">P   F   M </w:t>
            </w:r>
          </w:p>
        </w:tc>
        <w:tc>
          <w:tcPr>
            <w:tcW w:w="314" w:type="pct"/>
            <w:tcBorders>
              <w:top w:val="nil"/>
              <w:left w:val="nil"/>
              <w:bottom w:val="nil"/>
              <w:right w:val="single" w:sz="8" w:space="0" w:color="000000"/>
            </w:tcBorders>
            <w:shd w:val="clear" w:color="auto" w:fill="auto"/>
            <w:vAlign w:val="center"/>
            <w:hideMark/>
          </w:tcPr>
          <w:p w14:paraId="1B893C40" w14:textId="77777777" w:rsidR="00AA0EB0" w:rsidRPr="00132F26" w:rsidRDefault="00AA0EB0" w:rsidP="00563458">
            <w:pPr>
              <w:jc w:val="center"/>
              <w:rPr>
                <w:sz w:val="16"/>
                <w:szCs w:val="16"/>
              </w:rPr>
            </w:pPr>
            <w:r w:rsidRPr="00132F26">
              <w:rPr>
                <w:sz w:val="16"/>
                <w:szCs w:val="16"/>
              </w:rPr>
              <w:t xml:space="preserve">P   F   M </w:t>
            </w:r>
          </w:p>
        </w:tc>
        <w:tc>
          <w:tcPr>
            <w:tcW w:w="316" w:type="pct"/>
            <w:tcBorders>
              <w:top w:val="nil"/>
              <w:left w:val="nil"/>
              <w:bottom w:val="nil"/>
              <w:right w:val="single" w:sz="8" w:space="0" w:color="000000"/>
            </w:tcBorders>
            <w:shd w:val="clear" w:color="auto" w:fill="auto"/>
            <w:vAlign w:val="center"/>
            <w:hideMark/>
          </w:tcPr>
          <w:p w14:paraId="7AD920EA" w14:textId="77777777" w:rsidR="00AA0EB0" w:rsidRPr="00132F26" w:rsidRDefault="00AA0EB0" w:rsidP="00563458">
            <w:pPr>
              <w:jc w:val="center"/>
              <w:rPr>
                <w:sz w:val="16"/>
                <w:szCs w:val="16"/>
              </w:rPr>
            </w:pPr>
            <w:r w:rsidRPr="00132F26">
              <w:rPr>
                <w:sz w:val="16"/>
                <w:szCs w:val="16"/>
              </w:rPr>
              <w:t>M/</w:t>
            </w:r>
            <w:proofErr w:type="gramStart"/>
            <w:r w:rsidRPr="00132F26">
              <w:rPr>
                <w:sz w:val="16"/>
                <w:szCs w:val="16"/>
              </w:rPr>
              <w:t>F  F</w:t>
            </w:r>
            <w:proofErr w:type="gramEnd"/>
            <w:r w:rsidRPr="00132F26">
              <w:rPr>
                <w:sz w:val="16"/>
                <w:szCs w:val="16"/>
              </w:rPr>
              <w:t>/M</w:t>
            </w:r>
          </w:p>
        </w:tc>
        <w:tc>
          <w:tcPr>
            <w:tcW w:w="314" w:type="pct"/>
            <w:tcBorders>
              <w:top w:val="nil"/>
              <w:left w:val="nil"/>
              <w:bottom w:val="nil"/>
              <w:right w:val="single" w:sz="8" w:space="0" w:color="000000"/>
            </w:tcBorders>
            <w:shd w:val="clear" w:color="auto" w:fill="auto"/>
            <w:vAlign w:val="center"/>
            <w:hideMark/>
          </w:tcPr>
          <w:p w14:paraId="76D09DA7" w14:textId="77777777" w:rsidR="00AA0EB0" w:rsidRPr="00132F26" w:rsidRDefault="00AA0EB0" w:rsidP="00563458">
            <w:pPr>
              <w:jc w:val="center"/>
              <w:rPr>
                <w:sz w:val="16"/>
                <w:szCs w:val="16"/>
              </w:rPr>
            </w:pPr>
            <w:r w:rsidRPr="00132F26">
              <w:rPr>
                <w:sz w:val="16"/>
                <w:szCs w:val="16"/>
              </w:rPr>
              <w:t>M/</w:t>
            </w:r>
            <w:proofErr w:type="gramStart"/>
            <w:r w:rsidRPr="00132F26">
              <w:rPr>
                <w:sz w:val="16"/>
                <w:szCs w:val="16"/>
              </w:rPr>
              <w:t>F  F</w:t>
            </w:r>
            <w:proofErr w:type="gramEnd"/>
            <w:r w:rsidRPr="00132F26">
              <w:rPr>
                <w:sz w:val="16"/>
                <w:szCs w:val="16"/>
              </w:rPr>
              <w:t>/M</w:t>
            </w:r>
          </w:p>
        </w:tc>
        <w:tc>
          <w:tcPr>
            <w:tcW w:w="314" w:type="pct"/>
            <w:tcBorders>
              <w:top w:val="nil"/>
              <w:left w:val="nil"/>
              <w:bottom w:val="nil"/>
              <w:right w:val="single" w:sz="8" w:space="0" w:color="000000"/>
            </w:tcBorders>
            <w:shd w:val="clear" w:color="auto" w:fill="auto"/>
            <w:vAlign w:val="center"/>
            <w:hideMark/>
          </w:tcPr>
          <w:p w14:paraId="3C3CF832" w14:textId="77777777" w:rsidR="00AA0EB0" w:rsidRPr="00132F26" w:rsidRDefault="00AA0EB0" w:rsidP="00563458">
            <w:pPr>
              <w:jc w:val="center"/>
              <w:rPr>
                <w:sz w:val="16"/>
                <w:szCs w:val="16"/>
              </w:rPr>
            </w:pPr>
            <w:r w:rsidRPr="00132F26">
              <w:rPr>
                <w:sz w:val="16"/>
                <w:szCs w:val="16"/>
              </w:rPr>
              <w:t>M/</w:t>
            </w:r>
            <w:proofErr w:type="gramStart"/>
            <w:r w:rsidRPr="00132F26">
              <w:rPr>
                <w:sz w:val="16"/>
                <w:szCs w:val="16"/>
              </w:rPr>
              <w:t>F  F</w:t>
            </w:r>
            <w:proofErr w:type="gramEnd"/>
            <w:r w:rsidRPr="00132F26">
              <w:rPr>
                <w:sz w:val="16"/>
                <w:szCs w:val="16"/>
              </w:rPr>
              <w:t>/M</w:t>
            </w:r>
          </w:p>
        </w:tc>
        <w:tc>
          <w:tcPr>
            <w:tcW w:w="283" w:type="pct"/>
            <w:tcBorders>
              <w:top w:val="nil"/>
              <w:left w:val="nil"/>
              <w:bottom w:val="nil"/>
              <w:right w:val="single" w:sz="8" w:space="0" w:color="000000"/>
            </w:tcBorders>
            <w:shd w:val="clear" w:color="auto" w:fill="auto"/>
            <w:vAlign w:val="center"/>
            <w:hideMark/>
          </w:tcPr>
          <w:p w14:paraId="0A0A58A1" w14:textId="77777777" w:rsidR="00AA0EB0" w:rsidRPr="00132F26" w:rsidRDefault="00AA0EB0" w:rsidP="00563458">
            <w:pPr>
              <w:jc w:val="center"/>
              <w:rPr>
                <w:sz w:val="16"/>
                <w:szCs w:val="16"/>
              </w:rPr>
            </w:pPr>
            <w:r w:rsidRPr="00132F26">
              <w:rPr>
                <w:sz w:val="16"/>
                <w:szCs w:val="16"/>
              </w:rPr>
              <w:t xml:space="preserve">P   F   M </w:t>
            </w:r>
          </w:p>
        </w:tc>
        <w:tc>
          <w:tcPr>
            <w:tcW w:w="283" w:type="pct"/>
            <w:tcBorders>
              <w:top w:val="nil"/>
              <w:left w:val="nil"/>
              <w:bottom w:val="single" w:sz="8" w:space="0" w:color="auto"/>
              <w:right w:val="single" w:sz="4" w:space="0" w:color="auto"/>
            </w:tcBorders>
          </w:tcPr>
          <w:p w14:paraId="67D22232" w14:textId="77777777" w:rsidR="00AA0EB0" w:rsidRDefault="00AA0EB0" w:rsidP="00563458">
            <w:pPr>
              <w:jc w:val="center"/>
              <w:rPr>
                <w:sz w:val="16"/>
                <w:szCs w:val="16"/>
              </w:rPr>
            </w:pPr>
          </w:p>
          <w:p w14:paraId="273CF3BE" w14:textId="14E5C94E" w:rsidR="00AA0EB0" w:rsidRPr="00132F26" w:rsidRDefault="00AA0EB0" w:rsidP="00AA0EB0">
            <w:pPr>
              <w:rPr>
                <w:sz w:val="16"/>
                <w:szCs w:val="16"/>
              </w:rPr>
            </w:pPr>
            <w:r>
              <w:rPr>
                <w:sz w:val="16"/>
                <w:szCs w:val="16"/>
              </w:rPr>
              <w:t>M/F F/M</w:t>
            </w:r>
          </w:p>
        </w:tc>
        <w:tc>
          <w:tcPr>
            <w:tcW w:w="283" w:type="pct"/>
            <w:tcBorders>
              <w:top w:val="nil"/>
              <w:left w:val="single" w:sz="4" w:space="0" w:color="auto"/>
              <w:bottom w:val="nil"/>
              <w:right w:val="single" w:sz="8" w:space="0" w:color="000000"/>
            </w:tcBorders>
            <w:shd w:val="clear" w:color="auto" w:fill="auto"/>
            <w:vAlign w:val="center"/>
            <w:hideMark/>
          </w:tcPr>
          <w:p w14:paraId="49F6D062" w14:textId="679DAE84" w:rsidR="00AA0EB0" w:rsidRPr="00132F26" w:rsidRDefault="00AA0EB0" w:rsidP="00563458">
            <w:pPr>
              <w:jc w:val="center"/>
              <w:rPr>
                <w:sz w:val="16"/>
                <w:szCs w:val="16"/>
              </w:rPr>
            </w:pPr>
            <w:r w:rsidRPr="00132F26">
              <w:rPr>
                <w:sz w:val="16"/>
                <w:szCs w:val="16"/>
              </w:rPr>
              <w:t xml:space="preserve">P   F   M </w:t>
            </w:r>
          </w:p>
        </w:tc>
        <w:tc>
          <w:tcPr>
            <w:tcW w:w="283" w:type="pct"/>
            <w:tcBorders>
              <w:top w:val="nil"/>
              <w:left w:val="nil"/>
              <w:bottom w:val="nil"/>
              <w:right w:val="single" w:sz="8" w:space="0" w:color="000000"/>
            </w:tcBorders>
            <w:shd w:val="clear" w:color="auto" w:fill="auto"/>
            <w:vAlign w:val="center"/>
            <w:hideMark/>
          </w:tcPr>
          <w:p w14:paraId="1CA52CC6" w14:textId="77777777" w:rsidR="00AA0EB0" w:rsidRPr="00132F26" w:rsidRDefault="00AA0EB0" w:rsidP="00563458">
            <w:pPr>
              <w:jc w:val="center"/>
              <w:rPr>
                <w:sz w:val="16"/>
                <w:szCs w:val="16"/>
              </w:rPr>
            </w:pPr>
            <w:r w:rsidRPr="00132F26">
              <w:rPr>
                <w:sz w:val="16"/>
                <w:szCs w:val="16"/>
              </w:rPr>
              <w:t xml:space="preserve">P   F   M </w:t>
            </w:r>
          </w:p>
        </w:tc>
        <w:tc>
          <w:tcPr>
            <w:tcW w:w="283" w:type="pct"/>
            <w:tcBorders>
              <w:top w:val="nil"/>
              <w:left w:val="nil"/>
              <w:bottom w:val="nil"/>
              <w:right w:val="single" w:sz="8" w:space="0" w:color="000000"/>
            </w:tcBorders>
            <w:shd w:val="clear" w:color="auto" w:fill="auto"/>
            <w:vAlign w:val="center"/>
            <w:hideMark/>
          </w:tcPr>
          <w:p w14:paraId="07B3745C" w14:textId="77777777" w:rsidR="00AA0EB0" w:rsidRPr="00132F26" w:rsidRDefault="00AA0EB0" w:rsidP="00563458">
            <w:pPr>
              <w:jc w:val="center"/>
              <w:rPr>
                <w:sz w:val="16"/>
                <w:szCs w:val="16"/>
              </w:rPr>
            </w:pPr>
            <w:r w:rsidRPr="00132F26">
              <w:rPr>
                <w:sz w:val="16"/>
                <w:szCs w:val="16"/>
              </w:rPr>
              <w:t xml:space="preserve">P   F   M </w:t>
            </w:r>
          </w:p>
        </w:tc>
        <w:tc>
          <w:tcPr>
            <w:tcW w:w="283" w:type="pct"/>
            <w:tcBorders>
              <w:top w:val="nil"/>
              <w:left w:val="nil"/>
              <w:bottom w:val="nil"/>
              <w:right w:val="single" w:sz="8" w:space="0" w:color="000000"/>
            </w:tcBorders>
            <w:shd w:val="clear" w:color="auto" w:fill="auto"/>
            <w:vAlign w:val="center"/>
            <w:hideMark/>
          </w:tcPr>
          <w:p w14:paraId="0A83AB64" w14:textId="026AAEF6" w:rsidR="00AA0EB0" w:rsidRPr="00132F26" w:rsidRDefault="00AA0EB0" w:rsidP="00563458">
            <w:pPr>
              <w:jc w:val="center"/>
              <w:rPr>
                <w:sz w:val="16"/>
                <w:szCs w:val="16"/>
              </w:rPr>
            </w:pPr>
            <w:r w:rsidRPr="00132F26">
              <w:rPr>
                <w:sz w:val="16"/>
                <w:szCs w:val="16"/>
              </w:rPr>
              <w:t xml:space="preserve">P   F   M </w:t>
            </w:r>
          </w:p>
        </w:tc>
        <w:tc>
          <w:tcPr>
            <w:tcW w:w="315" w:type="pct"/>
            <w:vMerge/>
            <w:tcBorders>
              <w:top w:val="single" w:sz="8" w:space="0" w:color="000000"/>
              <w:left w:val="single" w:sz="8" w:space="0" w:color="000000"/>
              <w:bottom w:val="nil"/>
              <w:right w:val="single" w:sz="8" w:space="0" w:color="auto"/>
            </w:tcBorders>
            <w:vAlign w:val="center"/>
            <w:hideMark/>
          </w:tcPr>
          <w:p w14:paraId="7852D71E" w14:textId="77777777" w:rsidR="00AA0EB0" w:rsidRPr="00132F26" w:rsidRDefault="00AA0EB0" w:rsidP="00563458">
            <w:pPr>
              <w:rPr>
                <w:sz w:val="16"/>
                <w:szCs w:val="16"/>
              </w:rPr>
            </w:pPr>
          </w:p>
        </w:tc>
      </w:tr>
      <w:tr w:rsidR="006502C4" w:rsidRPr="00563458" w14:paraId="0F231AD0" w14:textId="77777777" w:rsidTr="006502C4">
        <w:trPr>
          <w:trHeight w:val="403"/>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13C0EC8F" w14:textId="77777777" w:rsidR="00AA0EB0" w:rsidRPr="00132F26" w:rsidRDefault="00AA0EB0" w:rsidP="00D50EA5">
            <w:pPr>
              <w:rPr>
                <w:sz w:val="16"/>
                <w:szCs w:val="16"/>
              </w:rPr>
            </w:pPr>
          </w:p>
        </w:tc>
        <w:tc>
          <w:tcPr>
            <w:tcW w:w="257" w:type="pct"/>
            <w:tcBorders>
              <w:top w:val="nil"/>
              <w:left w:val="nil"/>
              <w:bottom w:val="nil"/>
              <w:right w:val="nil"/>
            </w:tcBorders>
            <w:shd w:val="clear" w:color="auto" w:fill="auto"/>
            <w:vAlign w:val="center"/>
            <w:hideMark/>
          </w:tcPr>
          <w:p w14:paraId="6B3FDC00" w14:textId="77777777" w:rsidR="00AA0EB0" w:rsidRPr="00132F26" w:rsidRDefault="00AA0EB0" w:rsidP="00D50EA5">
            <w:pPr>
              <w:rPr>
                <w:sz w:val="16"/>
                <w:szCs w:val="16"/>
              </w:rPr>
            </w:pPr>
            <w:proofErr w:type="spellStart"/>
            <w:r w:rsidRPr="00132F26">
              <w:rPr>
                <w:sz w:val="16"/>
                <w:szCs w:val="16"/>
              </w:rPr>
              <w:t>Reintro</w:t>
            </w:r>
            <w:proofErr w:type="spellEnd"/>
            <w:r w:rsidRPr="00132F26">
              <w:rPr>
                <w:sz w:val="16"/>
                <w:szCs w:val="16"/>
              </w:rPr>
              <w:t>.</w:t>
            </w:r>
          </w:p>
        </w:tc>
        <w:tc>
          <w:tcPr>
            <w:tcW w:w="159" w:type="pct"/>
            <w:tcBorders>
              <w:top w:val="single" w:sz="8" w:space="0" w:color="auto"/>
              <w:left w:val="nil"/>
              <w:bottom w:val="nil"/>
              <w:right w:val="single" w:sz="8" w:space="0" w:color="000000"/>
            </w:tcBorders>
            <w:shd w:val="clear" w:color="auto" w:fill="auto"/>
            <w:vAlign w:val="center"/>
            <w:hideMark/>
          </w:tcPr>
          <w:p w14:paraId="0BE7D2BB" w14:textId="0CE51775" w:rsidR="00AA0EB0" w:rsidRPr="00132F26" w:rsidRDefault="00AA0EB0" w:rsidP="00D50EA5">
            <w:pPr>
              <w:jc w:val="center"/>
              <w:rPr>
                <w:sz w:val="16"/>
                <w:szCs w:val="16"/>
              </w:rPr>
            </w:pPr>
            <w:r>
              <w:rPr>
                <w:sz w:val="16"/>
                <w:szCs w:val="16"/>
              </w:rPr>
              <w:t>813</w:t>
            </w:r>
          </w:p>
        </w:tc>
        <w:tc>
          <w:tcPr>
            <w:tcW w:w="287" w:type="pct"/>
            <w:tcBorders>
              <w:top w:val="single" w:sz="8" w:space="0" w:color="auto"/>
              <w:left w:val="nil"/>
              <w:bottom w:val="nil"/>
              <w:right w:val="single" w:sz="8" w:space="0" w:color="000000"/>
            </w:tcBorders>
            <w:shd w:val="clear" w:color="auto" w:fill="auto"/>
            <w:vAlign w:val="center"/>
            <w:hideMark/>
          </w:tcPr>
          <w:p w14:paraId="578C049B" w14:textId="2802F038" w:rsidR="00AA0EB0" w:rsidRPr="00132F26" w:rsidRDefault="00AA0EB0" w:rsidP="00D50EA5">
            <w:pPr>
              <w:jc w:val="center"/>
              <w:rPr>
                <w:sz w:val="16"/>
                <w:szCs w:val="16"/>
              </w:rPr>
            </w:pPr>
            <w:proofErr w:type="gramStart"/>
            <w:r w:rsidRPr="00132F26">
              <w:rPr>
                <w:sz w:val="16"/>
                <w:szCs w:val="16"/>
              </w:rPr>
              <w:t>2</w:t>
            </w:r>
            <w:r w:rsidR="001E13BB">
              <w:rPr>
                <w:sz w:val="16"/>
                <w:szCs w:val="16"/>
              </w:rPr>
              <w:t>4</w:t>
            </w:r>
            <w:r w:rsidRPr="00132F26">
              <w:rPr>
                <w:sz w:val="16"/>
                <w:szCs w:val="16"/>
              </w:rPr>
              <w:t xml:space="preserve">  </w:t>
            </w:r>
            <w:r>
              <w:rPr>
                <w:sz w:val="16"/>
                <w:szCs w:val="16"/>
              </w:rPr>
              <w:t>2</w:t>
            </w:r>
            <w:proofErr w:type="gramEnd"/>
            <w:r w:rsidRPr="00132F26">
              <w:rPr>
                <w:sz w:val="16"/>
                <w:szCs w:val="16"/>
              </w:rPr>
              <w:t xml:space="preserve"> 1</w:t>
            </w:r>
            <w:r>
              <w:rPr>
                <w:sz w:val="16"/>
                <w:szCs w:val="16"/>
              </w:rPr>
              <w:t>0</w:t>
            </w:r>
          </w:p>
        </w:tc>
        <w:tc>
          <w:tcPr>
            <w:tcW w:w="283" w:type="pct"/>
            <w:tcBorders>
              <w:top w:val="single" w:sz="8" w:space="0" w:color="auto"/>
              <w:left w:val="nil"/>
              <w:bottom w:val="nil"/>
              <w:right w:val="single" w:sz="8" w:space="0" w:color="000000"/>
            </w:tcBorders>
            <w:shd w:val="clear" w:color="auto" w:fill="auto"/>
            <w:vAlign w:val="center"/>
            <w:hideMark/>
          </w:tcPr>
          <w:p w14:paraId="3199A2C0" w14:textId="13C943A3" w:rsidR="00AA0EB0" w:rsidRPr="00132F26" w:rsidRDefault="00AA0EB0" w:rsidP="00D50EA5">
            <w:pPr>
              <w:jc w:val="center"/>
              <w:rPr>
                <w:sz w:val="16"/>
                <w:szCs w:val="16"/>
              </w:rPr>
            </w:pPr>
            <w:proofErr w:type="gramStart"/>
            <w:r w:rsidRPr="00132F26">
              <w:rPr>
                <w:sz w:val="16"/>
                <w:szCs w:val="16"/>
              </w:rPr>
              <w:t>3  3</w:t>
            </w:r>
            <w:proofErr w:type="gramEnd"/>
            <w:r w:rsidRPr="00132F26">
              <w:rPr>
                <w:sz w:val="16"/>
                <w:szCs w:val="16"/>
              </w:rPr>
              <w:t xml:space="preserve">  </w:t>
            </w:r>
            <w:r>
              <w:rPr>
                <w:sz w:val="16"/>
                <w:szCs w:val="16"/>
              </w:rPr>
              <w:t>4</w:t>
            </w:r>
          </w:p>
        </w:tc>
        <w:tc>
          <w:tcPr>
            <w:tcW w:w="284" w:type="pct"/>
            <w:tcBorders>
              <w:top w:val="single" w:sz="8" w:space="0" w:color="auto"/>
              <w:left w:val="nil"/>
              <w:bottom w:val="nil"/>
              <w:right w:val="single" w:sz="8" w:space="0" w:color="000000"/>
            </w:tcBorders>
            <w:shd w:val="clear" w:color="auto" w:fill="auto"/>
            <w:vAlign w:val="center"/>
            <w:hideMark/>
          </w:tcPr>
          <w:p w14:paraId="6E055D90" w14:textId="29BB5FE0" w:rsidR="00AA0EB0" w:rsidRPr="00132F26" w:rsidRDefault="00AA0EB0" w:rsidP="00D50EA5">
            <w:pPr>
              <w:jc w:val="center"/>
              <w:rPr>
                <w:sz w:val="16"/>
                <w:szCs w:val="16"/>
              </w:rPr>
            </w:pPr>
            <w:proofErr w:type="gramStart"/>
            <w:r w:rsidRPr="00132F26">
              <w:rPr>
                <w:sz w:val="16"/>
                <w:szCs w:val="16"/>
              </w:rPr>
              <w:t>0  0</w:t>
            </w:r>
            <w:proofErr w:type="gramEnd"/>
            <w:r w:rsidRPr="00132F26">
              <w:rPr>
                <w:sz w:val="16"/>
                <w:szCs w:val="16"/>
              </w:rPr>
              <w:t xml:space="preserve">  0</w:t>
            </w:r>
          </w:p>
        </w:tc>
        <w:tc>
          <w:tcPr>
            <w:tcW w:w="315" w:type="pct"/>
            <w:tcBorders>
              <w:top w:val="single" w:sz="8" w:space="0" w:color="auto"/>
              <w:left w:val="nil"/>
              <w:bottom w:val="nil"/>
              <w:right w:val="single" w:sz="8" w:space="0" w:color="000000"/>
            </w:tcBorders>
            <w:shd w:val="clear" w:color="auto" w:fill="auto"/>
            <w:vAlign w:val="center"/>
            <w:hideMark/>
          </w:tcPr>
          <w:p w14:paraId="5EE357E5" w14:textId="529A746E" w:rsidR="00AA0EB0" w:rsidRPr="00132F26" w:rsidRDefault="00AA0EB0" w:rsidP="00AA0EB0">
            <w:pPr>
              <w:rPr>
                <w:sz w:val="16"/>
                <w:szCs w:val="16"/>
              </w:rPr>
            </w:pPr>
            <w:r w:rsidRPr="00132F26">
              <w:rPr>
                <w:sz w:val="16"/>
                <w:szCs w:val="16"/>
              </w:rPr>
              <w:t xml:space="preserve">157 </w:t>
            </w:r>
            <w:r>
              <w:rPr>
                <w:sz w:val="16"/>
                <w:szCs w:val="16"/>
              </w:rPr>
              <w:t>28</w:t>
            </w:r>
            <w:r w:rsidRPr="00132F26">
              <w:rPr>
                <w:sz w:val="16"/>
                <w:szCs w:val="16"/>
              </w:rPr>
              <w:t xml:space="preserve"> 2</w:t>
            </w:r>
            <w:r>
              <w:rPr>
                <w:sz w:val="16"/>
                <w:szCs w:val="16"/>
              </w:rPr>
              <w:t>0</w:t>
            </w:r>
          </w:p>
        </w:tc>
        <w:tc>
          <w:tcPr>
            <w:tcW w:w="314" w:type="pct"/>
            <w:tcBorders>
              <w:top w:val="single" w:sz="8" w:space="0" w:color="auto"/>
              <w:left w:val="nil"/>
              <w:bottom w:val="nil"/>
              <w:right w:val="single" w:sz="8" w:space="0" w:color="000000"/>
            </w:tcBorders>
            <w:shd w:val="clear" w:color="auto" w:fill="auto"/>
            <w:vAlign w:val="center"/>
            <w:hideMark/>
          </w:tcPr>
          <w:p w14:paraId="52AFCC53" w14:textId="58B5FD01" w:rsidR="00AA0EB0" w:rsidRPr="00132F26" w:rsidRDefault="00AA0EB0" w:rsidP="00D50EA5">
            <w:pPr>
              <w:jc w:val="center"/>
              <w:rPr>
                <w:sz w:val="16"/>
                <w:szCs w:val="16"/>
              </w:rPr>
            </w:pPr>
            <w:proofErr w:type="gramStart"/>
            <w:r w:rsidRPr="00132F26">
              <w:rPr>
                <w:sz w:val="16"/>
                <w:szCs w:val="16"/>
              </w:rPr>
              <w:t>9</w:t>
            </w:r>
            <w:r>
              <w:rPr>
                <w:sz w:val="16"/>
                <w:szCs w:val="16"/>
              </w:rPr>
              <w:t>0</w:t>
            </w:r>
            <w:r w:rsidRPr="00132F26">
              <w:rPr>
                <w:sz w:val="16"/>
                <w:szCs w:val="16"/>
              </w:rPr>
              <w:t xml:space="preserve">  2</w:t>
            </w:r>
            <w:r>
              <w:rPr>
                <w:sz w:val="16"/>
                <w:szCs w:val="16"/>
              </w:rPr>
              <w:t>6</w:t>
            </w:r>
            <w:proofErr w:type="gramEnd"/>
            <w:r w:rsidRPr="00132F26">
              <w:rPr>
                <w:sz w:val="16"/>
                <w:szCs w:val="16"/>
              </w:rPr>
              <w:t xml:space="preserve">  30</w:t>
            </w:r>
          </w:p>
        </w:tc>
        <w:tc>
          <w:tcPr>
            <w:tcW w:w="316" w:type="pct"/>
            <w:tcBorders>
              <w:top w:val="single" w:sz="8" w:space="0" w:color="auto"/>
              <w:left w:val="nil"/>
              <w:bottom w:val="nil"/>
              <w:right w:val="single" w:sz="8" w:space="0" w:color="000000"/>
            </w:tcBorders>
            <w:shd w:val="clear" w:color="auto" w:fill="auto"/>
            <w:vAlign w:val="center"/>
            <w:hideMark/>
          </w:tcPr>
          <w:p w14:paraId="3D3E67B7" w14:textId="117E3A8C" w:rsidR="00AA0EB0" w:rsidRPr="00D9144B" w:rsidRDefault="00AA0EB0" w:rsidP="00D50EA5">
            <w:pPr>
              <w:jc w:val="center"/>
              <w:rPr>
                <w:sz w:val="16"/>
                <w:szCs w:val="16"/>
              </w:rPr>
            </w:pPr>
            <w:r w:rsidRPr="00D9144B">
              <w:rPr>
                <w:sz w:val="16"/>
                <w:szCs w:val="16"/>
              </w:rPr>
              <w:t>17   102</w:t>
            </w:r>
          </w:p>
        </w:tc>
        <w:tc>
          <w:tcPr>
            <w:tcW w:w="314" w:type="pct"/>
            <w:tcBorders>
              <w:top w:val="single" w:sz="8" w:space="0" w:color="auto"/>
              <w:left w:val="nil"/>
              <w:bottom w:val="nil"/>
              <w:right w:val="single" w:sz="8" w:space="0" w:color="000000"/>
            </w:tcBorders>
            <w:shd w:val="clear" w:color="auto" w:fill="auto"/>
            <w:vAlign w:val="center"/>
            <w:hideMark/>
          </w:tcPr>
          <w:p w14:paraId="1E1DAFF9" w14:textId="7E56DF77" w:rsidR="00AA0EB0" w:rsidRPr="00132F26" w:rsidRDefault="00AA0EB0" w:rsidP="00D50EA5">
            <w:pPr>
              <w:jc w:val="center"/>
              <w:rPr>
                <w:sz w:val="16"/>
                <w:szCs w:val="16"/>
              </w:rPr>
            </w:pPr>
            <w:r w:rsidRPr="00132F26">
              <w:rPr>
                <w:sz w:val="16"/>
                <w:szCs w:val="16"/>
              </w:rPr>
              <w:t xml:space="preserve">1     </w:t>
            </w:r>
            <w:r>
              <w:rPr>
                <w:sz w:val="16"/>
                <w:szCs w:val="16"/>
              </w:rPr>
              <w:t>0</w:t>
            </w:r>
          </w:p>
        </w:tc>
        <w:tc>
          <w:tcPr>
            <w:tcW w:w="314" w:type="pct"/>
            <w:tcBorders>
              <w:top w:val="single" w:sz="8" w:space="0" w:color="auto"/>
              <w:left w:val="nil"/>
              <w:bottom w:val="nil"/>
              <w:right w:val="single" w:sz="8" w:space="0" w:color="000000"/>
            </w:tcBorders>
            <w:shd w:val="clear" w:color="auto" w:fill="auto"/>
            <w:vAlign w:val="center"/>
            <w:hideMark/>
          </w:tcPr>
          <w:p w14:paraId="73F4AAC9" w14:textId="45036B1D" w:rsidR="00AA0EB0" w:rsidRPr="00132F26" w:rsidRDefault="00AA0EB0" w:rsidP="00D50EA5">
            <w:pPr>
              <w:jc w:val="center"/>
              <w:rPr>
                <w:sz w:val="16"/>
                <w:szCs w:val="16"/>
              </w:rPr>
            </w:pPr>
            <w:r w:rsidRPr="00132F26">
              <w:rPr>
                <w:sz w:val="16"/>
                <w:szCs w:val="16"/>
              </w:rPr>
              <w:t>0    1</w:t>
            </w:r>
          </w:p>
        </w:tc>
        <w:tc>
          <w:tcPr>
            <w:tcW w:w="283" w:type="pct"/>
            <w:tcBorders>
              <w:top w:val="single" w:sz="8" w:space="0" w:color="auto"/>
              <w:left w:val="nil"/>
              <w:bottom w:val="nil"/>
              <w:right w:val="single" w:sz="8" w:space="0" w:color="000000"/>
            </w:tcBorders>
            <w:shd w:val="clear" w:color="auto" w:fill="auto"/>
            <w:vAlign w:val="center"/>
            <w:hideMark/>
          </w:tcPr>
          <w:p w14:paraId="0C48DE3A" w14:textId="4D88C51A" w:rsidR="00AA0EB0" w:rsidRPr="00132F26" w:rsidRDefault="00AA0EB0" w:rsidP="00680D27">
            <w:pPr>
              <w:rPr>
                <w:sz w:val="16"/>
                <w:szCs w:val="16"/>
              </w:rPr>
            </w:pPr>
            <w:r w:rsidRPr="00132F26">
              <w:rPr>
                <w:sz w:val="16"/>
                <w:szCs w:val="16"/>
              </w:rPr>
              <w:t>2</w:t>
            </w:r>
            <w:r>
              <w:rPr>
                <w:sz w:val="16"/>
                <w:szCs w:val="16"/>
              </w:rPr>
              <w:t>6</w:t>
            </w:r>
            <w:r w:rsidRPr="00132F26">
              <w:rPr>
                <w:sz w:val="16"/>
                <w:szCs w:val="16"/>
              </w:rPr>
              <w:t xml:space="preserve"> 1</w:t>
            </w:r>
            <w:r>
              <w:rPr>
                <w:sz w:val="16"/>
                <w:szCs w:val="16"/>
              </w:rPr>
              <w:t>8</w:t>
            </w:r>
            <w:r w:rsidRPr="00132F26">
              <w:rPr>
                <w:sz w:val="16"/>
                <w:szCs w:val="16"/>
              </w:rPr>
              <w:t xml:space="preserve"> </w:t>
            </w:r>
            <w:r>
              <w:rPr>
                <w:sz w:val="16"/>
                <w:szCs w:val="16"/>
              </w:rPr>
              <w:t xml:space="preserve">10 </w:t>
            </w:r>
          </w:p>
        </w:tc>
        <w:tc>
          <w:tcPr>
            <w:tcW w:w="283" w:type="pct"/>
            <w:tcBorders>
              <w:top w:val="single" w:sz="8" w:space="0" w:color="auto"/>
              <w:left w:val="nil"/>
              <w:bottom w:val="nil"/>
              <w:right w:val="single" w:sz="4" w:space="0" w:color="auto"/>
            </w:tcBorders>
            <w:vAlign w:val="center"/>
          </w:tcPr>
          <w:p w14:paraId="33F8237B" w14:textId="1E5AF497" w:rsidR="00AA0EB0" w:rsidRPr="00132F26" w:rsidRDefault="00AA0EB0" w:rsidP="00AA0EB0">
            <w:pPr>
              <w:jc w:val="center"/>
              <w:rPr>
                <w:sz w:val="16"/>
                <w:szCs w:val="16"/>
              </w:rPr>
            </w:pPr>
            <w:r>
              <w:rPr>
                <w:sz w:val="16"/>
                <w:szCs w:val="16"/>
              </w:rPr>
              <w:t>0     1</w:t>
            </w:r>
          </w:p>
        </w:tc>
        <w:tc>
          <w:tcPr>
            <w:tcW w:w="283" w:type="pct"/>
            <w:tcBorders>
              <w:top w:val="single" w:sz="8" w:space="0" w:color="auto"/>
              <w:left w:val="single" w:sz="4" w:space="0" w:color="auto"/>
              <w:bottom w:val="nil"/>
              <w:right w:val="single" w:sz="8" w:space="0" w:color="000000"/>
            </w:tcBorders>
            <w:shd w:val="clear" w:color="auto" w:fill="auto"/>
            <w:vAlign w:val="center"/>
            <w:hideMark/>
          </w:tcPr>
          <w:p w14:paraId="62821EA0" w14:textId="0B2F3500" w:rsidR="00AA0EB0" w:rsidRPr="00132F26" w:rsidRDefault="00AA0EB0" w:rsidP="00D50EA5">
            <w:pPr>
              <w:jc w:val="center"/>
              <w:rPr>
                <w:sz w:val="16"/>
                <w:szCs w:val="16"/>
              </w:rPr>
            </w:pPr>
            <w:r w:rsidRPr="00132F26">
              <w:rPr>
                <w:sz w:val="16"/>
                <w:szCs w:val="16"/>
              </w:rPr>
              <w:t xml:space="preserve">0   1   </w:t>
            </w:r>
            <w:r w:rsidR="001E13BB">
              <w:rPr>
                <w:sz w:val="16"/>
                <w:szCs w:val="16"/>
              </w:rPr>
              <w:t>2</w:t>
            </w:r>
          </w:p>
        </w:tc>
        <w:tc>
          <w:tcPr>
            <w:tcW w:w="283" w:type="pct"/>
            <w:tcBorders>
              <w:top w:val="single" w:sz="8" w:space="0" w:color="auto"/>
              <w:left w:val="nil"/>
              <w:bottom w:val="nil"/>
              <w:right w:val="single" w:sz="8" w:space="0" w:color="000000"/>
            </w:tcBorders>
            <w:shd w:val="clear" w:color="auto" w:fill="auto"/>
            <w:vAlign w:val="center"/>
            <w:hideMark/>
          </w:tcPr>
          <w:p w14:paraId="34DDCBDF" w14:textId="56E04C1B" w:rsidR="00AA0EB0" w:rsidRPr="00132F26" w:rsidRDefault="00AA0EB0" w:rsidP="00E4180A">
            <w:pPr>
              <w:jc w:val="center"/>
              <w:rPr>
                <w:sz w:val="16"/>
                <w:szCs w:val="16"/>
              </w:rPr>
            </w:pPr>
            <w:proofErr w:type="gramStart"/>
            <w:r w:rsidRPr="00E4180A">
              <w:rPr>
                <w:sz w:val="16"/>
                <w:szCs w:val="16"/>
              </w:rPr>
              <w:t>5</w:t>
            </w:r>
            <w:r w:rsidR="00A440D6">
              <w:rPr>
                <w:sz w:val="16"/>
                <w:szCs w:val="16"/>
              </w:rPr>
              <w:t>6</w:t>
            </w:r>
            <w:r>
              <w:rPr>
                <w:sz w:val="16"/>
                <w:szCs w:val="16"/>
              </w:rPr>
              <w:t xml:space="preserve"> </w:t>
            </w:r>
            <w:r w:rsidRPr="00132F26">
              <w:rPr>
                <w:sz w:val="16"/>
                <w:szCs w:val="16"/>
              </w:rPr>
              <w:t xml:space="preserve"> </w:t>
            </w:r>
            <w:r>
              <w:rPr>
                <w:sz w:val="16"/>
                <w:szCs w:val="16"/>
              </w:rPr>
              <w:t>7</w:t>
            </w:r>
            <w:proofErr w:type="gramEnd"/>
            <w:r>
              <w:rPr>
                <w:sz w:val="16"/>
                <w:szCs w:val="16"/>
              </w:rPr>
              <w:t xml:space="preserve"> </w:t>
            </w:r>
            <w:r w:rsidRPr="00132F26">
              <w:rPr>
                <w:sz w:val="16"/>
                <w:szCs w:val="16"/>
              </w:rPr>
              <w:t xml:space="preserve"> </w:t>
            </w:r>
            <w:r w:rsidR="00A440D6">
              <w:rPr>
                <w:sz w:val="16"/>
                <w:szCs w:val="16"/>
              </w:rPr>
              <w:t>10</w:t>
            </w:r>
          </w:p>
        </w:tc>
        <w:tc>
          <w:tcPr>
            <w:tcW w:w="283" w:type="pct"/>
            <w:tcBorders>
              <w:top w:val="single" w:sz="8" w:space="0" w:color="auto"/>
              <w:left w:val="nil"/>
              <w:bottom w:val="nil"/>
              <w:right w:val="single" w:sz="8" w:space="0" w:color="000000"/>
            </w:tcBorders>
            <w:shd w:val="clear" w:color="auto" w:fill="auto"/>
            <w:vAlign w:val="center"/>
            <w:hideMark/>
          </w:tcPr>
          <w:p w14:paraId="3BE30B7E" w14:textId="0556B86F" w:rsidR="00AA0EB0" w:rsidRPr="00132F26" w:rsidRDefault="00AA0EB0" w:rsidP="00D50EA5">
            <w:pPr>
              <w:jc w:val="center"/>
              <w:rPr>
                <w:sz w:val="16"/>
                <w:szCs w:val="16"/>
              </w:rPr>
            </w:pPr>
            <w:proofErr w:type="gramStart"/>
            <w:r w:rsidRPr="00132F26">
              <w:rPr>
                <w:sz w:val="16"/>
                <w:szCs w:val="16"/>
              </w:rPr>
              <w:t>5  4</w:t>
            </w:r>
            <w:proofErr w:type="gramEnd"/>
            <w:r w:rsidRPr="00132F26">
              <w:rPr>
                <w:sz w:val="16"/>
                <w:szCs w:val="16"/>
              </w:rPr>
              <w:t xml:space="preserve">  </w:t>
            </w:r>
            <w:r>
              <w:rPr>
                <w:sz w:val="16"/>
                <w:szCs w:val="16"/>
              </w:rPr>
              <w:t>3</w:t>
            </w:r>
          </w:p>
        </w:tc>
        <w:tc>
          <w:tcPr>
            <w:tcW w:w="283" w:type="pct"/>
            <w:tcBorders>
              <w:top w:val="single" w:sz="8" w:space="0" w:color="auto"/>
              <w:left w:val="nil"/>
              <w:bottom w:val="nil"/>
              <w:right w:val="single" w:sz="8" w:space="0" w:color="000000"/>
            </w:tcBorders>
            <w:shd w:val="clear" w:color="auto" w:fill="auto"/>
            <w:vAlign w:val="center"/>
            <w:hideMark/>
          </w:tcPr>
          <w:p w14:paraId="103CC6AE" w14:textId="01ABEB27" w:rsidR="00AA0EB0" w:rsidRPr="00132F26" w:rsidRDefault="00AA0EB0" w:rsidP="00D50EA5">
            <w:pPr>
              <w:jc w:val="center"/>
              <w:rPr>
                <w:sz w:val="16"/>
                <w:szCs w:val="16"/>
              </w:rPr>
            </w:pPr>
            <w:r w:rsidRPr="00585A5A">
              <w:rPr>
                <w:sz w:val="16"/>
                <w:szCs w:val="16"/>
              </w:rPr>
              <w:t xml:space="preserve">0  </w:t>
            </w:r>
            <w:r>
              <w:rPr>
                <w:sz w:val="16"/>
                <w:szCs w:val="16"/>
              </w:rPr>
              <w:t xml:space="preserve"> </w:t>
            </w:r>
            <w:r w:rsidRPr="00585A5A">
              <w:rPr>
                <w:sz w:val="16"/>
                <w:szCs w:val="16"/>
              </w:rPr>
              <w:t xml:space="preserve">0 </w:t>
            </w:r>
            <w:r>
              <w:rPr>
                <w:sz w:val="16"/>
                <w:szCs w:val="16"/>
              </w:rPr>
              <w:t xml:space="preserve"> </w:t>
            </w:r>
            <w:r w:rsidRPr="00585A5A">
              <w:rPr>
                <w:sz w:val="16"/>
                <w:szCs w:val="16"/>
              </w:rPr>
              <w:t xml:space="preserve"> </w:t>
            </w:r>
            <w:r>
              <w:rPr>
                <w:sz w:val="16"/>
                <w:szCs w:val="16"/>
              </w:rPr>
              <w:t>1</w:t>
            </w:r>
          </w:p>
        </w:tc>
        <w:tc>
          <w:tcPr>
            <w:tcW w:w="315" w:type="pct"/>
            <w:tcBorders>
              <w:top w:val="single" w:sz="8" w:space="0" w:color="auto"/>
              <w:left w:val="nil"/>
              <w:bottom w:val="nil"/>
              <w:right w:val="single" w:sz="8" w:space="0" w:color="auto"/>
            </w:tcBorders>
            <w:shd w:val="clear" w:color="auto" w:fill="auto"/>
            <w:vAlign w:val="center"/>
            <w:hideMark/>
          </w:tcPr>
          <w:p w14:paraId="069EB5E4" w14:textId="17EF99D8" w:rsidR="00AA0EB0" w:rsidRPr="00132F26" w:rsidRDefault="00AA0EB0" w:rsidP="00AA0EB0">
            <w:pPr>
              <w:rPr>
                <w:sz w:val="16"/>
                <w:szCs w:val="16"/>
              </w:rPr>
            </w:pPr>
            <w:r w:rsidRPr="00132F26">
              <w:rPr>
                <w:sz w:val="16"/>
                <w:szCs w:val="16"/>
              </w:rPr>
              <w:t>6</w:t>
            </w:r>
            <w:r>
              <w:rPr>
                <w:sz w:val="16"/>
                <w:szCs w:val="16"/>
              </w:rPr>
              <w:t>6</w:t>
            </w:r>
            <w:r w:rsidR="00A440D6">
              <w:rPr>
                <w:sz w:val="16"/>
                <w:szCs w:val="16"/>
              </w:rPr>
              <w:t>2</w:t>
            </w:r>
            <w:r w:rsidRPr="00132F26">
              <w:rPr>
                <w:sz w:val="16"/>
                <w:szCs w:val="16"/>
              </w:rPr>
              <w:t xml:space="preserve"> (8</w:t>
            </w:r>
            <w:r>
              <w:rPr>
                <w:sz w:val="16"/>
                <w:szCs w:val="16"/>
              </w:rPr>
              <w:t>1</w:t>
            </w:r>
            <w:r w:rsidRPr="00132F26">
              <w:rPr>
                <w:sz w:val="16"/>
                <w:szCs w:val="16"/>
              </w:rPr>
              <w:t>%)</w:t>
            </w:r>
          </w:p>
        </w:tc>
      </w:tr>
      <w:tr w:rsidR="006502C4" w:rsidRPr="00563458" w14:paraId="2E9790E3" w14:textId="77777777" w:rsidTr="006502C4">
        <w:trPr>
          <w:trHeight w:val="250"/>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578CF950" w14:textId="77777777" w:rsidR="00AA0EB0" w:rsidRPr="00132F26" w:rsidRDefault="00AA0EB0" w:rsidP="00D50EA5">
            <w:pPr>
              <w:rPr>
                <w:sz w:val="16"/>
                <w:szCs w:val="16"/>
              </w:rPr>
            </w:pPr>
          </w:p>
        </w:tc>
        <w:tc>
          <w:tcPr>
            <w:tcW w:w="257" w:type="pct"/>
            <w:tcBorders>
              <w:top w:val="nil"/>
              <w:left w:val="nil"/>
              <w:bottom w:val="single" w:sz="8" w:space="0" w:color="auto"/>
              <w:right w:val="nil"/>
            </w:tcBorders>
            <w:shd w:val="clear" w:color="auto" w:fill="auto"/>
            <w:vAlign w:val="center"/>
            <w:hideMark/>
          </w:tcPr>
          <w:p w14:paraId="56454648" w14:textId="77777777" w:rsidR="00AA0EB0" w:rsidRPr="00132F26" w:rsidRDefault="00AA0EB0" w:rsidP="00D50EA5">
            <w:pPr>
              <w:rPr>
                <w:sz w:val="16"/>
                <w:szCs w:val="16"/>
              </w:rPr>
            </w:pPr>
            <w:r w:rsidRPr="00132F26">
              <w:rPr>
                <w:sz w:val="16"/>
                <w:szCs w:val="16"/>
              </w:rPr>
              <w:t xml:space="preserve">Carcass </w:t>
            </w:r>
          </w:p>
        </w:tc>
        <w:tc>
          <w:tcPr>
            <w:tcW w:w="159" w:type="pct"/>
            <w:tcBorders>
              <w:top w:val="nil"/>
              <w:left w:val="nil"/>
              <w:bottom w:val="single" w:sz="8" w:space="0" w:color="auto"/>
              <w:right w:val="single" w:sz="8" w:space="0" w:color="000000"/>
            </w:tcBorders>
            <w:shd w:val="clear" w:color="auto" w:fill="auto"/>
            <w:vAlign w:val="center"/>
            <w:hideMark/>
          </w:tcPr>
          <w:p w14:paraId="3AA6184A" w14:textId="0755B043" w:rsidR="00AA0EB0" w:rsidRPr="00132F26" w:rsidRDefault="00AA0EB0" w:rsidP="00D50EA5">
            <w:pPr>
              <w:jc w:val="center"/>
              <w:rPr>
                <w:sz w:val="16"/>
                <w:szCs w:val="16"/>
              </w:rPr>
            </w:pPr>
            <w:r>
              <w:rPr>
                <w:sz w:val="16"/>
                <w:szCs w:val="16"/>
              </w:rPr>
              <w:t>6</w:t>
            </w:r>
          </w:p>
        </w:tc>
        <w:tc>
          <w:tcPr>
            <w:tcW w:w="287" w:type="pct"/>
            <w:tcBorders>
              <w:top w:val="nil"/>
              <w:left w:val="nil"/>
              <w:bottom w:val="single" w:sz="8" w:space="0" w:color="auto"/>
              <w:right w:val="single" w:sz="8" w:space="0" w:color="000000"/>
            </w:tcBorders>
            <w:shd w:val="clear" w:color="auto" w:fill="auto"/>
            <w:vAlign w:val="center"/>
            <w:hideMark/>
          </w:tcPr>
          <w:p w14:paraId="10FEAA73" w14:textId="21290ECE" w:rsidR="00AA0EB0" w:rsidRPr="00132F26" w:rsidRDefault="00AA0EB0" w:rsidP="00D50EA5">
            <w:pPr>
              <w:jc w:val="center"/>
              <w:rPr>
                <w:sz w:val="16"/>
                <w:szCs w:val="16"/>
              </w:rPr>
            </w:pPr>
            <w:r w:rsidRPr="00132F26">
              <w:rPr>
                <w:sz w:val="16"/>
                <w:szCs w:val="16"/>
              </w:rPr>
              <w:t xml:space="preserve">0 </w:t>
            </w:r>
            <w:r>
              <w:rPr>
                <w:sz w:val="16"/>
                <w:szCs w:val="16"/>
              </w:rPr>
              <w:t xml:space="preserve"> </w:t>
            </w:r>
            <w:r w:rsidRPr="00132F26">
              <w:rPr>
                <w:sz w:val="16"/>
                <w:szCs w:val="16"/>
              </w:rPr>
              <w:t xml:space="preserve"> 0</w:t>
            </w:r>
            <w:r>
              <w:rPr>
                <w:sz w:val="16"/>
                <w:szCs w:val="16"/>
              </w:rPr>
              <w:t xml:space="preserve"> </w:t>
            </w:r>
            <w:r w:rsidRPr="00132F26">
              <w:rPr>
                <w:sz w:val="16"/>
                <w:szCs w:val="16"/>
              </w:rPr>
              <w:t xml:space="preserve">  0</w:t>
            </w:r>
          </w:p>
        </w:tc>
        <w:tc>
          <w:tcPr>
            <w:tcW w:w="283" w:type="pct"/>
            <w:tcBorders>
              <w:top w:val="nil"/>
              <w:left w:val="nil"/>
              <w:bottom w:val="single" w:sz="8" w:space="0" w:color="auto"/>
              <w:right w:val="single" w:sz="8" w:space="0" w:color="000000"/>
            </w:tcBorders>
            <w:shd w:val="clear" w:color="auto" w:fill="auto"/>
            <w:vAlign w:val="center"/>
            <w:hideMark/>
          </w:tcPr>
          <w:p w14:paraId="14DDAFE8" w14:textId="77597C9E" w:rsidR="00AA0EB0" w:rsidRPr="00132F26" w:rsidRDefault="00AA0EB0" w:rsidP="00D50EA5">
            <w:pPr>
              <w:jc w:val="center"/>
              <w:rPr>
                <w:sz w:val="16"/>
                <w:szCs w:val="16"/>
              </w:rPr>
            </w:pPr>
            <w:proofErr w:type="gramStart"/>
            <w:r w:rsidRPr="00132F26">
              <w:rPr>
                <w:sz w:val="16"/>
                <w:szCs w:val="16"/>
              </w:rPr>
              <w:t>0  0</w:t>
            </w:r>
            <w:proofErr w:type="gramEnd"/>
            <w:r w:rsidRPr="00132F26">
              <w:rPr>
                <w:sz w:val="16"/>
                <w:szCs w:val="16"/>
              </w:rPr>
              <w:t xml:space="preserve">  0</w:t>
            </w:r>
          </w:p>
        </w:tc>
        <w:tc>
          <w:tcPr>
            <w:tcW w:w="284" w:type="pct"/>
            <w:tcBorders>
              <w:top w:val="nil"/>
              <w:left w:val="nil"/>
              <w:bottom w:val="single" w:sz="8" w:space="0" w:color="auto"/>
              <w:right w:val="single" w:sz="8" w:space="0" w:color="000000"/>
            </w:tcBorders>
            <w:shd w:val="clear" w:color="auto" w:fill="auto"/>
            <w:vAlign w:val="center"/>
            <w:hideMark/>
          </w:tcPr>
          <w:p w14:paraId="17B21E9E" w14:textId="40FE97B9" w:rsidR="00AA0EB0" w:rsidRPr="00132F26" w:rsidRDefault="00AA0EB0" w:rsidP="00D50EA5">
            <w:pPr>
              <w:jc w:val="center"/>
              <w:rPr>
                <w:sz w:val="16"/>
                <w:szCs w:val="16"/>
              </w:rPr>
            </w:pPr>
            <w:proofErr w:type="gramStart"/>
            <w:r w:rsidRPr="00132F26">
              <w:rPr>
                <w:sz w:val="16"/>
                <w:szCs w:val="16"/>
              </w:rPr>
              <w:t>0  0</w:t>
            </w:r>
            <w:proofErr w:type="gramEnd"/>
            <w:r w:rsidRPr="00132F26">
              <w:rPr>
                <w:sz w:val="16"/>
                <w:szCs w:val="16"/>
              </w:rPr>
              <w:t xml:space="preserve">  0</w:t>
            </w:r>
          </w:p>
        </w:tc>
        <w:tc>
          <w:tcPr>
            <w:tcW w:w="315" w:type="pct"/>
            <w:tcBorders>
              <w:top w:val="nil"/>
              <w:left w:val="nil"/>
              <w:bottom w:val="single" w:sz="8" w:space="0" w:color="auto"/>
              <w:right w:val="single" w:sz="8" w:space="0" w:color="000000"/>
            </w:tcBorders>
            <w:shd w:val="clear" w:color="auto" w:fill="auto"/>
            <w:vAlign w:val="center"/>
            <w:hideMark/>
          </w:tcPr>
          <w:p w14:paraId="274D43E1" w14:textId="7E84E248" w:rsidR="00AA0EB0" w:rsidRPr="00132F26" w:rsidRDefault="00AA0EB0" w:rsidP="00D50EA5">
            <w:pPr>
              <w:jc w:val="center"/>
              <w:rPr>
                <w:sz w:val="16"/>
                <w:szCs w:val="16"/>
              </w:rPr>
            </w:pPr>
            <w:r>
              <w:rPr>
                <w:sz w:val="16"/>
                <w:szCs w:val="16"/>
              </w:rPr>
              <w:t>0</w:t>
            </w:r>
            <w:r w:rsidRPr="00132F26">
              <w:rPr>
                <w:sz w:val="16"/>
                <w:szCs w:val="16"/>
              </w:rPr>
              <w:t xml:space="preserve"> </w:t>
            </w:r>
            <w:r>
              <w:rPr>
                <w:sz w:val="16"/>
                <w:szCs w:val="16"/>
              </w:rPr>
              <w:t xml:space="preserve"> </w:t>
            </w:r>
            <w:r w:rsidRPr="00132F26">
              <w:rPr>
                <w:sz w:val="16"/>
                <w:szCs w:val="16"/>
              </w:rPr>
              <w:t xml:space="preserve"> 1   </w:t>
            </w:r>
            <w:r>
              <w:rPr>
                <w:sz w:val="16"/>
                <w:szCs w:val="16"/>
              </w:rPr>
              <w:t xml:space="preserve">1   </w:t>
            </w:r>
          </w:p>
        </w:tc>
        <w:tc>
          <w:tcPr>
            <w:tcW w:w="314" w:type="pct"/>
            <w:tcBorders>
              <w:top w:val="nil"/>
              <w:left w:val="nil"/>
              <w:bottom w:val="single" w:sz="8" w:space="0" w:color="auto"/>
              <w:right w:val="single" w:sz="8" w:space="0" w:color="000000"/>
            </w:tcBorders>
            <w:shd w:val="clear" w:color="auto" w:fill="auto"/>
            <w:vAlign w:val="center"/>
            <w:hideMark/>
          </w:tcPr>
          <w:p w14:paraId="5A31D638" w14:textId="6C49D401" w:rsidR="00AA0EB0" w:rsidRPr="00132F26" w:rsidRDefault="00AA0EB0" w:rsidP="00D50EA5">
            <w:pPr>
              <w:jc w:val="center"/>
              <w:rPr>
                <w:sz w:val="16"/>
                <w:szCs w:val="16"/>
              </w:rPr>
            </w:pPr>
            <w:proofErr w:type="gramStart"/>
            <w:r w:rsidRPr="00132F26">
              <w:rPr>
                <w:sz w:val="16"/>
                <w:szCs w:val="16"/>
              </w:rPr>
              <w:t>0  0</w:t>
            </w:r>
            <w:proofErr w:type="gramEnd"/>
            <w:r w:rsidRPr="00132F26">
              <w:rPr>
                <w:sz w:val="16"/>
                <w:szCs w:val="16"/>
              </w:rPr>
              <w:t xml:space="preserve">  0</w:t>
            </w:r>
          </w:p>
        </w:tc>
        <w:tc>
          <w:tcPr>
            <w:tcW w:w="316" w:type="pct"/>
            <w:tcBorders>
              <w:top w:val="nil"/>
              <w:left w:val="nil"/>
              <w:bottom w:val="single" w:sz="8" w:space="0" w:color="auto"/>
              <w:right w:val="single" w:sz="8" w:space="0" w:color="000000"/>
            </w:tcBorders>
            <w:shd w:val="clear" w:color="auto" w:fill="auto"/>
            <w:vAlign w:val="center"/>
            <w:hideMark/>
          </w:tcPr>
          <w:p w14:paraId="44F4071F" w14:textId="1695A803" w:rsidR="00AA0EB0" w:rsidRPr="00D9144B" w:rsidRDefault="00AA0EB0" w:rsidP="00D50EA5">
            <w:pPr>
              <w:jc w:val="center"/>
              <w:rPr>
                <w:sz w:val="16"/>
                <w:szCs w:val="16"/>
              </w:rPr>
            </w:pPr>
            <w:r w:rsidRPr="00D9144B">
              <w:rPr>
                <w:sz w:val="16"/>
                <w:szCs w:val="16"/>
              </w:rPr>
              <w:t xml:space="preserve">  0     0</w:t>
            </w:r>
          </w:p>
        </w:tc>
        <w:tc>
          <w:tcPr>
            <w:tcW w:w="314" w:type="pct"/>
            <w:tcBorders>
              <w:top w:val="nil"/>
              <w:left w:val="nil"/>
              <w:bottom w:val="single" w:sz="8" w:space="0" w:color="auto"/>
              <w:right w:val="single" w:sz="8" w:space="0" w:color="000000"/>
            </w:tcBorders>
            <w:shd w:val="clear" w:color="auto" w:fill="auto"/>
            <w:vAlign w:val="center"/>
            <w:hideMark/>
          </w:tcPr>
          <w:p w14:paraId="60C215DD" w14:textId="7740B25D" w:rsidR="00AA0EB0" w:rsidRPr="00132F26" w:rsidRDefault="00AA0EB0" w:rsidP="00D50EA5">
            <w:pPr>
              <w:jc w:val="center"/>
              <w:rPr>
                <w:sz w:val="16"/>
                <w:szCs w:val="16"/>
              </w:rPr>
            </w:pPr>
            <w:r w:rsidRPr="00132F26">
              <w:rPr>
                <w:sz w:val="16"/>
                <w:szCs w:val="16"/>
              </w:rPr>
              <w:t>0     0</w:t>
            </w:r>
          </w:p>
        </w:tc>
        <w:tc>
          <w:tcPr>
            <w:tcW w:w="314" w:type="pct"/>
            <w:tcBorders>
              <w:top w:val="nil"/>
              <w:left w:val="nil"/>
              <w:bottom w:val="single" w:sz="8" w:space="0" w:color="auto"/>
              <w:right w:val="single" w:sz="8" w:space="0" w:color="000000"/>
            </w:tcBorders>
            <w:shd w:val="clear" w:color="auto" w:fill="auto"/>
            <w:vAlign w:val="center"/>
            <w:hideMark/>
          </w:tcPr>
          <w:p w14:paraId="10CDA4D1" w14:textId="2771A7A9" w:rsidR="00AA0EB0" w:rsidRPr="00132F26" w:rsidRDefault="00AA0EB0" w:rsidP="00D50EA5">
            <w:pPr>
              <w:jc w:val="center"/>
              <w:rPr>
                <w:sz w:val="16"/>
                <w:szCs w:val="16"/>
              </w:rPr>
            </w:pPr>
            <w:r w:rsidRPr="00132F26">
              <w:rPr>
                <w:sz w:val="16"/>
                <w:szCs w:val="16"/>
              </w:rPr>
              <w:t>0     0</w:t>
            </w:r>
          </w:p>
        </w:tc>
        <w:tc>
          <w:tcPr>
            <w:tcW w:w="283" w:type="pct"/>
            <w:tcBorders>
              <w:top w:val="nil"/>
              <w:left w:val="nil"/>
              <w:bottom w:val="single" w:sz="8" w:space="0" w:color="auto"/>
              <w:right w:val="single" w:sz="8" w:space="0" w:color="000000"/>
            </w:tcBorders>
            <w:shd w:val="clear" w:color="auto" w:fill="auto"/>
            <w:vAlign w:val="center"/>
            <w:hideMark/>
          </w:tcPr>
          <w:p w14:paraId="3C389E1F" w14:textId="19B98389" w:rsidR="00AA0EB0" w:rsidRPr="00132F26" w:rsidRDefault="00AA0EB0" w:rsidP="00D50EA5">
            <w:pPr>
              <w:jc w:val="center"/>
              <w:rPr>
                <w:sz w:val="16"/>
                <w:szCs w:val="16"/>
              </w:rPr>
            </w:pPr>
            <w:proofErr w:type="gramStart"/>
            <w:r w:rsidRPr="00132F26">
              <w:rPr>
                <w:sz w:val="16"/>
                <w:szCs w:val="16"/>
              </w:rPr>
              <w:t>0  1</w:t>
            </w:r>
            <w:proofErr w:type="gramEnd"/>
            <w:r w:rsidRPr="00132F26">
              <w:rPr>
                <w:sz w:val="16"/>
                <w:szCs w:val="16"/>
              </w:rPr>
              <w:t xml:space="preserve">  0</w:t>
            </w:r>
          </w:p>
        </w:tc>
        <w:tc>
          <w:tcPr>
            <w:tcW w:w="283" w:type="pct"/>
            <w:tcBorders>
              <w:top w:val="nil"/>
              <w:left w:val="nil"/>
              <w:bottom w:val="single" w:sz="8" w:space="0" w:color="auto"/>
              <w:right w:val="single" w:sz="4" w:space="0" w:color="auto"/>
            </w:tcBorders>
            <w:vAlign w:val="center"/>
          </w:tcPr>
          <w:p w14:paraId="330CF511" w14:textId="391D3738" w:rsidR="00AA0EB0" w:rsidRPr="00132F26" w:rsidRDefault="00AA0EB0" w:rsidP="00AA0EB0">
            <w:pPr>
              <w:jc w:val="center"/>
              <w:rPr>
                <w:sz w:val="16"/>
                <w:szCs w:val="16"/>
              </w:rPr>
            </w:pPr>
            <w:r>
              <w:rPr>
                <w:sz w:val="16"/>
                <w:szCs w:val="16"/>
              </w:rPr>
              <w:t>0     0</w:t>
            </w:r>
          </w:p>
        </w:tc>
        <w:tc>
          <w:tcPr>
            <w:tcW w:w="283" w:type="pct"/>
            <w:tcBorders>
              <w:top w:val="nil"/>
              <w:left w:val="single" w:sz="4" w:space="0" w:color="auto"/>
              <w:bottom w:val="single" w:sz="8" w:space="0" w:color="auto"/>
              <w:right w:val="single" w:sz="8" w:space="0" w:color="000000"/>
            </w:tcBorders>
            <w:shd w:val="clear" w:color="auto" w:fill="auto"/>
            <w:vAlign w:val="center"/>
            <w:hideMark/>
          </w:tcPr>
          <w:p w14:paraId="6316EDF1" w14:textId="5175E632" w:rsidR="00AA0EB0" w:rsidRPr="00132F26" w:rsidRDefault="00AA0EB0" w:rsidP="00D50EA5">
            <w:pPr>
              <w:jc w:val="center"/>
              <w:rPr>
                <w:sz w:val="16"/>
                <w:szCs w:val="16"/>
              </w:rPr>
            </w:pPr>
            <w:r w:rsidRPr="00132F26">
              <w:rPr>
                <w:sz w:val="16"/>
                <w:szCs w:val="16"/>
              </w:rPr>
              <w:t>0   0   0</w:t>
            </w:r>
          </w:p>
        </w:tc>
        <w:tc>
          <w:tcPr>
            <w:tcW w:w="283" w:type="pct"/>
            <w:tcBorders>
              <w:top w:val="nil"/>
              <w:left w:val="nil"/>
              <w:bottom w:val="single" w:sz="8" w:space="0" w:color="auto"/>
              <w:right w:val="single" w:sz="8" w:space="0" w:color="000000"/>
            </w:tcBorders>
            <w:shd w:val="clear" w:color="auto" w:fill="auto"/>
            <w:vAlign w:val="center"/>
            <w:hideMark/>
          </w:tcPr>
          <w:p w14:paraId="01B318DC" w14:textId="66F120EF" w:rsidR="00AA0EB0" w:rsidRPr="00132F26" w:rsidRDefault="00AA0EB0" w:rsidP="00E4180A">
            <w:pPr>
              <w:jc w:val="center"/>
              <w:rPr>
                <w:sz w:val="16"/>
                <w:szCs w:val="16"/>
              </w:rPr>
            </w:pPr>
            <w:r w:rsidRPr="00E4180A">
              <w:rPr>
                <w:sz w:val="16"/>
                <w:szCs w:val="16"/>
              </w:rPr>
              <w:t xml:space="preserve">  0  </w:t>
            </w:r>
            <w:r w:rsidRPr="00132F26">
              <w:rPr>
                <w:sz w:val="16"/>
                <w:szCs w:val="16"/>
              </w:rPr>
              <w:t xml:space="preserve"> 0   </w:t>
            </w:r>
            <w:r>
              <w:rPr>
                <w:sz w:val="16"/>
                <w:szCs w:val="16"/>
              </w:rPr>
              <w:t>0</w:t>
            </w:r>
          </w:p>
        </w:tc>
        <w:tc>
          <w:tcPr>
            <w:tcW w:w="283" w:type="pct"/>
            <w:tcBorders>
              <w:top w:val="nil"/>
              <w:left w:val="nil"/>
              <w:bottom w:val="single" w:sz="8" w:space="0" w:color="auto"/>
              <w:right w:val="single" w:sz="8" w:space="0" w:color="000000"/>
            </w:tcBorders>
            <w:shd w:val="clear" w:color="auto" w:fill="auto"/>
            <w:vAlign w:val="center"/>
            <w:hideMark/>
          </w:tcPr>
          <w:p w14:paraId="4ECD6F63" w14:textId="5057472C" w:rsidR="00AA0EB0" w:rsidRPr="00132F26" w:rsidRDefault="00AA0EB0" w:rsidP="00D50EA5">
            <w:pPr>
              <w:jc w:val="center"/>
              <w:rPr>
                <w:sz w:val="16"/>
                <w:szCs w:val="16"/>
              </w:rPr>
            </w:pPr>
            <w:proofErr w:type="gramStart"/>
            <w:r w:rsidRPr="00132F26">
              <w:rPr>
                <w:sz w:val="16"/>
                <w:szCs w:val="16"/>
              </w:rPr>
              <w:t>0  0</w:t>
            </w:r>
            <w:proofErr w:type="gramEnd"/>
            <w:r w:rsidRPr="00132F26">
              <w:rPr>
                <w:sz w:val="16"/>
                <w:szCs w:val="16"/>
              </w:rPr>
              <w:t xml:space="preserve">  0</w:t>
            </w:r>
          </w:p>
        </w:tc>
        <w:tc>
          <w:tcPr>
            <w:tcW w:w="283" w:type="pct"/>
            <w:tcBorders>
              <w:top w:val="nil"/>
              <w:left w:val="nil"/>
              <w:bottom w:val="single" w:sz="8" w:space="0" w:color="auto"/>
              <w:right w:val="single" w:sz="8" w:space="0" w:color="000000"/>
            </w:tcBorders>
            <w:shd w:val="clear" w:color="auto" w:fill="auto"/>
            <w:vAlign w:val="center"/>
            <w:hideMark/>
          </w:tcPr>
          <w:p w14:paraId="3A36FD0A" w14:textId="551447B9" w:rsidR="00AA0EB0" w:rsidRPr="00132F26" w:rsidRDefault="00AA0EB0" w:rsidP="00D50EA5">
            <w:pPr>
              <w:jc w:val="center"/>
              <w:rPr>
                <w:sz w:val="16"/>
                <w:szCs w:val="16"/>
              </w:rPr>
            </w:pPr>
            <w:r w:rsidRPr="00585A5A">
              <w:rPr>
                <w:sz w:val="16"/>
                <w:szCs w:val="16"/>
              </w:rPr>
              <w:t xml:space="preserve">0  </w:t>
            </w:r>
            <w:r>
              <w:rPr>
                <w:sz w:val="16"/>
                <w:szCs w:val="16"/>
              </w:rPr>
              <w:t xml:space="preserve"> </w:t>
            </w:r>
            <w:r w:rsidRPr="00585A5A">
              <w:rPr>
                <w:sz w:val="16"/>
                <w:szCs w:val="16"/>
              </w:rPr>
              <w:t xml:space="preserve">0 </w:t>
            </w:r>
            <w:r>
              <w:rPr>
                <w:sz w:val="16"/>
                <w:szCs w:val="16"/>
              </w:rPr>
              <w:t xml:space="preserve"> </w:t>
            </w:r>
            <w:r w:rsidRPr="00585A5A">
              <w:rPr>
                <w:sz w:val="16"/>
                <w:szCs w:val="16"/>
              </w:rPr>
              <w:t xml:space="preserve"> 0</w:t>
            </w:r>
          </w:p>
        </w:tc>
        <w:tc>
          <w:tcPr>
            <w:tcW w:w="315" w:type="pct"/>
            <w:tcBorders>
              <w:top w:val="nil"/>
              <w:left w:val="nil"/>
              <w:bottom w:val="single" w:sz="8" w:space="0" w:color="auto"/>
              <w:right w:val="single" w:sz="8" w:space="0" w:color="auto"/>
            </w:tcBorders>
            <w:shd w:val="clear" w:color="auto" w:fill="auto"/>
            <w:vAlign w:val="center"/>
            <w:hideMark/>
          </w:tcPr>
          <w:p w14:paraId="6A962B77" w14:textId="3F9BAE35" w:rsidR="00AA0EB0" w:rsidRPr="00132F26" w:rsidRDefault="00AA0EB0" w:rsidP="00AA0EB0">
            <w:pPr>
              <w:rPr>
                <w:sz w:val="16"/>
                <w:szCs w:val="16"/>
              </w:rPr>
            </w:pPr>
            <w:r>
              <w:rPr>
                <w:sz w:val="16"/>
                <w:szCs w:val="16"/>
              </w:rPr>
              <w:t>3</w:t>
            </w:r>
            <w:r w:rsidRPr="00132F26">
              <w:rPr>
                <w:sz w:val="16"/>
                <w:szCs w:val="16"/>
              </w:rPr>
              <w:t xml:space="preserve"> (</w:t>
            </w:r>
            <w:r>
              <w:rPr>
                <w:sz w:val="16"/>
                <w:szCs w:val="16"/>
              </w:rPr>
              <w:t>5</w:t>
            </w:r>
            <w:r w:rsidRPr="00132F26">
              <w:rPr>
                <w:sz w:val="16"/>
                <w:szCs w:val="16"/>
              </w:rPr>
              <w:t>0%)</w:t>
            </w:r>
          </w:p>
        </w:tc>
      </w:tr>
      <w:tr w:rsidR="006502C4" w:rsidRPr="00563458" w14:paraId="4336FA11" w14:textId="77777777" w:rsidTr="006502C4">
        <w:trPr>
          <w:trHeight w:val="315"/>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2BB81672" w14:textId="77777777" w:rsidR="00AA0EB0" w:rsidRPr="00132F26" w:rsidRDefault="00AA0EB0" w:rsidP="00563458">
            <w:pPr>
              <w:rPr>
                <w:sz w:val="16"/>
                <w:szCs w:val="16"/>
              </w:rPr>
            </w:pPr>
          </w:p>
        </w:tc>
        <w:tc>
          <w:tcPr>
            <w:tcW w:w="257" w:type="pct"/>
            <w:tcBorders>
              <w:top w:val="nil"/>
              <w:left w:val="nil"/>
              <w:bottom w:val="single" w:sz="8" w:space="0" w:color="auto"/>
              <w:right w:val="nil"/>
            </w:tcBorders>
            <w:shd w:val="clear" w:color="auto" w:fill="auto"/>
            <w:vAlign w:val="center"/>
            <w:hideMark/>
          </w:tcPr>
          <w:p w14:paraId="5041E1B7" w14:textId="77777777" w:rsidR="00AA0EB0" w:rsidRPr="00132F26" w:rsidRDefault="00AA0EB0" w:rsidP="00563458">
            <w:pPr>
              <w:rPr>
                <w:b/>
                <w:bCs/>
                <w:i/>
                <w:iCs/>
                <w:sz w:val="16"/>
                <w:szCs w:val="16"/>
              </w:rPr>
            </w:pPr>
            <w:r w:rsidRPr="00132F26">
              <w:rPr>
                <w:b/>
                <w:bCs/>
                <w:i/>
                <w:iCs/>
                <w:sz w:val="16"/>
                <w:szCs w:val="16"/>
              </w:rPr>
              <w:t xml:space="preserve">Total </w:t>
            </w:r>
          </w:p>
        </w:tc>
        <w:tc>
          <w:tcPr>
            <w:tcW w:w="159" w:type="pct"/>
            <w:tcBorders>
              <w:top w:val="nil"/>
              <w:left w:val="nil"/>
              <w:bottom w:val="single" w:sz="8" w:space="0" w:color="auto"/>
              <w:right w:val="single" w:sz="8" w:space="0" w:color="000000"/>
            </w:tcBorders>
            <w:shd w:val="clear" w:color="auto" w:fill="auto"/>
            <w:vAlign w:val="center"/>
            <w:hideMark/>
          </w:tcPr>
          <w:p w14:paraId="0A7CFC34" w14:textId="77777777" w:rsidR="00AA0EB0" w:rsidRPr="00132F26" w:rsidRDefault="00AA0EB0" w:rsidP="00563458">
            <w:pPr>
              <w:jc w:val="center"/>
              <w:rPr>
                <w:b/>
                <w:bCs/>
                <w:i/>
                <w:iCs/>
                <w:sz w:val="16"/>
                <w:szCs w:val="16"/>
              </w:rPr>
            </w:pPr>
            <w:r w:rsidRPr="00132F26">
              <w:rPr>
                <w:b/>
                <w:bCs/>
                <w:i/>
                <w:iCs/>
                <w:sz w:val="16"/>
                <w:szCs w:val="16"/>
              </w:rPr>
              <w:t>819</w:t>
            </w:r>
          </w:p>
        </w:tc>
        <w:tc>
          <w:tcPr>
            <w:tcW w:w="287" w:type="pct"/>
            <w:tcBorders>
              <w:top w:val="nil"/>
              <w:left w:val="nil"/>
              <w:bottom w:val="single" w:sz="8" w:space="0" w:color="auto"/>
              <w:right w:val="single" w:sz="8" w:space="0" w:color="000000"/>
            </w:tcBorders>
            <w:shd w:val="clear" w:color="auto" w:fill="auto"/>
            <w:vAlign w:val="center"/>
            <w:hideMark/>
          </w:tcPr>
          <w:p w14:paraId="77E41EBE" w14:textId="332AD774" w:rsidR="00AA0EB0" w:rsidRPr="00132F26" w:rsidRDefault="00AA0EB0" w:rsidP="00563458">
            <w:pPr>
              <w:jc w:val="center"/>
              <w:rPr>
                <w:b/>
                <w:bCs/>
                <w:i/>
                <w:iCs/>
                <w:sz w:val="16"/>
                <w:szCs w:val="16"/>
              </w:rPr>
            </w:pPr>
            <w:r w:rsidRPr="00132F26">
              <w:rPr>
                <w:b/>
                <w:bCs/>
                <w:i/>
                <w:iCs/>
                <w:sz w:val="16"/>
                <w:szCs w:val="16"/>
              </w:rPr>
              <w:t>2</w:t>
            </w:r>
            <w:r w:rsidR="001E13BB">
              <w:rPr>
                <w:b/>
                <w:bCs/>
                <w:i/>
                <w:iCs/>
                <w:sz w:val="16"/>
                <w:szCs w:val="16"/>
              </w:rPr>
              <w:t>4</w:t>
            </w:r>
            <w:r w:rsidRPr="00132F26">
              <w:rPr>
                <w:b/>
                <w:bCs/>
                <w:i/>
                <w:iCs/>
                <w:sz w:val="16"/>
                <w:szCs w:val="16"/>
              </w:rPr>
              <w:t xml:space="preserve"> </w:t>
            </w:r>
            <w:r>
              <w:rPr>
                <w:b/>
                <w:bCs/>
                <w:i/>
                <w:iCs/>
                <w:sz w:val="16"/>
                <w:szCs w:val="16"/>
              </w:rPr>
              <w:t xml:space="preserve"> </w:t>
            </w:r>
            <w:r w:rsidRPr="00132F26">
              <w:rPr>
                <w:b/>
                <w:bCs/>
                <w:i/>
                <w:iCs/>
                <w:sz w:val="16"/>
                <w:szCs w:val="16"/>
              </w:rPr>
              <w:t xml:space="preserve"> </w:t>
            </w:r>
            <w:proofErr w:type="gramStart"/>
            <w:r>
              <w:rPr>
                <w:b/>
                <w:bCs/>
                <w:i/>
                <w:iCs/>
                <w:sz w:val="16"/>
                <w:szCs w:val="16"/>
              </w:rPr>
              <w:t>2</w:t>
            </w:r>
            <w:r w:rsidRPr="00132F26">
              <w:rPr>
                <w:b/>
                <w:bCs/>
                <w:i/>
                <w:iCs/>
                <w:sz w:val="16"/>
                <w:szCs w:val="16"/>
              </w:rPr>
              <w:t xml:space="preserve"> </w:t>
            </w:r>
            <w:r>
              <w:rPr>
                <w:b/>
                <w:bCs/>
                <w:i/>
                <w:iCs/>
                <w:sz w:val="16"/>
                <w:szCs w:val="16"/>
              </w:rPr>
              <w:t xml:space="preserve"> 10</w:t>
            </w:r>
            <w:proofErr w:type="gramEnd"/>
          </w:p>
        </w:tc>
        <w:tc>
          <w:tcPr>
            <w:tcW w:w="283" w:type="pct"/>
            <w:tcBorders>
              <w:top w:val="nil"/>
              <w:left w:val="nil"/>
              <w:bottom w:val="single" w:sz="8" w:space="0" w:color="auto"/>
              <w:right w:val="single" w:sz="8" w:space="0" w:color="000000"/>
            </w:tcBorders>
            <w:shd w:val="clear" w:color="auto" w:fill="auto"/>
            <w:vAlign w:val="center"/>
            <w:hideMark/>
          </w:tcPr>
          <w:p w14:paraId="057C66A6" w14:textId="177EABDD" w:rsidR="00AA0EB0" w:rsidRPr="00132F26" w:rsidRDefault="00AA0EB0" w:rsidP="00563458">
            <w:pPr>
              <w:jc w:val="center"/>
              <w:rPr>
                <w:b/>
                <w:bCs/>
                <w:i/>
                <w:iCs/>
                <w:sz w:val="16"/>
                <w:szCs w:val="16"/>
              </w:rPr>
            </w:pPr>
            <w:r w:rsidRPr="00132F26">
              <w:rPr>
                <w:b/>
                <w:bCs/>
                <w:i/>
                <w:iCs/>
                <w:sz w:val="16"/>
                <w:szCs w:val="16"/>
              </w:rPr>
              <w:t xml:space="preserve">3  </w:t>
            </w:r>
            <w:r>
              <w:rPr>
                <w:b/>
                <w:bCs/>
                <w:i/>
                <w:iCs/>
                <w:sz w:val="16"/>
                <w:szCs w:val="16"/>
              </w:rPr>
              <w:t xml:space="preserve"> </w:t>
            </w:r>
            <w:r w:rsidRPr="00132F26">
              <w:rPr>
                <w:b/>
                <w:bCs/>
                <w:i/>
                <w:iCs/>
                <w:sz w:val="16"/>
                <w:szCs w:val="16"/>
              </w:rPr>
              <w:t>3</w:t>
            </w:r>
            <w:r>
              <w:rPr>
                <w:b/>
                <w:bCs/>
                <w:i/>
                <w:iCs/>
                <w:sz w:val="16"/>
                <w:szCs w:val="16"/>
              </w:rPr>
              <w:t xml:space="preserve"> </w:t>
            </w:r>
            <w:r w:rsidRPr="00132F26">
              <w:rPr>
                <w:b/>
                <w:bCs/>
                <w:i/>
                <w:iCs/>
                <w:sz w:val="16"/>
                <w:szCs w:val="16"/>
              </w:rPr>
              <w:t xml:space="preserve">  </w:t>
            </w:r>
            <w:r>
              <w:rPr>
                <w:b/>
                <w:bCs/>
                <w:i/>
                <w:iCs/>
                <w:sz w:val="16"/>
                <w:szCs w:val="16"/>
              </w:rPr>
              <w:t>4</w:t>
            </w:r>
          </w:p>
        </w:tc>
        <w:tc>
          <w:tcPr>
            <w:tcW w:w="284" w:type="pct"/>
            <w:tcBorders>
              <w:top w:val="nil"/>
              <w:left w:val="nil"/>
              <w:bottom w:val="single" w:sz="8" w:space="0" w:color="auto"/>
              <w:right w:val="single" w:sz="8" w:space="0" w:color="000000"/>
            </w:tcBorders>
            <w:shd w:val="clear" w:color="auto" w:fill="auto"/>
            <w:vAlign w:val="center"/>
            <w:hideMark/>
          </w:tcPr>
          <w:p w14:paraId="107A9918" w14:textId="5F8AB1B5" w:rsidR="00AA0EB0" w:rsidRPr="00132F26" w:rsidRDefault="00AA0EB0" w:rsidP="00563458">
            <w:pPr>
              <w:jc w:val="center"/>
              <w:rPr>
                <w:b/>
                <w:bCs/>
                <w:i/>
                <w:iCs/>
                <w:sz w:val="16"/>
                <w:szCs w:val="16"/>
              </w:rPr>
            </w:pPr>
            <w:r w:rsidRPr="00132F26">
              <w:rPr>
                <w:b/>
                <w:bCs/>
                <w:i/>
                <w:iCs/>
                <w:sz w:val="16"/>
                <w:szCs w:val="16"/>
              </w:rPr>
              <w:t xml:space="preserve">0  </w:t>
            </w:r>
            <w:r>
              <w:rPr>
                <w:b/>
                <w:bCs/>
                <w:i/>
                <w:iCs/>
                <w:sz w:val="16"/>
                <w:szCs w:val="16"/>
              </w:rPr>
              <w:t xml:space="preserve"> </w:t>
            </w:r>
            <w:r w:rsidRPr="00132F26">
              <w:rPr>
                <w:b/>
                <w:bCs/>
                <w:i/>
                <w:iCs/>
                <w:sz w:val="16"/>
                <w:szCs w:val="16"/>
              </w:rPr>
              <w:t>0</w:t>
            </w:r>
            <w:r>
              <w:rPr>
                <w:b/>
                <w:bCs/>
                <w:i/>
                <w:iCs/>
                <w:sz w:val="16"/>
                <w:szCs w:val="16"/>
              </w:rPr>
              <w:t xml:space="preserve"> </w:t>
            </w:r>
            <w:r w:rsidRPr="00132F26">
              <w:rPr>
                <w:b/>
                <w:bCs/>
                <w:i/>
                <w:iCs/>
                <w:sz w:val="16"/>
                <w:szCs w:val="16"/>
              </w:rPr>
              <w:t xml:space="preserve">  0</w:t>
            </w:r>
          </w:p>
        </w:tc>
        <w:tc>
          <w:tcPr>
            <w:tcW w:w="315" w:type="pct"/>
            <w:tcBorders>
              <w:top w:val="nil"/>
              <w:left w:val="nil"/>
              <w:bottom w:val="single" w:sz="8" w:space="0" w:color="auto"/>
              <w:right w:val="single" w:sz="8" w:space="0" w:color="000000"/>
            </w:tcBorders>
            <w:shd w:val="clear" w:color="auto" w:fill="auto"/>
            <w:vAlign w:val="center"/>
            <w:hideMark/>
          </w:tcPr>
          <w:p w14:paraId="4A4FD654" w14:textId="4A66AC03" w:rsidR="00AA0EB0" w:rsidRPr="00132F26" w:rsidRDefault="00AA0EB0" w:rsidP="00563458">
            <w:pPr>
              <w:jc w:val="center"/>
              <w:rPr>
                <w:b/>
                <w:bCs/>
                <w:i/>
                <w:iCs/>
                <w:sz w:val="16"/>
                <w:szCs w:val="16"/>
              </w:rPr>
            </w:pPr>
            <w:r w:rsidRPr="00132F26">
              <w:rPr>
                <w:b/>
                <w:bCs/>
                <w:i/>
                <w:iCs/>
                <w:sz w:val="16"/>
                <w:szCs w:val="16"/>
              </w:rPr>
              <w:t>15</w:t>
            </w:r>
            <w:r>
              <w:rPr>
                <w:b/>
                <w:bCs/>
                <w:i/>
                <w:iCs/>
                <w:sz w:val="16"/>
                <w:szCs w:val="16"/>
              </w:rPr>
              <w:t>7</w:t>
            </w:r>
            <w:r w:rsidRPr="00132F26">
              <w:rPr>
                <w:b/>
                <w:bCs/>
                <w:i/>
                <w:iCs/>
                <w:sz w:val="16"/>
                <w:szCs w:val="16"/>
              </w:rPr>
              <w:t xml:space="preserve"> </w:t>
            </w:r>
            <w:proofErr w:type="gramStart"/>
            <w:r>
              <w:rPr>
                <w:b/>
                <w:bCs/>
                <w:i/>
                <w:iCs/>
                <w:sz w:val="16"/>
                <w:szCs w:val="16"/>
              </w:rPr>
              <w:t>29</w:t>
            </w:r>
            <w:r w:rsidRPr="00132F26">
              <w:rPr>
                <w:b/>
                <w:bCs/>
                <w:i/>
                <w:iCs/>
                <w:sz w:val="16"/>
                <w:szCs w:val="16"/>
              </w:rPr>
              <w:t xml:space="preserve"> </w:t>
            </w:r>
            <w:r w:rsidR="001E13BB">
              <w:rPr>
                <w:b/>
                <w:bCs/>
                <w:i/>
                <w:iCs/>
                <w:sz w:val="16"/>
                <w:szCs w:val="16"/>
              </w:rPr>
              <w:t xml:space="preserve"> </w:t>
            </w:r>
            <w:r w:rsidRPr="00132F26">
              <w:rPr>
                <w:b/>
                <w:bCs/>
                <w:i/>
                <w:iCs/>
                <w:sz w:val="16"/>
                <w:szCs w:val="16"/>
              </w:rPr>
              <w:t>21</w:t>
            </w:r>
            <w:proofErr w:type="gramEnd"/>
          </w:p>
        </w:tc>
        <w:tc>
          <w:tcPr>
            <w:tcW w:w="314" w:type="pct"/>
            <w:tcBorders>
              <w:top w:val="nil"/>
              <w:left w:val="nil"/>
              <w:bottom w:val="single" w:sz="8" w:space="0" w:color="auto"/>
              <w:right w:val="single" w:sz="8" w:space="0" w:color="000000"/>
            </w:tcBorders>
            <w:shd w:val="clear" w:color="auto" w:fill="auto"/>
            <w:vAlign w:val="center"/>
            <w:hideMark/>
          </w:tcPr>
          <w:p w14:paraId="73DE3F96" w14:textId="47CC2677" w:rsidR="00AA0EB0" w:rsidRPr="00132F26" w:rsidRDefault="00AA0EB0" w:rsidP="00563458">
            <w:pPr>
              <w:jc w:val="center"/>
              <w:rPr>
                <w:b/>
                <w:bCs/>
                <w:i/>
                <w:iCs/>
                <w:sz w:val="16"/>
                <w:szCs w:val="16"/>
              </w:rPr>
            </w:pPr>
            <w:r w:rsidRPr="00132F26">
              <w:rPr>
                <w:b/>
                <w:bCs/>
                <w:i/>
                <w:iCs/>
                <w:sz w:val="16"/>
                <w:szCs w:val="16"/>
              </w:rPr>
              <w:t>9</w:t>
            </w:r>
            <w:r>
              <w:rPr>
                <w:b/>
                <w:bCs/>
                <w:i/>
                <w:iCs/>
                <w:sz w:val="16"/>
                <w:szCs w:val="16"/>
              </w:rPr>
              <w:t>0</w:t>
            </w:r>
            <w:r w:rsidRPr="00132F26">
              <w:rPr>
                <w:b/>
                <w:bCs/>
                <w:i/>
                <w:iCs/>
                <w:sz w:val="16"/>
                <w:szCs w:val="16"/>
              </w:rPr>
              <w:t xml:space="preserve"> </w:t>
            </w:r>
            <w:proofErr w:type="gramStart"/>
            <w:r w:rsidRPr="00132F26">
              <w:rPr>
                <w:b/>
                <w:bCs/>
                <w:i/>
                <w:iCs/>
                <w:sz w:val="16"/>
                <w:szCs w:val="16"/>
              </w:rPr>
              <w:t>2</w:t>
            </w:r>
            <w:r>
              <w:rPr>
                <w:b/>
                <w:bCs/>
                <w:i/>
                <w:iCs/>
                <w:sz w:val="16"/>
                <w:szCs w:val="16"/>
              </w:rPr>
              <w:t>6</w:t>
            </w:r>
            <w:r w:rsidRPr="00132F26">
              <w:rPr>
                <w:b/>
                <w:bCs/>
                <w:i/>
                <w:iCs/>
                <w:sz w:val="16"/>
                <w:szCs w:val="16"/>
              </w:rPr>
              <w:t xml:space="preserve">  30</w:t>
            </w:r>
            <w:proofErr w:type="gramEnd"/>
          </w:p>
        </w:tc>
        <w:tc>
          <w:tcPr>
            <w:tcW w:w="316" w:type="pct"/>
            <w:tcBorders>
              <w:top w:val="nil"/>
              <w:left w:val="nil"/>
              <w:bottom w:val="single" w:sz="8" w:space="0" w:color="auto"/>
              <w:right w:val="single" w:sz="8" w:space="0" w:color="000000"/>
            </w:tcBorders>
            <w:shd w:val="clear" w:color="auto" w:fill="auto"/>
            <w:vAlign w:val="center"/>
            <w:hideMark/>
          </w:tcPr>
          <w:p w14:paraId="303A4CFD" w14:textId="488F2B73" w:rsidR="00AA0EB0" w:rsidRPr="00132F26" w:rsidRDefault="00AA0EB0" w:rsidP="00563458">
            <w:pPr>
              <w:jc w:val="center"/>
              <w:rPr>
                <w:b/>
                <w:bCs/>
                <w:i/>
                <w:iCs/>
                <w:sz w:val="16"/>
                <w:szCs w:val="16"/>
              </w:rPr>
            </w:pPr>
            <w:r w:rsidRPr="00132F26">
              <w:rPr>
                <w:b/>
                <w:bCs/>
                <w:i/>
                <w:iCs/>
                <w:sz w:val="16"/>
                <w:szCs w:val="16"/>
              </w:rPr>
              <w:t>1</w:t>
            </w:r>
            <w:r>
              <w:rPr>
                <w:b/>
                <w:bCs/>
                <w:i/>
                <w:iCs/>
                <w:sz w:val="16"/>
                <w:szCs w:val="16"/>
              </w:rPr>
              <w:t>7</w:t>
            </w:r>
            <w:r w:rsidRPr="00132F26">
              <w:rPr>
                <w:b/>
                <w:bCs/>
                <w:i/>
                <w:iCs/>
                <w:sz w:val="16"/>
                <w:szCs w:val="16"/>
              </w:rPr>
              <w:t xml:space="preserve">   1</w:t>
            </w:r>
            <w:r>
              <w:rPr>
                <w:b/>
                <w:bCs/>
                <w:i/>
                <w:iCs/>
                <w:sz w:val="16"/>
                <w:szCs w:val="16"/>
              </w:rPr>
              <w:t>02</w:t>
            </w:r>
          </w:p>
        </w:tc>
        <w:tc>
          <w:tcPr>
            <w:tcW w:w="314" w:type="pct"/>
            <w:tcBorders>
              <w:top w:val="nil"/>
              <w:left w:val="nil"/>
              <w:bottom w:val="single" w:sz="8" w:space="0" w:color="auto"/>
              <w:right w:val="single" w:sz="8" w:space="0" w:color="000000"/>
            </w:tcBorders>
            <w:shd w:val="clear" w:color="auto" w:fill="auto"/>
            <w:vAlign w:val="center"/>
            <w:hideMark/>
          </w:tcPr>
          <w:p w14:paraId="47A8442D" w14:textId="3D907A0A" w:rsidR="00AA0EB0" w:rsidRPr="00132F26" w:rsidRDefault="00AA0EB0" w:rsidP="00563458">
            <w:pPr>
              <w:jc w:val="center"/>
              <w:rPr>
                <w:b/>
                <w:bCs/>
                <w:i/>
                <w:iCs/>
                <w:sz w:val="16"/>
                <w:szCs w:val="16"/>
              </w:rPr>
            </w:pPr>
            <w:r w:rsidRPr="00132F26">
              <w:rPr>
                <w:b/>
                <w:bCs/>
                <w:i/>
                <w:iCs/>
                <w:sz w:val="16"/>
                <w:szCs w:val="16"/>
              </w:rPr>
              <w:t xml:space="preserve">1     </w:t>
            </w:r>
            <w:r>
              <w:rPr>
                <w:b/>
                <w:bCs/>
                <w:i/>
                <w:iCs/>
                <w:sz w:val="16"/>
                <w:szCs w:val="16"/>
              </w:rPr>
              <w:t>0</w:t>
            </w:r>
          </w:p>
        </w:tc>
        <w:tc>
          <w:tcPr>
            <w:tcW w:w="314" w:type="pct"/>
            <w:tcBorders>
              <w:top w:val="nil"/>
              <w:left w:val="nil"/>
              <w:bottom w:val="single" w:sz="8" w:space="0" w:color="auto"/>
              <w:right w:val="single" w:sz="8" w:space="0" w:color="000000"/>
            </w:tcBorders>
            <w:shd w:val="clear" w:color="auto" w:fill="auto"/>
            <w:vAlign w:val="center"/>
            <w:hideMark/>
          </w:tcPr>
          <w:p w14:paraId="1D4C4A04" w14:textId="77777777" w:rsidR="00AA0EB0" w:rsidRPr="00132F26" w:rsidRDefault="00AA0EB0" w:rsidP="00563458">
            <w:pPr>
              <w:jc w:val="center"/>
              <w:rPr>
                <w:b/>
                <w:bCs/>
                <w:i/>
                <w:iCs/>
                <w:sz w:val="16"/>
                <w:szCs w:val="16"/>
              </w:rPr>
            </w:pPr>
            <w:r w:rsidRPr="00132F26">
              <w:rPr>
                <w:b/>
                <w:bCs/>
                <w:i/>
                <w:iCs/>
                <w:sz w:val="16"/>
                <w:szCs w:val="16"/>
              </w:rPr>
              <w:t>0    1</w:t>
            </w:r>
          </w:p>
        </w:tc>
        <w:tc>
          <w:tcPr>
            <w:tcW w:w="283" w:type="pct"/>
            <w:tcBorders>
              <w:top w:val="nil"/>
              <w:left w:val="nil"/>
              <w:bottom w:val="single" w:sz="8" w:space="0" w:color="auto"/>
              <w:right w:val="single" w:sz="8" w:space="0" w:color="000000"/>
            </w:tcBorders>
            <w:shd w:val="clear" w:color="auto" w:fill="auto"/>
            <w:vAlign w:val="center"/>
            <w:hideMark/>
          </w:tcPr>
          <w:p w14:paraId="12C042DD" w14:textId="12131703" w:rsidR="00AA0EB0" w:rsidRPr="00132F26" w:rsidRDefault="00AA0EB0" w:rsidP="00680D27">
            <w:pPr>
              <w:rPr>
                <w:b/>
                <w:bCs/>
                <w:i/>
                <w:iCs/>
                <w:sz w:val="16"/>
                <w:szCs w:val="16"/>
              </w:rPr>
            </w:pPr>
            <w:r w:rsidRPr="00132F26">
              <w:rPr>
                <w:b/>
                <w:bCs/>
                <w:i/>
                <w:iCs/>
                <w:sz w:val="16"/>
                <w:szCs w:val="16"/>
              </w:rPr>
              <w:t>2</w:t>
            </w:r>
            <w:r>
              <w:rPr>
                <w:b/>
                <w:bCs/>
                <w:i/>
                <w:iCs/>
                <w:sz w:val="16"/>
                <w:szCs w:val="16"/>
              </w:rPr>
              <w:t>6 19</w:t>
            </w:r>
            <w:r w:rsidRPr="00132F26">
              <w:rPr>
                <w:b/>
                <w:bCs/>
                <w:i/>
                <w:iCs/>
                <w:sz w:val="16"/>
                <w:szCs w:val="16"/>
              </w:rPr>
              <w:t xml:space="preserve"> </w:t>
            </w:r>
            <w:r>
              <w:rPr>
                <w:b/>
                <w:bCs/>
                <w:i/>
                <w:iCs/>
                <w:sz w:val="16"/>
                <w:szCs w:val="16"/>
              </w:rPr>
              <w:t>10</w:t>
            </w:r>
          </w:p>
        </w:tc>
        <w:tc>
          <w:tcPr>
            <w:tcW w:w="283" w:type="pct"/>
            <w:tcBorders>
              <w:top w:val="nil"/>
              <w:left w:val="nil"/>
              <w:bottom w:val="single" w:sz="8" w:space="0" w:color="auto"/>
              <w:right w:val="single" w:sz="4" w:space="0" w:color="auto"/>
            </w:tcBorders>
            <w:vAlign w:val="center"/>
          </w:tcPr>
          <w:p w14:paraId="25CC04AF" w14:textId="34271296" w:rsidR="00AA0EB0" w:rsidRPr="00132F26" w:rsidRDefault="00AA0EB0" w:rsidP="00AA0EB0">
            <w:pPr>
              <w:jc w:val="center"/>
              <w:rPr>
                <w:b/>
                <w:bCs/>
                <w:i/>
                <w:iCs/>
                <w:sz w:val="16"/>
                <w:szCs w:val="16"/>
              </w:rPr>
            </w:pPr>
            <w:r>
              <w:rPr>
                <w:b/>
                <w:bCs/>
                <w:i/>
                <w:iCs/>
                <w:sz w:val="16"/>
                <w:szCs w:val="16"/>
              </w:rPr>
              <w:t>0     1</w:t>
            </w:r>
          </w:p>
        </w:tc>
        <w:tc>
          <w:tcPr>
            <w:tcW w:w="283" w:type="pct"/>
            <w:tcBorders>
              <w:top w:val="nil"/>
              <w:left w:val="single" w:sz="4" w:space="0" w:color="auto"/>
              <w:bottom w:val="single" w:sz="8" w:space="0" w:color="auto"/>
              <w:right w:val="single" w:sz="8" w:space="0" w:color="000000"/>
            </w:tcBorders>
            <w:shd w:val="clear" w:color="auto" w:fill="auto"/>
            <w:vAlign w:val="center"/>
            <w:hideMark/>
          </w:tcPr>
          <w:p w14:paraId="74D1CFBB" w14:textId="7CE1D09D" w:rsidR="00AA0EB0" w:rsidRPr="00132F26" w:rsidRDefault="00AA0EB0" w:rsidP="00563458">
            <w:pPr>
              <w:jc w:val="center"/>
              <w:rPr>
                <w:b/>
                <w:bCs/>
                <w:i/>
                <w:iCs/>
                <w:sz w:val="16"/>
                <w:szCs w:val="16"/>
              </w:rPr>
            </w:pPr>
            <w:r w:rsidRPr="00132F26">
              <w:rPr>
                <w:b/>
                <w:bCs/>
                <w:i/>
                <w:iCs/>
                <w:sz w:val="16"/>
                <w:szCs w:val="16"/>
              </w:rPr>
              <w:t xml:space="preserve">0   </w:t>
            </w:r>
            <w:proofErr w:type="gramStart"/>
            <w:r w:rsidRPr="00132F26">
              <w:rPr>
                <w:b/>
                <w:bCs/>
                <w:i/>
                <w:iCs/>
                <w:sz w:val="16"/>
                <w:szCs w:val="16"/>
              </w:rPr>
              <w:t xml:space="preserve">1  </w:t>
            </w:r>
            <w:r w:rsidR="001E13BB">
              <w:rPr>
                <w:b/>
                <w:bCs/>
                <w:i/>
                <w:iCs/>
                <w:sz w:val="16"/>
                <w:szCs w:val="16"/>
              </w:rPr>
              <w:t>2</w:t>
            </w:r>
            <w:proofErr w:type="gramEnd"/>
          </w:p>
        </w:tc>
        <w:tc>
          <w:tcPr>
            <w:tcW w:w="283" w:type="pct"/>
            <w:tcBorders>
              <w:top w:val="nil"/>
              <w:left w:val="nil"/>
              <w:bottom w:val="single" w:sz="8" w:space="0" w:color="auto"/>
              <w:right w:val="single" w:sz="8" w:space="0" w:color="000000"/>
            </w:tcBorders>
            <w:shd w:val="clear" w:color="auto" w:fill="auto"/>
            <w:vAlign w:val="center"/>
            <w:hideMark/>
          </w:tcPr>
          <w:p w14:paraId="301B22A9" w14:textId="1A9002E4" w:rsidR="00AA0EB0" w:rsidRPr="00132F26" w:rsidRDefault="00AA0EB0" w:rsidP="00BA72F9">
            <w:pPr>
              <w:jc w:val="center"/>
              <w:rPr>
                <w:b/>
                <w:bCs/>
                <w:i/>
                <w:iCs/>
                <w:sz w:val="16"/>
                <w:szCs w:val="16"/>
              </w:rPr>
            </w:pPr>
            <w:proofErr w:type="gramStart"/>
            <w:r w:rsidRPr="00BA72F9">
              <w:rPr>
                <w:b/>
                <w:bCs/>
                <w:i/>
                <w:iCs/>
                <w:sz w:val="16"/>
                <w:szCs w:val="16"/>
              </w:rPr>
              <w:t>5</w:t>
            </w:r>
            <w:r w:rsidR="00A440D6">
              <w:rPr>
                <w:b/>
                <w:bCs/>
                <w:i/>
                <w:iCs/>
                <w:sz w:val="16"/>
                <w:szCs w:val="16"/>
              </w:rPr>
              <w:t>6</w:t>
            </w:r>
            <w:r>
              <w:rPr>
                <w:b/>
                <w:bCs/>
                <w:i/>
                <w:iCs/>
                <w:sz w:val="16"/>
                <w:szCs w:val="16"/>
              </w:rPr>
              <w:t xml:space="preserve">  7</w:t>
            </w:r>
            <w:proofErr w:type="gramEnd"/>
            <w:r>
              <w:rPr>
                <w:b/>
                <w:bCs/>
                <w:i/>
                <w:iCs/>
                <w:sz w:val="16"/>
                <w:szCs w:val="16"/>
              </w:rPr>
              <w:t xml:space="preserve"> </w:t>
            </w:r>
            <w:r w:rsidRPr="00132F26">
              <w:rPr>
                <w:b/>
                <w:bCs/>
                <w:i/>
                <w:iCs/>
                <w:sz w:val="16"/>
                <w:szCs w:val="16"/>
              </w:rPr>
              <w:t xml:space="preserve"> </w:t>
            </w:r>
            <w:r w:rsidR="00A440D6">
              <w:rPr>
                <w:b/>
                <w:bCs/>
                <w:i/>
                <w:iCs/>
                <w:sz w:val="16"/>
                <w:szCs w:val="16"/>
              </w:rPr>
              <w:t>10</w:t>
            </w:r>
          </w:p>
        </w:tc>
        <w:tc>
          <w:tcPr>
            <w:tcW w:w="283" w:type="pct"/>
            <w:tcBorders>
              <w:top w:val="nil"/>
              <w:left w:val="nil"/>
              <w:bottom w:val="single" w:sz="8" w:space="0" w:color="auto"/>
              <w:right w:val="single" w:sz="8" w:space="0" w:color="000000"/>
            </w:tcBorders>
            <w:shd w:val="clear" w:color="auto" w:fill="auto"/>
            <w:vAlign w:val="center"/>
            <w:hideMark/>
          </w:tcPr>
          <w:p w14:paraId="1C0D6C43" w14:textId="4CC1F5C4" w:rsidR="00AA0EB0" w:rsidRPr="00132F26" w:rsidRDefault="00AA0EB0" w:rsidP="00563458">
            <w:pPr>
              <w:jc w:val="center"/>
              <w:rPr>
                <w:b/>
                <w:bCs/>
                <w:i/>
                <w:iCs/>
                <w:sz w:val="16"/>
                <w:szCs w:val="16"/>
              </w:rPr>
            </w:pPr>
            <w:r w:rsidRPr="00132F26">
              <w:rPr>
                <w:b/>
                <w:bCs/>
                <w:i/>
                <w:iCs/>
                <w:sz w:val="16"/>
                <w:szCs w:val="16"/>
              </w:rPr>
              <w:t xml:space="preserve">5  </w:t>
            </w:r>
            <w:r>
              <w:rPr>
                <w:b/>
                <w:bCs/>
                <w:i/>
                <w:iCs/>
                <w:sz w:val="16"/>
                <w:szCs w:val="16"/>
              </w:rPr>
              <w:t xml:space="preserve"> </w:t>
            </w:r>
            <w:r w:rsidRPr="00132F26">
              <w:rPr>
                <w:b/>
                <w:bCs/>
                <w:i/>
                <w:iCs/>
                <w:sz w:val="16"/>
                <w:szCs w:val="16"/>
              </w:rPr>
              <w:t>4</w:t>
            </w:r>
            <w:r>
              <w:rPr>
                <w:b/>
                <w:bCs/>
                <w:i/>
                <w:iCs/>
                <w:sz w:val="16"/>
                <w:szCs w:val="16"/>
              </w:rPr>
              <w:t xml:space="preserve"> </w:t>
            </w:r>
            <w:r w:rsidRPr="00132F26">
              <w:rPr>
                <w:b/>
                <w:bCs/>
                <w:i/>
                <w:iCs/>
                <w:sz w:val="16"/>
                <w:szCs w:val="16"/>
              </w:rPr>
              <w:t xml:space="preserve">  </w:t>
            </w:r>
            <w:r>
              <w:rPr>
                <w:b/>
                <w:bCs/>
                <w:i/>
                <w:iCs/>
                <w:sz w:val="16"/>
                <w:szCs w:val="16"/>
              </w:rPr>
              <w:t>3</w:t>
            </w:r>
          </w:p>
        </w:tc>
        <w:tc>
          <w:tcPr>
            <w:tcW w:w="283" w:type="pct"/>
            <w:tcBorders>
              <w:top w:val="nil"/>
              <w:left w:val="nil"/>
              <w:bottom w:val="single" w:sz="8" w:space="0" w:color="auto"/>
              <w:right w:val="single" w:sz="8" w:space="0" w:color="000000"/>
            </w:tcBorders>
            <w:shd w:val="clear" w:color="auto" w:fill="auto"/>
            <w:vAlign w:val="center"/>
            <w:hideMark/>
          </w:tcPr>
          <w:p w14:paraId="49FF0907" w14:textId="40E7E5AC" w:rsidR="00AA0EB0" w:rsidRPr="00132F26" w:rsidRDefault="00AA0EB0" w:rsidP="00563458">
            <w:pPr>
              <w:jc w:val="center"/>
              <w:rPr>
                <w:b/>
                <w:bCs/>
                <w:i/>
                <w:iCs/>
                <w:sz w:val="16"/>
                <w:szCs w:val="16"/>
              </w:rPr>
            </w:pPr>
            <w:r w:rsidRPr="00585A5A">
              <w:rPr>
                <w:b/>
                <w:bCs/>
                <w:i/>
                <w:iCs/>
                <w:sz w:val="16"/>
                <w:szCs w:val="16"/>
              </w:rPr>
              <w:t xml:space="preserve">0  </w:t>
            </w:r>
            <w:r>
              <w:rPr>
                <w:b/>
                <w:bCs/>
                <w:i/>
                <w:iCs/>
                <w:sz w:val="16"/>
                <w:szCs w:val="16"/>
              </w:rPr>
              <w:t xml:space="preserve"> </w:t>
            </w:r>
            <w:r w:rsidRPr="00585A5A">
              <w:rPr>
                <w:b/>
                <w:bCs/>
                <w:i/>
                <w:iCs/>
                <w:sz w:val="16"/>
                <w:szCs w:val="16"/>
              </w:rPr>
              <w:t>0</w:t>
            </w:r>
            <w:r>
              <w:rPr>
                <w:b/>
                <w:bCs/>
                <w:i/>
                <w:iCs/>
                <w:sz w:val="16"/>
                <w:szCs w:val="16"/>
              </w:rPr>
              <w:t xml:space="preserve"> </w:t>
            </w:r>
            <w:r w:rsidRPr="00585A5A">
              <w:rPr>
                <w:b/>
                <w:bCs/>
                <w:i/>
                <w:iCs/>
                <w:sz w:val="16"/>
                <w:szCs w:val="16"/>
              </w:rPr>
              <w:t xml:space="preserve">  </w:t>
            </w:r>
            <w:r>
              <w:rPr>
                <w:b/>
                <w:bCs/>
                <w:i/>
                <w:iCs/>
                <w:sz w:val="16"/>
                <w:szCs w:val="16"/>
              </w:rPr>
              <w:t>1</w:t>
            </w:r>
          </w:p>
        </w:tc>
        <w:tc>
          <w:tcPr>
            <w:tcW w:w="315" w:type="pct"/>
            <w:tcBorders>
              <w:top w:val="nil"/>
              <w:left w:val="nil"/>
              <w:bottom w:val="single" w:sz="8" w:space="0" w:color="auto"/>
              <w:right w:val="single" w:sz="8" w:space="0" w:color="auto"/>
            </w:tcBorders>
            <w:shd w:val="clear" w:color="auto" w:fill="auto"/>
            <w:vAlign w:val="center"/>
            <w:hideMark/>
          </w:tcPr>
          <w:p w14:paraId="580A1E58" w14:textId="1D8A1863" w:rsidR="00AA0EB0" w:rsidRPr="00132F26" w:rsidRDefault="00AA0EB0" w:rsidP="00AA0EB0">
            <w:pPr>
              <w:rPr>
                <w:b/>
                <w:bCs/>
                <w:i/>
                <w:iCs/>
                <w:sz w:val="16"/>
                <w:szCs w:val="16"/>
              </w:rPr>
            </w:pPr>
            <w:r w:rsidRPr="00132F26">
              <w:rPr>
                <w:b/>
                <w:bCs/>
                <w:i/>
                <w:iCs/>
                <w:sz w:val="16"/>
                <w:szCs w:val="16"/>
              </w:rPr>
              <w:t>6</w:t>
            </w:r>
            <w:r>
              <w:rPr>
                <w:b/>
                <w:bCs/>
                <w:i/>
                <w:iCs/>
                <w:sz w:val="16"/>
                <w:szCs w:val="16"/>
              </w:rPr>
              <w:t>6</w:t>
            </w:r>
            <w:r w:rsidR="00A440D6">
              <w:rPr>
                <w:b/>
                <w:bCs/>
                <w:i/>
                <w:iCs/>
                <w:sz w:val="16"/>
                <w:szCs w:val="16"/>
              </w:rPr>
              <w:t>5</w:t>
            </w:r>
            <w:r w:rsidRPr="00132F26">
              <w:rPr>
                <w:b/>
                <w:bCs/>
                <w:i/>
                <w:iCs/>
                <w:sz w:val="16"/>
                <w:szCs w:val="16"/>
              </w:rPr>
              <w:t xml:space="preserve"> (8</w:t>
            </w:r>
            <w:r>
              <w:rPr>
                <w:b/>
                <w:bCs/>
                <w:i/>
                <w:iCs/>
                <w:sz w:val="16"/>
                <w:szCs w:val="16"/>
              </w:rPr>
              <w:t>1</w:t>
            </w:r>
            <w:r w:rsidRPr="00132F26">
              <w:rPr>
                <w:b/>
                <w:bCs/>
                <w:i/>
                <w:iCs/>
                <w:sz w:val="16"/>
                <w:szCs w:val="16"/>
              </w:rPr>
              <w:t>%)</w:t>
            </w:r>
          </w:p>
        </w:tc>
      </w:tr>
    </w:tbl>
    <w:p w14:paraId="310C25A0" w14:textId="36AC6198" w:rsidR="008C2F1A" w:rsidRDefault="008C2F1A">
      <w:pPr>
        <w:rPr>
          <w:highlight w:val="yellow"/>
        </w:rPr>
      </w:pPr>
    </w:p>
    <w:p w14:paraId="0E28D705" w14:textId="79E54A1F" w:rsidR="008C2F1A" w:rsidRDefault="008C2F1A">
      <w:pPr>
        <w:rPr>
          <w:highlight w:val="yellow"/>
        </w:rPr>
      </w:pPr>
    </w:p>
    <w:p w14:paraId="6C597089" w14:textId="3E3F198D" w:rsidR="006502C4" w:rsidRDefault="006502C4">
      <w:pPr>
        <w:rPr>
          <w:highlight w:val="yellow"/>
        </w:rPr>
      </w:pPr>
    </w:p>
    <w:p w14:paraId="15C411B7" w14:textId="48F56B7D" w:rsidR="006502C4" w:rsidRDefault="006502C4">
      <w:pPr>
        <w:rPr>
          <w:highlight w:val="yellow"/>
        </w:rPr>
      </w:pPr>
    </w:p>
    <w:p w14:paraId="0A297A52" w14:textId="74466272" w:rsidR="00CB3189" w:rsidRDefault="00CB3189">
      <w:pPr>
        <w:rPr>
          <w:highlight w:val="yellow"/>
        </w:rPr>
      </w:pPr>
    </w:p>
    <w:p w14:paraId="4B3B9444" w14:textId="47B3E16D" w:rsidR="00CB3189" w:rsidRDefault="00CB3189">
      <w:pPr>
        <w:rPr>
          <w:highlight w:val="yellow"/>
        </w:rPr>
      </w:pPr>
    </w:p>
    <w:p w14:paraId="5ADBDB94" w14:textId="77777777" w:rsidR="00CB3189" w:rsidRDefault="00CB3189">
      <w:pPr>
        <w:rPr>
          <w:highlight w:val="yellow"/>
        </w:rPr>
      </w:pPr>
    </w:p>
    <w:p w14:paraId="729E1307" w14:textId="77777777" w:rsidR="006502C4" w:rsidRDefault="006502C4">
      <w:pPr>
        <w:rPr>
          <w:highlight w:val="yellow"/>
        </w:rPr>
      </w:pPr>
    </w:p>
    <w:p w14:paraId="237FF081" w14:textId="10280283" w:rsidR="008C2F1A" w:rsidRPr="00CB3189" w:rsidRDefault="008C2F1A" w:rsidP="008C2F1A">
      <w:pPr>
        <w:pStyle w:val="ListParagraph"/>
        <w:numPr>
          <w:ilvl w:val="0"/>
          <w:numId w:val="10"/>
        </w:numPr>
        <w:spacing w:after="0" w:line="259" w:lineRule="auto"/>
        <w:ind w:left="0" w:right="0" w:firstLine="0"/>
      </w:pPr>
      <w:r w:rsidRPr="00CB3189">
        <w:t>2020</w:t>
      </w:r>
    </w:p>
    <w:p w14:paraId="784FE6DC" w14:textId="77777777" w:rsidR="008C2F1A" w:rsidRDefault="008C2F1A" w:rsidP="006502C4">
      <w:pPr>
        <w:rPr>
          <w:highlight w:val="yellow"/>
        </w:rPr>
      </w:pPr>
    </w:p>
    <w:tbl>
      <w:tblPr>
        <w:tblW w:w="5577" w:type="pct"/>
        <w:tblLook w:val="04A0" w:firstRow="1" w:lastRow="0" w:firstColumn="1" w:lastColumn="0" w:noHBand="0" w:noVBand="1"/>
      </w:tblPr>
      <w:tblGrid>
        <w:gridCol w:w="411"/>
        <w:gridCol w:w="736"/>
        <w:gridCol w:w="536"/>
        <w:gridCol w:w="730"/>
        <w:gridCol w:w="46"/>
        <w:gridCol w:w="465"/>
        <w:gridCol w:w="319"/>
        <w:gridCol w:w="851"/>
        <w:gridCol w:w="848"/>
        <w:gridCol w:w="848"/>
        <w:gridCol w:w="758"/>
        <w:gridCol w:w="845"/>
        <w:gridCol w:w="778"/>
        <w:gridCol w:w="982"/>
        <w:gridCol w:w="901"/>
        <w:gridCol w:w="781"/>
        <w:gridCol w:w="776"/>
        <w:gridCol w:w="841"/>
        <w:gridCol w:w="714"/>
        <w:gridCol w:w="812"/>
      </w:tblGrid>
      <w:tr w:rsidR="00D9543E" w:rsidRPr="00563458" w14:paraId="77FA3E6D" w14:textId="77777777" w:rsidTr="00A440D6">
        <w:trPr>
          <w:trHeight w:val="330"/>
        </w:trPr>
        <w:tc>
          <w:tcPr>
            <w:tcW w:w="145"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590D632B" w14:textId="77777777" w:rsidR="00D9543E" w:rsidRPr="00132F26" w:rsidRDefault="00D9543E" w:rsidP="00190562">
            <w:pPr>
              <w:rPr>
                <w:sz w:val="16"/>
                <w:szCs w:val="16"/>
              </w:rPr>
            </w:pPr>
            <w:r w:rsidRPr="00132F26">
              <w:rPr>
                <w:sz w:val="16"/>
                <w:szCs w:val="16"/>
              </w:rPr>
              <w:t>Offspring</w:t>
            </w:r>
          </w:p>
        </w:tc>
        <w:tc>
          <w:tcPr>
            <w:tcW w:w="263" w:type="pct"/>
            <w:tcBorders>
              <w:top w:val="single" w:sz="8" w:space="0" w:color="auto"/>
              <w:left w:val="nil"/>
              <w:bottom w:val="single" w:sz="8" w:space="0" w:color="000000"/>
              <w:right w:val="nil"/>
            </w:tcBorders>
            <w:shd w:val="clear" w:color="000000" w:fill="D9D9D9"/>
            <w:vAlign w:val="center"/>
            <w:hideMark/>
          </w:tcPr>
          <w:p w14:paraId="71A23FFC" w14:textId="77777777" w:rsidR="00D9543E" w:rsidRPr="00132F26" w:rsidRDefault="00D9543E" w:rsidP="00190562">
            <w:pPr>
              <w:rPr>
                <w:sz w:val="16"/>
                <w:szCs w:val="16"/>
              </w:rPr>
            </w:pPr>
            <w:r w:rsidRPr="00132F26">
              <w:rPr>
                <w:sz w:val="16"/>
                <w:szCs w:val="16"/>
              </w:rPr>
              <w:t> </w:t>
            </w:r>
          </w:p>
        </w:tc>
        <w:tc>
          <w:tcPr>
            <w:tcW w:w="192" w:type="pct"/>
            <w:tcBorders>
              <w:top w:val="single" w:sz="8" w:space="0" w:color="auto"/>
              <w:left w:val="nil"/>
              <w:bottom w:val="single" w:sz="8" w:space="0" w:color="000000"/>
              <w:right w:val="nil"/>
            </w:tcBorders>
            <w:shd w:val="clear" w:color="000000" w:fill="D9D9D9"/>
            <w:vAlign w:val="center"/>
            <w:hideMark/>
          </w:tcPr>
          <w:p w14:paraId="787D9ECE" w14:textId="77777777" w:rsidR="00D9543E" w:rsidRPr="00132F26" w:rsidRDefault="00D9543E" w:rsidP="00190562">
            <w:pPr>
              <w:rPr>
                <w:sz w:val="16"/>
                <w:szCs w:val="16"/>
              </w:rPr>
            </w:pPr>
            <w:r w:rsidRPr="00132F26">
              <w:rPr>
                <w:sz w:val="16"/>
                <w:szCs w:val="16"/>
              </w:rPr>
              <w:t> </w:t>
            </w:r>
          </w:p>
        </w:tc>
        <w:tc>
          <w:tcPr>
            <w:tcW w:w="266" w:type="pct"/>
            <w:tcBorders>
              <w:top w:val="single" w:sz="8" w:space="0" w:color="auto"/>
              <w:left w:val="nil"/>
              <w:bottom w:val="single" w:sz="8" w:space="0" w:color="000000"/>
              <w:right w:val="nil"/>
            </w:tcBorders>
            <w:shd w:val="clear" w:color="000000" w:fill="D9D9D9"/>
          </w:tcPr>
          <w:p w14:paraId="06423336" w14:textId="77777777" w:rsidR="00D9543E" w:rsidRPr="00132F26" w:rsidRDefault="00D9543E" w:rsidP="00190562">
            <w:pPr>
              <w:jc w:val="center"/>
              <w:rPr>
                <w:sz w:val="16"/>
                <w:szCs w:val="16"/>
              </w:rPr>
            </w:pPr>
          </w:p>
        </w:tc>
        <w:tc>
          <w:tcPr>
            <w:tcW w:w="199" w:type="pct"/>
            <w:gridSpan w:val="2"/>
            <w:tcBorders>
              <w:top w:val="single" w:sz="8" w:space="0" w:color="auto"/>
              <w:left w:val="nil"/>
              <w:bottom w:val="single" w:sz="8" w:space="0" w:color="000000"/>
              <w:right w:val="nil"/>
            </w:tcBorders>
            <w:shd w:val="clear" w:color="000000" w:fill="D9D9D9"/>
          </w:tcPr>
          <w:p w14:paraId="7CF9727C" w14:textId="77777777" w:rsidR="00D9543E" w:rsidRPr="00132F26" w:rsidRDefault="00D9543E" w:rsidP="006502C4">
            <w:pPr>
              <w:jc w:val="center"/>
              <w:rPr>
                <w:sz w:val="16"/>
                <w:szCs w:val="16"/>
              </w:rPr>
            </w:pPr>
          </w:p>
        </w:tc>
        <w:tc>
          <w:tcPr>
            <w:tcW w:w="3935" w:type="pct"/>
            <w:gridSpan w:val="14"/>
            <w:tcBorders>
              <w:top w:val="single" w:sz="8" w:space="0" w:color="auto"/>
              <w:left w:val="nil"/>
              <w:bottom w:val="single" w:sz="8" w:space="0" w:color="000000"/>
              <w:right w:val="single" w:sz="8" w:space="0" w:color="000000"/>
            </w:tcBorders>
            <w:shd w:val="clear" w:color="000000" w:fill="D9D9D9"/>
            <w:vAlign w:val="center"/>
            <w:hideMark/>
          </w:tcPr>
          <w:p w14:paraId="06CD9752" w14:textId="7743BEBE" w:rsidR="00D9543E" w:rsidRPr="00132F26" w:rsidRDefault="00D9543E" w:rsidP="006502C4">
            <w:pPr>
              <w:jc w:val="center"/>
              <w:rPr>
                <w:rFonts w:ascii="Calibri" w:hAnsi="Calibri" w:cs="Calibri"/>
                <w:sz w:val="16"/>
                <w:szCs w:val="16"/>
              </w:rPr>
            </w:pPr>
            <w:r w:rsidRPr="00132F26">
              <w:rPr>
                <w:sz w:val="16"/>
                <w:szCs w:val="16"/>
              </w:rPr>
              <w:t>Parents</w:t>
            </w:r>
          </w:p>
        </w:tc>
      </w:tr>
      <w:tr w:rsidR="00D9543E" w:rsidRPr="00563458" w14:paraId="6CBF9F85" w14:textId="77777777" w:rsidTr="00A440D6">
        <w:trPr>
          <w:trHeight w:val="315"/>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5639C83E" w14:textId="77777777" w:rsidR="00D9543E" w:rsidRPr="00132F26" w:rsidRDefault="00D9543E" w:rsidP="00190562">
            <w:pPr>
              <w:rPr>
                <w:sz w:val="16"/>
                <w:szCs w:val="16"/>
              </w:rPr>
            </w:pPr>
          </w:p>
        </w:tc>
        <w:tc>
          <w:tcPr>
            <w:tcW w:w="263" w:type="pct"/>
            <w:tcBorders>
              <w:top w:val="nil"/>
              <w:left w:val="nil"/>
              <w:bottom w:val="nil"/>
              <w:right w:val="nil"/>
            </w:tcBorders>
            <w:shd w:val="clear" w:color="auto" w:fill="auto"/>
            <w:vAlign w:val="center"/>
            <w:hideMark/>
          </w:tcPr>
          <w:p w14:paraId="01C3DB0D" w14:textId="77777777" w:rsidR="00D9543E" w:rsidRPr="00132F26" w:rsidRDefault="00D9543E" w:rsidP="00190562">
            <w:pPr>
              <w:jc w:val="center"/>
              <w:rPr>
                <w:sz w:val="16"/>
                <w:szCs w:val="16"/>
              </w:rPr>
            </w:pPr>
            <w:r w:rsidRPr="00132F26">
              <w:rPr>
                <w:sz w:val="16"/>
                <w:szCs w:val="16"/>
              </w:rPr>
              <w:t xml:space="preserve"> </w:t>
            </w:r>
          </w:p>
        </w:tc>
        <w:tc>
          <w:tcPr>
            <w:tcW w:w="192" w:type="pct"/>
            <w:tcBorders>
              <w:top w:val="nil"/>
              <w:left w:val="nil"/>
              <w:bottom w:val="nil"/>
              <w:right w:val="single" w:sz="8" w:space="0" w:color="000000"/>
            </w:tcBorders>
            <w:shd w:val="clear" w:color="auto" w:fill="auto"/>
            <w:vAlign w:val="center"/>
            <w:hideMark/>
          </w:tcPr>
          <w:p w14:paraId="51B7441C" w14:textId="77777777" w:rsidR="00D9543E" w:rsidRPr="00132F26" w:rsidRDefault="00D9543E" w:rsidP="00190562">
            <w:pPr>
              <w:ind w:firstLineChars="100" w:firstLine="160"/>
              <w:rPr>
                <w:sz w:val="16"/>
                <w:szCs w:val="16"/>
              </w:rPr>
            </w:pPr>
            <w:r w:rsidRPr="00132F26">
              <w:rPr>
                <w:sz w:val="16"/>
                <w:szCs w:val="16"/>
              </w:rPr>
              <w:t xml:space="preserve"> </w:t>
            </w:r>
          </w:p>
        </w:tc>
        <w:tc>
          <w:tcPr>
            <w:tcW w:w="283" w:type="pct"/>
            <w:gridSpan w:val="2"/>
            <w:tcBorders>
              <w:top w:val="single" w:sz="8" w:space="0" w:color="000000"/>
              <w:left w:val="nil"/>
              <w:bottom w:val="single" w:sz="8" w:space="0" w:color="000000"/>
              <w:right w:val="nil"/>
            </w:tcBorders>
          </w:tcPr>
          <w:p w14:paraId="29BD602A" w14:textId="77777777" w:rsidR="00D9543E" w:rsidRPr="00132F26" w:rsidRDefault="00D9543E" w:rsidP="00190562">
            <w:pPr>
              <w:jc w:val="center"/>
              <w:rPr>
                <w:sz w:val="16"/>
                <w:szCs w:val="16"/>
              </w:rPr>
            </w:pPr>
          </w:p>
        </w:tc>
        <w:tc>
          <w:tcPr>
            <w:tcW w:w="2099" w:type="pct"/>
            <w:gridSpan w:val="8"/>
            <w:tcBorders>
              <w:top w:val="single" w:sz="8" w:space="0" w:color="000000"/>
              <w:left w:val="nil"/>
              <w:bottom w:val="single" w:sz="8" w:space="0" w:color="000000"/>
              <w:right w:val="single" w:sz="8" w:space="0" w:color="000000"/>
            </w:tcBorders>
            <w:shd w:val="clear" w:color="auto" w:fill="auto"/>
            <w:vAlign w:val="center"/>
            <w:hideMark/>
          </w:tcPr>
          <w:p w14:paraId="611EEE51" w14:textId="77777777" w:rsidR="00D9543E" w:rsidRPr="00132F26" w:rsidRDefault="00D9543E" w:rsidP="00190562">
            <w:pPr>
              <w:jc w:val="center"/>
              <w:rPr>
                <w:sz w:val="16"/>
                <w:szCs w:val="16"/>
              </w:rPr>
            </w:pPr>
            <w:r w:rsidRPr="00132F26">
              <w:rPr>
                <w:sz w:val="16"/>
                <w:szCs w:val="16"/>
              </w:rPr>
              <w:t>2015</w:t>
            </w:r>
          </w:p>
        </w:tc>
        <w:tc>
          <w:tcPr>
            <w:tcW w:w="970" w:type="pct"/>
            <w:gridSpan w:val="3"/>
            <w:tcBorders>
              <w:top w:val="single" w:sz="8" w:space="0" w:color="000000"/>
              <w:left w:val="nil"/>
              <w:bottom w:val="single" w:sz="8" w:space="0" w:color="000000"/>
              <w:right w:val="single" w:sz="4" w:space="0" w:color="auto"/>
            </w:tcBorders>
          </w:tcPr>
          <w:p w14:paraId="5EAC24BF" w14:textId="0321DF8A" w:rsidR="00D9543E" w:rsidRPr="00132F26" w:rsidRDefault="00D9543E" w:rsidP="00190562">
            <w:pPr>
              <w:jc w:val="center"/>
              <w:rPr>
                <w:sz w:val="16"/>
                <w:szCs w:val="16"/>
              </w:rPr>
            </w:pPr>
            <w:r>
              <w:rPr>
                <w:sz w:val="16"/>
                <w:szCs w:val="16"/>
              </w:rPr>
              <w:t>2016</w:t>
            </w:r>
          </w:p>
        </w:tc>
        <w:tc>
          <w:tcPr>
            <w:tcW w:w="845" w:type="pct"/>
            <w:gridSpan w:val="3"/>
            <w:tcBorders>
              <w:top w:val="single" w:sz="8" w:space="0" w:color="000000"/>
              <w:left w:val="single" w:sz="4" w:space="0" w:color="auto"/>
              <w:bottom w:val="single" w:sz="8" w:space="0" w:color="000000"/>
              <w:right w:val="single" w:sz="4" w:space="0" w:color="auto"/>
            </w:tcBorders>
            <w:shd w:val="clear" w:color="auto" w:fill="auto"/>
            <w:vAlign w:val="center"/>
            <w:hideMark/>
          </w:tcPr>
          <w:p w14:paraId="7C2DD1F1" w14:textId="798FB3A2" w:rsidR="00D9543E" w:rsidRPr="00132F26" w:rsidRDefault="00D9543E" w:rsidP="00190562">
            <w:pPr>
              <w:jc w:val="center"/>
              <w:rPr>
                <w:sz w:val="16"/>
                <w:szCs w:val="16"/>
              </w:rPr>
            </w:pPr>
            <w:r w:rsidRPr="00132F26">
              <w:rPr>
                <w:sz w:val="16"/>
                <w:szCs w:val="16"/>
              </w:rPr>
              <w:t>201</w:t>
            </w:r>
            <w:r>
              <w:rPr>
                <w:sz w:val="16"/>
                <w:szCs w:val="16"/>
              </w:rPr>
              <w:t>7</w:t>
            </w:r>
          </w:p>
        </w:tc>
        <w:tc>
          <w:tcPr>
            <w:tcW w:w="203" w:type="pct"/>
            <w:tcBorders>
              <w:top w:val="single" w:sz="8" w:space="0" w:color="000000"/>
              <w:left w:val="single" w:sz="4" w:space="0" w:color="auto"/>
              <w:bottom w:val="single" w:sz="4" w:space="0" w:color="auto"/>
              <w:right w:val="single" w:sz="8" w:space="0" w:color="000000"/>
            </w:tcBorders>
            <w:shd w:val="clear" w:color="auto" w:fill="auto"/>
            <w:vAlign w:val="center"/>
          </w:tcPr>
          <w:p w14:paraId="7AA98911" w14:textId="08A9FBCE" w:rsidR="00D9543E" w:rsidRPr="00132F26" w:rsidRDefault="00D9543E" w:rsidP="00190562">
            <w:pPr>
              <w:jc w:val="center"/>
              <w:rPr>
                <w:sz w:val="16"/>
                <w:szCs w:val="16"/>
              </w:rPr>
            </w:pPr>
          </w:p>
        </w:tc>
      </w:tr>
      <w:tr w:rsidR="00D9543E" w:rsidRPr="00563458" w14:paraId="705A12F9" w14:textId="77777777" w:rsidTr="00A440D6">
        <w:trPr>
          <w:trHeight w:val="403"/>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0E57A6CF" w14:textId="77777777" w:rsidR="00D9543E" w:rsidRPr="00132F26" w:rsidRDefault="00D9543E" w:rsidP="00190562">
            <w:pPr>
              <w:rPr>
                <w:sz w:val="16"/>
                <w:szCs w:val="16"/>
              </w:rPr>
            </w:pPr>
          </w:p>
        </w:tc>
        <w:tc>
          <w:tcPr>
            <w:tcW w:w="263" w:type="pct"/>
            <w:tcBorders>
              <w:top w:val="nil"/>
              <w:left w:val="nil"/>
              <w:bottom w:val="nil"/>
              <w:right w:val="nil"/>
            </w:tcBorders>
            <w:shd w:val="clear" w:color="auto" w:fill="auto"/>
            <w:vAlign w:val="center"/>
            <w:hideMark/>
          </w:tcPr>
          <w:p w14:paraId="53A6FF7B" w14:textId="77777777" w:rsidR="00D9543E" w:rsidRPr="00132F26" w:rsidRDefault="00D9543E" w:rsidP="00190562">
            <w:pPr>
              <w:jc w:val="center"/>
              <w:rPr>
                <w:sz w:val="16"/>
                <w:szCs w:val="16"/>
              </w:rPr>
            </w:pPr>
          </w:p>
        </w:tc>
        <w:tc>
          <w:tcPr>
            <w:tcW w:w="192" w:type="pct"/>
            <w:tcBorders>
              <w:top w:val="nil"/>
              <w:left w:val="nil"/>
              <w:bottom w:val="nil"/>
              <w:right w:val="single" w:sz="8" w:space="0" w:color="000000"/>
            </w:tcBorders>
            <w:shd w:val="clear" w:color="auto" w:fill="auto"/>
            <w:vAlign w:val="center"/>
            <w:hideMark/>
          </w:tcPr>
          <w:p w14:paraId="48A3F8EF" w14:textId="77777777" w:rsidR="00D9543E" w:rsidRPr="00132F26" w:rsidRDefault="00D9543E" w:rsidP="00190562">
            <w:pPr>
              <w:ind w:firstLineChars="100" w:firstLine="160"/>
              <w:rPr>
                <w:sz w:val="16"/>
                <w:szCs w:val="16"/>
              </w:rPr>
            </w:pPr>
            <w:r w:rsidRPr="00132F26">
              <w:rPr>
                <w:sz w:val="16"/>
                <w:szCs w:val="16"/>
              </w:rPr>
              <w:t xml:space="preserve"> </w:t>
            </w:r>
          </w:p>
        </w:tc>
        <w:tc>
          <w:tcPr>
            <w:tcW w:w="283" w:type="pct"/>
            <w:gridSpan w:val="2"/>
            <w:tcBorders>
              <w:top w:val="nil"/>
              <w:left w:val="nil"/>
              <w:bottom w:val="nil"/>
              <w:right w:val="single" w:sz="8" w:space="0" w:color="000000"/>
            </w:tcBorders>
            <w:shd w:val="clear" w:color="auto" w:fill="auto"/>
            <w:vAlign w:val="center"/>
            <w:hideMark/>
          </w:tcPr>
          <w:p w14:paraId="48211825" w14:textId="77777777" w:rsidR="00D9543E" w:rsidRPr="00132F26" w:rsidRDefault="00D9543E" w:rsidP="00190562">
            <w:pPr>
              <w:jc w:val="center"/>
              <w:rPr>
                <w:sz w:val="16"/>
                <w:szCs w:val="16"/>
              </w:rPr>
            </w:pPr>
            <w:r w:rsidRPr="00132F26">
              <w:rPr>
                <w:sz w:val="16"/>
                <w:szCs w:val="16"/>
              </w:rPr>
              <w:t>Outplant</w:t>
            </w:r>
          </w:p>
        </w:tc>
        <w:tc>
          <w:tcPr>
            <w:tcW w:w="302" w:type="pct"/>
            <w:gridSpan w:val="2"/>
            <w:tcBorders>
              <w:top w:val="nil"/>
              <w:left w:val="nil"/>
              <w:bottom w:val="nil"/>
              <w:right w:val="single" w:sz="8" w:space="0" w:color="000000"/>
            </w:tcBorders>
            <w:shd w:val="clear" w:color="auto" w:fill="auto"/>
            <w:vAlign w:val="center"/>
            <w:hideMark/>
          </w:tcPr>
          <w:p w14:paraId="38A83050" w14:textId="77777777" w:rsidR="00D9543E" w:rsidRPr="00132F26" w:rsidRDefault="00D9543E" w:rsidP="00190562">
            <w:pPr>
              <w:jc w:val="center"/>
              <w:rPr>
                <w:sz w:val="16"/>
                <w:szCs w:val="16"/>
              </w:rPr>
            </w:pPr>
            <w:proofErr w:type="spellStart"/>
            <w:r w:rsidRPr="00132F26">
              <w:rPr>
                <w:sz w:val="16"/>
                <w:szCs w:val="16"/>
              </w:rPr>
              <w:t>Reintro</w:t>
            </w:r>
            <w:proofErr w:type="spellEnd"/>
            <w:r w:rsidRPr="00132F26">
              <w:rPr>
                <w:sz w:val="16"/>
                <w:szCs w:val="16"/>
              </w:rPr>
              <w:t>. Above</w:t>
            </w:r>
          </w:p>
        </w:tc>
        <w:tc>
          <w:tcPr>
            <w:tcW w:w="310" w:type="pct"/>
            <w:tcBorders>
              <w:top w:val="nil"/>
              <w:left w:val="nil"/>
              <w:bottom w:val="nil"/>
              <w:right w:val="single" w:sz="8" w:space="0" w:color="000000"/>
            </w:tcBorders>
            <w:shd w:val="clear" w:color="auto" w:fill="auto"/>
            <w:vAlign w:val="center"/>
            <w:hideMark/>
          </w:tcPr>
          <w:p w14:paraId="275243FB" w14:textId="77777777" w:rsidR="00D9543E" w:rsidRPr="00132F26" w:rsidRDefault="00D9543E" w:rsidP="00190562">
            <w:pPr>
              <w:jc w:val="center"/>
              <w:rPr>
                <w:sz w:val="16"/>
                <w:szCs w:val="16"/>
              </w:rPr>
            </w:pPr>
            <w:r w:rsidRPr="00132F26">
              <w:rPr>
                <w:sz w:val="16"/>
                <w:szCs w:val="16"/>
              </w:rPr>
              <w:t xml:space="preserve">Outplant/ </w:t>
            </w:r>
            <w:proofErr w:type="spellStart"/>
            <w:r w:rsidRPr="00132F26">
              <w:rPr>
                <w:sz w:val="16"/>
                <w:szCs w:val="16"/>
              </w:rPr>
              <w:t>Reintro</w:t>
            </w:r>
            <w:proofErr w:type="spellEnd"/>
            <w:r w:rsidRPr="00132F26">
              <w:rPr>
                <w:sz w:val="16"/>
                <w:szCs w:val="16"/>
              </w:rPr>
              <w:t>.</w:t>
            </w:r>
            <w:r>
              <w:rPr>
                <w:sz w:val="16"/>
                <w:szCs w:val="16"/>
              </w:rPr>
              <w:t xml:space="preserve"> Above</w:t>
            </w:r>
          </w:p>
        </w:tc>
        <w:tc>
          <w:tcPr>
            <w:tcW w:w="309" w:type="pct"/>
            <w:tcBorders>
              <w:top w:val="nil"/>
              <w:left w:val="nil"/>
              <w:bottom w:val="nil"/>
              <w:right w:val="single" w:sz="8" w:space="0" w:color="000000"/>
            </w:tcBorders>
            <w:shd w:val="clear" w:color="auto" w:fill="auto"/>
            <w:vAlign w:val="center"/>
            <w:hideMark/>
          </w:tcPr>
          <w:p w14:paraId="1A06C2A3" w14:textId="6AD25EF9" w:rsidR="00D9543E" w:rsidRPr="00132F26" w:rsidRDefault="00D9543E" w:rsidP="00190562">
            <w:pPr>
              <w:jc w:val="center"/>
              <w:rPr>
                <w:sz w:val="16"/>
                <w:szCs w:val="16"/>
              </w:rPr>
            </w:pPr>
            <w:r w:rsidRPr="00132F26">
              <w:rPr>
                <w:sz w:val="16"/>
                <w:szCs w:val="16"/>
              </w:rPr>
              <w:t>Outplant/ Carcass</w:t>
            </w:r>
            <w:r w:rsidR="0015048E">
              <w:rPr>
                <w:sz w:val="16"/>
                <w:szCs w:val="16"/>
              </w:rPr>
              <w:t xml:space="preserve"> Above</w:t>
            </w:r>
          </w:p>
        </w:tc>
        <w:tc>
          <w:tcPr>
            <w:tcW w:w="309" w:type="pct"/>
            <w:tcBorders>
              <w:top w:val="nil"/>
              <w:left w:val="nil"/>
              <w:bottom w:val="nil"/>
              <w:right w:val="single" w:sz="8" w:space="0" w:color="000000"/>
            </w:tcBorders>
            <w:shd w:val="clear" w:color="auto" w:fill="auto"/>
            <w:vAlign w:val="center"/>
            <w:hideMark/>
          </w:tcPr>
          <w:p w14:paraId="1065A183" w14:textId="0E6FC311" w:rsidR="00D9543E" w:rsidRPr="00132F26" w:rsidRDefault="00D9543E" w:rsidP="00190562">
            <w:pPr>
              <w:jc w:val="center"/>
              <w:rPr>
                <w:sz w:val="16"/>
                <w:szCs w:val="16"/>
              </w:rPr>
            </w:pPr>
            <w:proofErr w:type="spellStart"/>
            <w:r w:rsidRPr="00132F26">
              <w:rPr>
                <w:sz w:val="16"/>
                <w:szCs w:val="16"/>
              </w:rPr>
              <w:t>Reintro</w:t>
            </w:r>
            <w:proofErr w:type="spellEnd"/>
            <w:r>
              <w:rPr>
                <w:sz w:val="16"/>
                <w:szCs w:val="16"/>
              </w:rPr>
              <w:t>. Above</w:t>
            </w:r>
            <w:r w:rsidRPr="00132F26">
              <w:rPr>
                <w:sz w:val="16"/>
                <w:szCs w:val="16"/>
              </w:rPr>
              <w:t>/ Carcass</w:t>
            </w:r>
            <w:r w:rsidR="0015048E">
              <w:rPr>
                <w:sz w:val="16"/>
                <w:szCs w:val="16"/>
              </w:rPr>
              <w:t xml:space="preserve"> Above</w:t>
            </w:r>
          </w:p>
        </w:tc>
        <w:tc>
          <w:tcPr>
            <w:tcW w:w="277" w:type="pct"/>
            <w:tcBorders>
              <w:top w:val="nil"/>
              <w:left w:val="nil"/>
              <w:bottom w:val="nil"/>
              <w:right w:val="single" w:sz="8" w:space="0" w:color="000000"/>
            </w:tcBorders>
            <w:shd w:val="clear" w:color="auto" w:fill="auto"/>
            <w:vAlign w:val="center"/>
            <w:hideMark/>
          </w:tcPr>
          <w:p w14:paraId="25F1DE35" w14:textId="77777777" w:rsidR="00D9543E" w:rsidRPr="00132F26" w:rsidRDefault="00D9543E" w:rsidP="00190562">
            <w:pPr>
              <w:jc w:val="center"/>
              <w:rPr>
                <w:sz w:val="16"/>
                <w:szCs w:val="16"/>
              </w:rPr>
            </w:pPr>
            <w:proofErr w:type="spellStart"/>
            <w:r w:rsidRPr="00132F26">
              <w:rPr>
                <w:sz w:val="16"/>
                <w:szCs w:val="16"/>
              </w:rPr>
              <w:t>Reintro</w:t>
            </w:r>
            <w:proofErr w:type="spellEnd"/>
            <w:r w:rsidRPr="00132F26">
              <w:rPr>
                <w:sz w:val="16"/>
                <w:szCs w:val="16"/>
              </w:rPr>
              <w:t>. Below</w:t>
            </w:r>
          </w:p>
        </w:tc>
        <w:tc>
          <w:tcPr>
            <w:tcW w:w="308" w:type="pct"/>
            <w:tcBorders>
              <w:top w:val="nil"/>
              <w:left w:val="nil"/>
              <w:bottom w:val="nil"/>
              <w:right w:val="single" w:sz="4" w:space="0" w:color="auto"/>
            </w:tcBorders>
          </w:tcPr>
          <w:p w14:paraId="4AE652E6" w14:textId="77777777" w:rsidR="00D9543E" w:rsidRPr="00132F26" w:rsidRDefault="00D9543E" w:rsidP="00190562">
            <w:pPr>
              <w:jc w:val="center"/>
              <w:rPr>
                <w:sz w:val="16"/>
                <w:szCs w:val="16"/>
              </w:rPr>
            </w:pPr>
            <w:proofErr w:type="spellStart"/>
            <w:r>
              <w:rPr>
                <w:sz w:val="16"/>
                <w:szCs w:val="16"/>
              </w:rPr>
              <w:t>Reintro</w:t>
            </w:r>
            <w:proofErr w:type="spellEnd"/>
            <w:r>
              <w:rPr>
                <w:sz w:val="16"/>
                <w:szCs w:val="16"/>
              </w:rPr>
              <w:t xml:space="preserve"> Below / Carcass</w:t>
            </w:r>
          </w:p>
        </w:tc>
        <w:tc>
          <w:tcPr>
            <w:tcW w:w="284" w:type="pct"/>
            <w:tcBorders>
              <w:top w:val="nil"/>
              <w:left w:val="single" w:sz="4" w:space="0" w:color="auto"/>
              <w:bottom w:val="nil"/>
              <w:right w:val="single" w:sz="8" w:space="0" w:color="000000"/>
            </w:tcBorders>
            <w:shd w:val="clear" w:color="auto" w:fill="auto"/>
            <w:vAlign w:val="center"/>
            <w:hideMark/>
          </w:tcPr>
          <w:p w14:paraId="01070B83" w14:textId="77777777" w:rsidR="00D9543E" w:rsidRPr="00132F26" w:rsidRDefault="00D9543E" w:rsidP="00190562">
            <w:pPr>
              <w:jc w:val="center"/>
              <w:rPr>
                <w:sz w:val="16"/>
                <w:szCs w:val="16"/>
              </w:rPr>
            </w:pPr>
            <w:r w:rsidRPr="00132F26">
              <w:rPr>
                <w:sz w:val="16"/>
                <w:szCs w:val="16"/>
              </w:rPr>
              <w:t>Carcass</w:t>
            </w:r>
          </w:p>
        </w:tc>
        <w:tc>
          <w:tcPr>
            <w:tcW w:w="357" w:type="pct"/>
            <w:tcBorders>
              <w:top w:val="nil"/>
              <w:left w:val="nil"/>
              <w:bottom w:val="nil"/>
              <w:right w:val="single" w:sz="8" w:space="0" w:color="000000"/>
            </w:tcBorders>
            <w:shd w:val="clear" w:color="auto" w:fill="auto"/>
            <w:vAlign w:val="center"/>
            <w:hideMark/>
          </w:tcPr>
          <w:p w14:paraId="06515EC9" w14:textId="77777777" w:rsidR="00D9543E" w:rsidRPr="00132F26" w:rsidRDefault="00D9543E" w:rsidP="00190562">
            <w:pPr>
              <w:jc w:val="center"/>
              <w:rPr>
                <w:sz w:val="16"/>
                <w:szCs w:val="16"/>
              </w:rPr>
            </w:pPr>
            <w:r w:rsidRPr="00132F26">
              <w:rPr>
                <w:sz w:val="16"/>
                <w:szCs w:val="16"/>
              </w:rPr>
              <w:t>Outplant</w:t>
            </w:r>
          </w:p>
        </w:tc>
        <w:tc>
          <w:tcPr>
            <w:tcW w:w="328" w:type="pct"/>
            <w:tcBorders>
              <w:top w:val="nil"/>
              <w:left w:val="nil"/>
              <w:bottom w:val="nil"/>
              <w:right w:val="single" w:sz="8" w:space="0" w:color="000000"/>
            </w:tcBorders>
            <w:shd w:val="clear" w:color="auto" w:fill="auto"/>
            <w:vAlign w:val="center"/>
            <w:hideMark/>
          </w:tcPr>
          <w:p w14:paraId="7AADEF5A" w14:textId="77777777" w:rsidR="00D9543E" w:rsidRPr="00132F26" w:rsidRDefault="00D9543E" w:rsidP="00190562">
            <w:pPr>
              <w:jc w:val="center"/>
              <w:rPr>
                <w:sz w:val="16"/>
                <w:szCs w:val="16"/>
              </w:rPr>
            </w:pPr>
            <w:proofErr w:type="spellStart"/>
            <w:r w:rsidRPr="00132F26">
              <w:rPr>
                <w:sz w:val="16"/>
                <w:szCs w:val="16"/>
              </w:rPr>
              <w:t>Reintro</w:t>
            </w:r>
            <w:proofErr w:type="spellEnd"/>
            <w:r w:rsidRPr="00132F26">
              <w:rPr>
                <w:sz w:val="16"/>
                <w:szCs w:val="16"/>
              </w:rPr>
              <w:t>.</w:t>
            </w:r>
          </w:p>
        </w:tc>
        <w:tc>
          <w:tcPr>
            <w:tcW w:w="285" w:type="pct"/>
            <w:tcBorders>
              <w:top w:val="nil"/>
              <w:left w:val="nil"/>
              <w:bottom w:val="nil"/>
              <w:right w:val="single" w:sz="8" w:space="0" w:color="000000"/>
            </w:tcBorders>
            <w:shd w:val="clear" w:color="auto" w:fill="auto"/>
            <w:vAlign w:val="center"/>
            <w:hideMark/>
          </w:tcPr>
          <w:p w14:paraId="7DC44D14" w14:textId="77777777" w:rsidR="00D9543E" w:rsidRPr="00132F26" w:rsidRDefault="00D9543E" w:rsidP="00190562">
            <w:pPr>
              <w:jc w:val="center"/>
              <w:rPr>
                <w:sz w:val="16"/>
                <w:szCs w:val="16"/>
              </w:rPr>
            </w:pPr>
            <w:r w:rsidRPr="00132F26">
              <w:rPr>
                <w:sz w:val="16"/>
                <w:szCs w:val="16"/>
              </w:rPr>
              <w:t xml:space="preserve">Carcass </w:t>
            </w:r>
          </w:p>
        </w:tc>
        <w:tc>
          <w:tcPr>
            <w:tcW w:w="279" w:type="pct"/>
            <w:tcBorders>
              <w:top w:val="single" w:sz="8" w:space="0" w:color="000000"/>
              <w:left w:val="single" w:sz="8" w:space="0" w:color="000000"/>
              <w:right w:val="single" w:sz="8" w:space="0" w:color="000000"/>
            </w:tcBorders>
            <w:vAlign w:val="center"/>
          </w:tcPr>
          <w:p w14:paraId="674AD2C1" w14:textId="316D2515" w:rsidR="00D9543E" w:rsidRPr="00132F26" w:rsidRDefault="00D9543E" w:rsidP="00870C64">
            <w:pPr>
              <w:jc w:val="center"/>
              <w:rPr>
                <w:sz w:val="16"/>
                <w:szCs w:val="16"/>
              </w:rPr>
            </w:pPr>
            <w:r>
              <w:rPr>
                <w:sz w:val="16"/>
                <w:szCs w:val="16"/>
              </w:rPr>
              <w:t>Outplant</w:t>
            </w:r>
          </w:p>
        </w:tc>
        <w:tc>
          <w:tcPr>
            <w:tcW w:w="310" w:type="pct"/>
            <w:tcBorders>
              <w:top w:val="single" w:sz="8" w:space="0" w:color="000000"/>
              <w:left w:val="single" w:sz="8" w:space="0" w:color="000000"/>
              <w:right w:val="single" w:sz="4" w:space="0" w:color="auto"/>
            </w:tcBorders>
            <w:vAlign w:val="center"/>
          </w:tcPr>
          <w:p w14:paraId="6846BD0D" w14:textId="00B90606" w:rsidR="00D9543E" w:rsidRPr="00132F26" w:rsidRDefault="00D9543E" w:rsidP="00870C64">
            <w:pPr>
              <w:jc w:val="center"/>
              <w:rPr>
                <w:sz w:val="16"/>
                <w:szCs w:val="16"/>
              </w:rPr>
            </w:pPr>
            <w:proofErr w:type="spellStart"/>
            <w:r>
              <w:rPr>
                <w:sz w:val="16"/>
                <w:szCs w:val="16"/>
              </w:rPr>
              <w:t>Reintro</w:t>
            </w:r>
            <w:proofErr w:type="spellEnd"/>
            <w:r>
              <w:rPr>
                <w:sz w:val="16"/>
                <w:szCs w:val="16"/>
              </w:rPr>
              <w:t>.</w:t>
            </w:r>
          </w:p>
        </w:tc>
        <w:tc>
          <w:tcPr>
            <w:tcW w:w="256" w:type="pct"/>
            <w:tcBorders>
              <w:top w:val="single" w:sz="4" w:space="0" w:color="auto"/>
              <w:left w:val="single" w:sz="4" w:space="0" w:color="auto"/>
              <w:right w:val="single" w:sz="4" w:space="0" w:color="auto"/>
            </w:tcBorders>
            <w:vAlign w:val="center"/>
          </w:tcPr>
          <w:p w14:paraId="0939386B" w14:textId="1722DC21" w:rsidR="00D9543E" w:rsidRPr="00132F26" w:rsidRDefault="00D9543E" w:rsidP="00D9543E">
            <w:pPr>
              <w:jc w:val="center"/>
              <w:rPr>
                <w:sz w:val="16"/>
                <w:szCs w:val="16"/>
              </w:rPr>
            </w:pPr>
            <w:r>
              <w:rPr>
                <w:sz w:val="16"/>
                <w:szCs w:val="16"/>
              </w:rPr>
              <w:t>Carcass</w:t>
            </w:r>
          </w:p>
        </w:tc>
        <w:tc>
          <w:tcPr>
            <w:tcW w:w="203" w:type="pct"/>
            <w:tcBorders>
              <w:top w:val="single" w:sz="4" w:space="0" w:color="auto"/>
              <w:left w:val="single" w:sz="4" w:space="0" w:color="auto"/>
              <w:bottom w:val="nil"/>
              <w:right w:val="single" w:sz="4" w:space="0" w:color="auto"/>
            </w:tcBorders>
          </w:tcPr>
          <w:p w14:paraId="30DE205C" w14:textId="04DC0F07" w:rsidR="00D9543E" w:rsidRPr="00132F26" w:rsidRDefault="00D9543E" w:rsidP="00190562">
            <w:pPr>
              <w:rPr>
                <w:sz w:val="16"/>
                <w:szCs w:val="16"/>
              </w:rPr>
            </w:pPr>
          </w:p>
        </w:tc>
      </w:tr>
      <w:tr w:rsidR="00D9543E" w:rsidRPr="00563458" w14:paraId="689D164C" w14:textId="77777777" w:rsidTr="009F3B25">
        <w:trPr>
          <w:trHeight w:val="475"/>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4A96D783" w14:textId="77777777" w:rsidR="00D9543E" w:rsidRPr="00132F26" w:rsidRDefault="00D9543E" w:rsidP="00190562">
            <w:pPr>
              <w:rPr>
                <w:sz w:val="16"/>
                <w:szCs w:val="16"/>
              </w:rPr>
            </w:pPr>
          </w:p>
        </w:tc>
        <w:tc>
          <w:tcPr>
            <w:tcW w:w="263" w:type="pct"/>
            <w:vMerge w:val="restart"/>
            <w:tcBorders>
              <w:top w:val="nil"/>
              <w:left w:val="single" w:sz="8" w:space="0" w:color="auto"/>
              <w:bottom w:val="single" w:sz="8" w:space="0" w:color="000000"/>
              <w:right w:val="nil"/>
            </w:tcBorders>
            <w:shd w:val="clear" w:color="auto" w:fill="auto"/>
            <w:vAlign w:val="center"/>
            <w:hideMark/>
          </w:tcPr>
          <w:p w14:paraId="17D69C93" w14:textId="77777777" w:rsidR="00D9543E" w:rsidRPr="00132F26" w:rsidRDefault="00D9543E" w:rsidP="00190562">
            <w:pPr>
              <w:rPr>
                <w:sz w:val="16"/>
                <w:szCs w:val="16"/>
              </w:rPr>
            </w:pPr>
            <w:r w:rsidRPr="00132F26">
              <w:rPr>
                <w:sz w:val="16"/>
                <w:szCs w:val="16"/>
              </w:rPr>
              <w:t xml:space="preserve">Sample type </w:t>
            </w:r>
          </w:p>
        </w:tc>
        <w:tc>
          <w:tcPr>
            <w:tcW w:w="192" w:type="pct"/>
            <w:vMerge w:val="restart"/>
            <w:tcBorders>
              <w:top w:val="nil"/>
              <w:left w:val="nil"/>
              <w:bottom w:val="nil"/>
              <w:right w:val="single" w:sz="8" w:space="0" w:color="000000"/>
            </w:tcBorders>
            <w:shd w:val="clear" w:color="auto" w:fill="auto"/>
            <w:vAlign w:val="center"/>
            <w:hideMark/>
          </w:tcPr>
          <w:p w14:paraId="1F418108" w14:textId="77777777" w:rsidR="00D9543E" w:rsidRPr="00132F26" w:rsidRDefault="00D9543E" w:rsidP="00190562">
            <w:pPr>
              <w:jc w:val="center"/>
              <w:rPr>
                <w:i/>
                <w:iCs/>
                <w:sz w:val="16"/>
                <w:szCs w:val="16"/>
              </w:rPr>
            </w:pPr>
            <w:r w:rsidRPr="00132F26">
              <w:rPr>
                <w:i/>
                <w:iCs/>
                <w:sz w:val="16"/>
                <w:szCs w:val="16"/>
              </w:rPr>
              <w:t xml:space="preserve">N </w:t>
            </w:r>
          </w:p>
        </w:tc>
        <w:tc>
          <w:tcPr>
            <w:tcW w:w="283" w:type="pct"/>
            <w:gridSpan w:val="2"/>
            <w:tcBorders>
              <w:top w:val="nil"/>
              <w:left w:val="nil"/>
              <w:bottom w:val="nil"/>
              <w:right w:val="single" w:sz="8" w:space="0" w:color="000000"/>
            </w:tcBorders>
            <w:shd w:val="clear" w:color="auto" w:fill="auto"/>
            <w:vAlign w:val="center"/>
            <w:hideMark/>
          </w:tcPr>
          <w:p w14:paraId="66FBDA1F" w14:textId="77777777" w:rsidR="00D9543E" w:rsidRDefault="00D9543E" w:rsidP="00190562">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66EBCB06" w14:textId="77777777" w:rsidR="00D9543E" w:rsidRPr="00132F26" w:rsidRDefault="00D9543E" w:rsidP="00190562">
            <w:pPr>
              <w:jc w:val="center"/>
              <w:rPr>
                <w:sz w:val="16"/>
                <w:szCs w:val="16"/>
              </w:rPr>
            </w:pPr>
            <w:r w:rsidRPr="00132F26">
              <w:rPr>
                <w:sz w:val="16"/>
                <w:szCs w:val="16"/>
              </w:rPr>
              <w:t>104</w:t>
            </w:r>
            <w:r>
              <w:rPr>
                <w:sz w:val="16"/>
                <w:szCs w:val="16"/>
              </w:rPr>
              <w:t>2</w:t>
            </w:r>
            <w:r w:rsidRPr="00132F26">
              <w:rPr>
                <w:sz w:val="16"/>
                <w:szCs w:val="16"/>
              </w:rPr>
              <w:t xml:space="preserve">) </w:t>
            </w:r>
          </w:p>
        </w:tc>
        <w:tc>
          <w:tcPr>
            <w:tcW w:w="302" w:type="pct"/>
            <w:gridSpan w:val="2"/>
            <w:tcBorders>
              <w:top w:val="nil"/>
              <w:left w:val="nil"/>
              <w:bottom w:val="nil"/>
              <w:right w:val="single" w:sz="8" w:space="0" w:color="000000"/>
            </w:tcBorders>
            <w:shd w:val="clear" w:color="auto" w:fill="auto"/>
            <w:vAlign w:val="center"/>
            <w:hideMark/>
          </w:tcPr>
          <w:p w14:paraId="7ED8975E" w14:textId="77777777" w:rsidR="00D9543E" w:rsidRDefault="00D9543E" w:rsidP="00190562">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5633EA75" w14:textId="77777777" w:rsidR="00D9543E" w:rsidRPr="00132F26" w:rsidRDefault="00D9543E" w:rsidP="00190562">
            <w:pPr>
              <w:jc w:val="center"/>
              <w:rPr>
                <w:sz w:val="16"/>
                <w:szCs w:val="16"/>
              </w:rPr>
            </w:pPr>
            <w:r w:rsidRPr="00132F26">
              <w:rPr>
                <w:sz w:val="16"/>
                <w:szCs w:val="16"/>
              </w:rPr>
              <w:t xml:space="preserve">431) </w:t>
            </w:r>
          </w:p>
        </w:tc>
        <w:tc>
          <w:tcPr>
            <w:tcW w:w="310" w:type="pct"/>
            <w:tcBorders>
              <w:top w:val="nil"/>
              <w:left w:val="nil"/>
              <w:bottom w:val="nil"/>
              <w:right w:val="single" w:sz="8" w:space="0" w:color="000000"/>
            </w:tcBorders>
            <w:shd w:val="clear" w:color="auto" w:fill="auto"/>
            <w:vAlign w:val="center"/>
            <w:hideMark/>
          </w:tcPr>
          <w:p w14:paraId="20B66758" w14:textId="77777777" w:rsidR="00D9543E" w:rsidRPr="00132F26" w:rsidRDefault="00D9543E" w:rsidP="00190562">
            <w:pPr>
              <w:rPr>
                <w:sz w:val="16"/>
                <w:szCs w:val="16"/>
              </w:rPr>
            </w:pPr>
          </w:p>
        </w:tc>
        <w:tc>
          <w:tcPr>
            <w:tcW w:w="309" w:type="pct"/>
            <w:tcBorders>
              <w:top w:val="nil"/>
              <w:left w:val="nil"/>
              <w:bottom w:val="nil"/>
              <w:right w:val="single" w:sz="8" w:space="0" w:color="000000"/>
            </w:tcBorders>
            <w:shd w:val="clear" w:color="auto" w:fill="auto"/>
            <w:vAlign w:val="center"/>
            <w:hideMark/>
          </w:tcPr>
          <w:p w14:paraId="10A75079" w14:textId="77777777" w:rsidR="00D9543E" w:rsidRPr="00132F26" w:rsidRDefault="00D9543E" w:rsidP="00190562">
            <w:pPr>
              <w:jc w:val="center"/>
              <w:rPr>
                <w:sz w:val="16"/>
                <w:szCs w:val="16"/>
              </w:rPr>
            </w:pPr>
            <w:r w:rsidRPr="00132F26">
              <w:rPr>
                <w:sz w:val="16"/>
                <w:szCs w:val="16"/>
              </w:rPr>
              <w:t> </w:t>
            </w:r>
          </w:p>
        </w:tc>
        <w:tc>
          <w:tcPr>
            <w:tcW w:w="309" w:type="pct"/>
            <w:tcBorders>
              <w:top w:val="nil"/>
              <w:left w:val="nil"/>
              <w:bottom w:val="nil"/>
              <w:right w:val="single" w:sz="8" w:space="0" w:color="000000"/>
            </w:tcBorders>
            <w:shd w:val="clear" w:color="auto" w:fill="auto"/>
            <w:vAlign w:val="center"/>
            <w:hideMark/>
          </w:tcPr>
          <w:p w14:paraId="7DC6D997" w14:textId="77777777" w:rsidR="00D9543E" w:rsidRPr="00132F26" w:rsidRDefault="00D9543E" w:rsidP="00190562">
            <w:pPr>
              <w:jc w:val="center"/>
              <w:rPr>
                <w:sz w:val="16"/>
                <w:szCs w:val="16"/>
              </w:rPr>
            </w:pPr>
            <w:r w:rsidRPr="00132F26">
              <w:rPr>
                <w:sz w:val="16"/>
                <w:szCs w:val="16"/>
              </w:rPr>
              <w:t> </w:t>
            </w:r>
          </w:p>
        </w:tc>
        <w:tc>
          <w:tcPr>
            <w:tcW w:w="277" w:type="pct"/>
            <w:tcBorders>
              <w:top w:val="nil"/>
              <w:left w:val="nil"/>
              <w:bottom w:val="nil"/>
              <w:right w:val="single" w:sz="8" w:space="0" w:color="000000"/>
            </w:tcBorders>
            <w:shd w:val="clear" w:color="auto" w:fill="auto"/>
            <w:vAlign w:val="center"/>
            <w:hideMark/>
          </w:tcPr>
          <w:p w14:paraId="5096796E" w14:textId="77777777" w:rsidR="00D9543E" w:rsidRPr="00132F26" w:rsidRDefault="00D9543E" w:rsidP="00190562">
            <w:pPr>
              <w:jc w:val="center"/>
              <w:rPr>
                <w:sz w:val="16"/>
                <w:szCs w:val="16"/>
              </w:rPr>
            </w:pPr>
            <w:r w:rsidRPr="00132F26">
              <w:rPr>
                <w:sz w:val="16"/>
                <w:szCs w:val="16"/>
              </w:rPr>
              <w:t>(</w:t>
            </w:r>
            <w:r w:rsidRPr="00132F26">
              <w:rPr>
                <w:i/>
                <w:sz w:val="16"/>
                <w:szCs w:val="16"/>
              </w:rPr>
              <w:t>N</w:t>
            </w:r>
            <w:r w:rsidRPr="00132F26">
              <w:rPr>
                <w:sz w:val="16"/>
                <w:szCs w:val="16"/>
              </w:rPr>
              <w:t xml:space="preserve"> = 148) </w:t>
            </w:r>
          </w:p>
        </w:tc>
        <w:tc>
          <w:tcPr>
            <w:tcW w:w="308" w:type="pct"/>
            <w:tcBorders>
              <w:top w:val="nil"/>
              <w:left w:val="nil"/>
              <w:bottom w:val="nil"/>
              <w:right w:val="single" w:sz="4" w:space="0" w:color="auto"/>
            </w:tcBorders>
          </w:tcPr>
          <w:p w14:paraId="37BD494D" w14:textId="77777777" w:rsidR="00D9543E" w:rsidRPr="00132F26" w:rsidRDefault="00D9543E" w:rsidP="00190562">
            <w:pPr>
              <w:jc w:val="center"/>
              <w:rPr>
                <w:sz w:val="16"/>
                <w:szCs w:val="16"/>
              </w:rPr>
            </w:pPr>
          </w:p>
        </w:tc>
        <w:tc>
          <w:tcPr>
            <w:tcW w:w="284" w:type="pct"/>
            <w:tcBorders>
              <w:top w:val="nil"/>
              <w:left w:val="single" w:sz="4" w:space="0" w:color="auto"/>
              <w:bottom w:val="nil"/>
              <w:right w:val="single" w:sz="8" w:space="0" w:color="000000"/>
            </w:tcBorders>
            <w:shd w:val="clear" w:color="auto" w:fill="auto"/>
            <w:vAlign w:val="center"/>
            <w:hideMark/>
          </w:tcPr>
          <w:p w14:paraId="73B1EEBA" w14:textId="77777777" w:rsidR="00D9543E" w:rsidRDefault="00D9543E" w:rsidP="00190562">
            <w:pPr>
              <w:jc w:val="center"/>
              <w:rPr>
                <w:sz w:val="16"/>
                <w:szCs w:val="16"/>
              </w:rPr>
            </w:pPr>
            <w:r w:rsidRPr="00132F26">
              <w:rPr>
                <w:sz w:val="16"/>
                <w:szCs w:val="16"/>
              </w:rPr>
              <w:t>(</w:t>
            </w:r>
            <w:r w:rsidRPr="00132F26">
              <w:rPr>
                <w:i/>
                <w:sz w:val="16"/>
                <w:szCs w:val="16"/>
              </w:rPr>
              <w:t>N</w:t>
            </w:r>
            <w:r w:rsidRPr="00132F26">
              <w:rPr>
                <w:sz w:val="16"/>
                <w:szCs w:val="16"/>
              </w:rPr>
              <w:t xml:space="preserve"> = </w:t>
            </w:r>
          </w:p>
          <w:p w14:paraId="0C205B05" w14:textId="77777777" w:rsidR="00D9543E" w:rsidRPr="00132F26" w:rsidRDefault="00D9543E" w:rsidP="00190562">
            <w:pPr>
              <w:jc w:val="center"/>
              <w:rPr>
                <w:sz w:val="16"/>
                <w:szCs w:val="16"/>
              </w:rPr>
            </w:pPr>
            <w:r w:rsidRPr="00132F26">
              <w:rPr>
                <w:sz w:val="16"/>
                <w:szCs w:val="16"/>
              </w:rPr>
              <w:t xml:space="preserve">34) </w:t>
            </w:r>
          </w:p>
        </w:tc>
        <w:tc>
          <w:tcPr>
            <w:tcW w:w="357" w:type="pct"/>
            <w:tcBorders>
              <w:top w:val="nil"/>
              <w:left w:val="nil"/>
              <w:bottom w:val="nil"/>
              <w:right w:val="single" w:sz="8" w:space="0" w:color="000000"/>
            </w:tcBorders>
            <w:shd w:val="clear" w:color="auto" w:fill="auto"/>
            <w:vAlign w:val="center"/>
            <w:hideMark/>
          </w:tcPr>
          <w:p w14:paraId="5050959F" w14:textId="77777777" w:rsidR="00D9543E" w:rsidRPr="00132F26" w:rsidRDefault="00D9543E" w:rsidP="00190562">
            <w:pPr>
              <w:jc w:val="center"/>
              <w:rPr>
                <w:sz w:val="16"/>
                <w:szCs w:val="16"/>
              </w:rPr>
            </w:pPr>
            <w:r w:rsidRPr="00132F26">
              <w:rPr>
                <w:sz w:val="16"/>
                <w:szCs w:val="16"/>
              </w:rPr>
              <w:t>(</w:t>
            </w:r>
            <w:r w:rsidRPr="00132F26">
              <w:rPr>
                <w:i/>
                <w:sz w:val="16"/>
                <w:szCs w:val="16"/>
              </w:rPr>
              <w:t>N</w:t>
            </w:r>
            <w:r w:rsidRPr="00132F26">
              <w:rPr>
                <w:sz w:val="16"/>
                <w:szCs w:val="16"/>
              </w:rPr>
              <w:t xml:space="preserve"> = 1310) </w:t>
            </w:r>
          </w:p>
        </w:tc>
        <w:tc>
          <w:tcPr>
            <w:tcW w:w="328" w:type="pct"/>
            <w:tcBorders>
              <w:top w:val="nil"/>
              <w:left w:val="nil"/>
              <w:bottom w:val="nil"/>
              <w:right w:val="single" w:sz="8" w:space="0" w:color="000000"/>
            </w:tcBorders>
            <w:shd w:val="clear" w:color="auto" w:fill="auto"/>
            <w:vAlign w:val="center"/>
            <w:hideMark/>
          </w:tcPr>
          <w:p w14:paraId="3E88E78D" w14:textId="77777777" w:rsidR="00D9543E" w:rsidRPr="00132F26" w:rsidRDefault="00D9543E" w:rsidP="00190562">
            <w:pPr>
              <w:jc w:val="center"/>
              <w:rPr>
                <w:sz w:val="16"/>
                <w:szCs w:val="16"/>
              </w:rPr>
            </w:pPr>
            <w:r w:rsidRPr="00132F26">
              <w:rPr>
                <w:sz w:val="16"/>
                <w:szCs w:val="16"/>
              </w:rPr>
              <w:t>(</w:t>
            </w:r>
            <w:r w:rsidRPr="00132F26">
              <w:rPr>
                <w:i/>
                <w:iCs/>
                <w:sz w:val="16"/>
                <w:szCs w:val="16"/>
              </w:rPr>
              <w:t>N</w:t>
            </w:r>
            <w:r w:rsidRPr="00E4180A">
              <w:rPr>
                <w:sz w:val="16"/>
                <w:szCs w:val="16"/>
              </w:rPr>
              <w:t xml:space="preserve"> = 5</w:t>
            </w:r>
            <w:r>
              <w:rPr>
                <w:sz w:val="16"/>
                <w:szCs w:val="16"/>
              </w:rPr>
              <w:t>20</w:t>
            </w:r>
            <w:r w:rsidRPr="00132F26">
              <w:rPr>
                <w:sz w:val="16"/>
                <w:szCs w:val="16"/>
              </w:rPr>
              <w:t xml:space="preserve">) </w:t>
            </w:r>
          </w:p>
        </w:tc>
        <w:tc>
          <w:tcPr>
            <w:tcW w:w="285" w:type="pct"/>
            <w:tcBorders>
              <w:top w:val="nil"/>
              <w:left w:val="nil"/>
              <w:bottom w:val="nil"/>
              <w:right w:val="single" w:sz="8" w:space="0" w:color="000000"/>
            </w:tcBorders>
            <w:shd w:val="clear" w:color="auto" w:fill="auto"/>
            <w:vAlign w:val="center"/>
            <w:hideMark/>
          </w:tcPr>
          <w:p w14:paraId="2527F08E" w14:textId="77777777" w:rsidR="00D9543E" w:rsidRDefault="00D9543E" w:rsidP="00190562">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08443362" w14:textId="77777777" w:rsidR="00D9543E" w:rsidRPr="00132F26" w:rsidRDefault="00D9543E" w:rsidP="00190562">
            <w:pPr>
              <w:jc w:val="center"/>
              <w:rPr>
                <w:sz w:val="16"/>
                <w:szCs w:val="16"/>
              </w:rPr>
            </w:pPr>
            <w:r w:rsidRPr="00E4180A">
              <w:rPr>
                <w:sz w:val="16"/>
                <w:szCs w:val="16"/>
              </w:rPr>
              <w:t>19</w:t>
            </w:r>
            <w:r w:rsidRPr="00132F26">
              <w:rPr>
                <w:sz w:val="16"/>
                <w:szCs w:val="16"/>
              </w:rPr>
              <w:t xml:space="preserve">) </w:t>
            </w:r>
          </w:p>
        </w:tc>
        <w:tc>
          <w:tcPr>
            <w:tcW w:w="279" w:type="pct"/>
            <w:tcBorders>
              <w:left w:val="single" w:sz="8" w:space="0" w:color="000000"/>
              <w:right w:val="single" w:sz="8" w:space="0" w:color="000000"/>
            </w:tcBorders>
            <w:vAlign w:val="center"/>
          </w:tcPr>
          <w:p w14:paraId="33A97B31" w14:textId="3E0506D6" w:rsidR="00D9543E" w:rsidRPr="00132F26" w:rsidRDefault="009F3B25" w:rsidP="009F3B25">
            <w:pPr>
              <w:jc w:val="center"/>
              <w:rPr>
                <w:sz w:val="16"/>
                <w:szCs w:val="16"/>
              </w:rPr>
            </w:pPr>
            <w:r>
              <w:rPr>
                <w:sz w:val="16"/>
                <w:szCs w:val="16"/>
              </w:rPr>
              <w:t>(</w:t>
            </w:r>
            <w:r>
              <w:rPr>
                <w:i/>
                <w:iCs/>
                <w:sz w:val="16"/>
                <w:szCs w:val="16"/>
              </w:rPr>
              <w:t>N = 1604</w:t>
            </w:r>
            <w:r>
              <w:rPr>
                <w:sz w:val="16"/>
                <w:szCs w:val="16"/>
              </w:rPr>
              <w:t>)</w:t>
            </w:r>
          </w:p>
        </w:tc>
        <w:tc>
          <w:tcPr>
            <w:tcW w:w="310" w:type="pct"/>
            <w:tcBorders>
              <w:left w:val="single" w:sz="8" w:space="0" w:color="000000"/>
              <w:right w:val="single" w:sz="4" w:space="0" w:color="auto"/>
            </w:tcBorders>
            <w:vAlign w:val="center"/>
          </w:tcPr>
          <w:p w14:paraId="3E456DCB" w14:textId="742F141F" w:rsidR="00D9543E" w:rsidRPr="00132F26" w:rsidRDefault="009F3B25" w:rsidP="009F3B25">
            <w:pPr>
              <w:jc w:val="center"/>
              <w:rPr>
                <w:sz w:val="16"/>
                <w:szCs w:val="16"/>
              </w:rPr>
            </w:pPr>
            <w:r>
              <w:rPr>
                <w:sz w:val="16"/>
                <w:szCs w:val="16"/>
              </w:rPr>
              <w:t>(</w:t>
            </w:r>
            <w:r>
              <w:rPr>
                <w:i/>
                <w:iCs/>
                <w:sz w:val="16"/>
                <w:szCs w:val="16"/>
              </w:rPr>
              <w:t>N = 505</w:t>
            </w:r>
            <w:r>
              <w:rPr>
                <w:sz w:val="16"/>
                <w:szCs w:val="16"/>
              </w:rPr>
              <w:t>)</w:t>
            </w:r>
          </w:p>
        </w:tc>
        <w:tc>
          <w:tcPr>
            <w:tcW w:w="256" w:type="pct"/>
            <w:tcBorders>
              <w:left w:val="single" w:sz="4" w:space="0" w:color="auto"/>
              <w:right w:val="single" w:sz="4" w:space="0" w:color="auto"/>
            </w:tcBorders>
            <w:vAlign w:val="center"/>
          </w:tcPr>
          <w:p w14:paraId="7BF114ED" w14:textId="35139C2C" w:rsidR="00D9543E" w:rsidRPr="00132F26" w:rsidRDefault="009F3B25" w:rsidP="009F3B25">
            <w:pPr>
              <w:jc w:val="center"/>
              <w:rPr>
                <w:sz w:val="16"/>
                <w:szCs w:val="16"/>
              </w:rPr>
            </w:pPr>
            <w:r>
              <w:rPr>
                <w:sz w:val="16"/>
                <w:szCs w:val="16"/>
              </w:rPr>
              <w:t>(</w:t>
            </w:r>
            <w:r>
              <w:rPr>
                <w:i/>
                <w:iCs/>
                <w:sz w:val="16"/>
                <w:szCs w:val="16"/>
              </w:rPr>
              <w:t>N = 14</w:t>
            </w:r>
            <w:r>
              <w:rPr>
                <w:sz w:val="16"/>
                <w:szCs w:val="16"/>
              </w:rPr>
              <w:t>)</w:t>
            </w:r>
          </w:p>
        </w:tc>
        <w:tc>
          <w:tcPr>
            <w:tcW w:w="203" w:type="pct"/>
            <w:tcBorders>
              <w:left w:val="single" w:sz="4" w:space="0" w:color="auto"/>
              <w:right w:val="single" w:sz="4" w:space="0" w:color="auto"/>
            </w:tcBorders>
            <w:vAlign w:val="center"/>
          </w:tcPr>
          <w:p w14:paraId="221D289C" w14:textId="5FA61457" w:rsidR="00D9543E" w:rsidRPr="00132F26" w:rsidRDefault="00A440D6" w:rsidP="002F6AD4">
            <w:pPr>
              <w:jc w:val="center"/>
              <w:rPr>
                <w:sz w:val="16"/>
                <w:szCs w:val="16"/>
              </w:rPr>
            </w:pPr>
            <w:r w:rsidRPr="00132F26">
              <w:rPr>
                <w:sz w:val="16"/>
                <w:szCs w:val="16"/>
              </w:rPr>
              <w:t>Assigned (%)</w:t>
            </w:r>
          </w:p>
        </w:tc>
      </w:tr>
      <w:tr w:rsidR="00A440D6" w:rsidRPr="00563458" w14:paraId="451EABB8" w14:textId="77777777" w:rsidTr="009672C5">
        <w:trPr>
          <w:trHeight w:val="465"/>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6D6D596B" w14:textId="77777777" w:rsidR="00A440D6" w:rsidRPr="00132F26" w:rsidRDefault="00A440D6" w:rsidP="00A440D6">
            <w:pPr>
              <w:rPr>
                <w:sz w:val="16"/>
                <w:szCs w:val="16"/>
              </w:rPr>
            </w:pPr>
          </w:p>
        </w:tc>
        <w:tc>
          <w:tcPr>
            <w:tcW w:w="263" w:type="pct"/>
            <w:vMerge/>
            <w:tcBorders>
              <w:top w:val="nil"/>
              <w:left w:val="single" w:sz="8" w:space="0" w:color="auto"/>
              <w:bottom w:val="single" w:sz="8" w:space="0" w:color="000000"/>
              <w:right w:val="nil"/>
            </w:tcBorders>
            <w:vAlign w:val="center"/>
            <w:hideMark/>
          </w:tcPr>
          <w:p w14:paraId="170C48B9" w14:textId="77777777" w:rsidR="00A440D6" w:rsidRPr="00132F26" w:rsidRDefault="00A440D6" w:rsidP="00A440D6">
            <w:pPr>
              <w:rPr>
                <w:sz w:val="16"/>
                <w:szCs w:val="16"/>
              </w:rPr>
            </w:pPr>
          </w:p>
        </w:tc>
        <w:tc>
          <w:tcPr>
            <w:tcW w:w="192" w:type="pct"/>
            <w:vMerge/>
            <w:tcBorders>
              <w:top w:val="nil"/>
              <w:left w:val="nil"/>
              <w:bottom w:val="nil"/>
              <w:right w:val="single" w:sz="8" w:space="0" w:color="000000"/>
            </w:tcBorders>
            <w:vAlign w:val="center"/>
            <w:hideMark/>
          </w:tcPr>
          <w:p w14:paraId="4D4E9595" w14:textId="77777777" w:rsidR="00A440D6" w:rsidRPr="00132F26" w:rsidRDefault="00A440D6" w:rsidP="00A440D6">
            <w:pPr>
              <w:rPr>
                <w:i/>
                <w:iCs/>
                <w:sz w:val="16"/>
                <w:szCs w:val="16"/>
              </w:rPr>
            </w:pPr>
          </w:p>
        </w:tc>
        <w:tc>
          <w:tcPr>
            <w:tcW w:w="283" w:type="pct"/>
            <w:gridSpan w:val="2"/>
            <w:tcBorders>
              <w:top w:val="nil"/>
              <w:left w:val="nil"/>
              <w:bottom w:val="nil"/>
              <w:right w:val="single" w:sz="8" w:space="0" w:color="000000"/>
            </w:tcBorders>
            <w:shd w:val="clear" w:color="auto" w:fill="auto"/>
            <w:vAlign w:val="center"/>
            <w:hideMark/>
          </w:tcPr>
          <w:p w14:paraId="00383300" w14:textId="4D0B364B" w:rsidR="00A440D6" w:rsidRPr="00132F26" w:rsidRDefault="00A440D6" w:rsidP="009672C5">
            <w:pPr>
              <w:jc w:val="center"/>
              <w:rPr>
                <w:sz w:val="16"/>
                <w:szCs w:val="16"/>
              </w:rPr>
            </w:pPr>
            <w:proofErr w:type="gramStart"/>
            <w:r w:rsidRPr="00132F26">
              <w:rPr>
                <w:sz w:val="16"/>
                <w:szCs w:val="16"/>
              </w:rPr>
              <w:t>P  F</w:t>
            </w:r>
            <w:proofErr w:type="gramEnd"/>
            <w:r w:rsidRPr="00132F26">
              <w:rPr>
                <w:sz w:val="16"/>
                <w:szCs w:val="16"/>
              </w:rPr>
              <w:t xml:space="preserve">  M</w:t>
            </w:r>
          </w:p>
        </w:tc>
        <w:tc>
          <w:tcPr>
            <w:tcW w:w="302" w:type="pct"/>
            <w:gridSpan w:val="2"/>
            <w:tcBorders>
              <w:top w:val="nil"/>
              <w:left w:val="nil"/>
              <w:bottom w:val="nil"/>
              <w:right w:val="single" w:sz="8" w:space="0" w:color="000000"/>
            </w:tcBorders>
            <w:shd w:val="clear" w:color="auto" w:fill="auto"/>
            <w:vAlign w:val="center"/>
            <w:hideMark/>
          </w:tcPr>
          <w:p w14:paraId="070941E6" w14:textId="422EA98C" w:rsidR="00A440D6" w:rsidRPr="00132F26" w:rsidRDefault="00A440D6" w:rsidP="009672C5">
            <w:pPr>
              <w:jc w:val="center"/>
              <w:rPr>
                <w:sz w:val="16"/>
                <w:szCs w:val="16"/>
              </w:rPr>
            </w:pPr>
            <w:r w:rsidRPr="00132F26">
              <w:rPr>
                <w:sz w:val="16"/>
                <w:szCs w:val="16"/>
              </w:rPr>
              <w:t>P   F   M</w:t>
            </w:r>
          </w:p>
        </w:tc>
        <w:tc>
          <w:tcPr>
            <w:tcW w:w="310" w:type="pct"/>
            <w:tcBorders>
              <w:top w:val="nil"/>
              <w:left w:val="nil"/>
              <w:bottom w:val="nil"/>
              <w:right w:val="single" w:sz="8" w:space="0" w:color="000000"/>
            </w:tcBorders>
            <w:shd w:val="clear" w:color="auto" w:fill="auto"/>
            <w:vAlign w:val="center"/>
            <w:hideMark/>
          </w:tcPr>
          <w:p w14:paraId="0931BF32" w14:textId="77777777" w:rsidR="00A440D6" w:rsidRPr="00132F26" w:rsidRDefault="00A440D6" w:rsidP="009672C5">
            <w:pPr>
              <w:jc w:val="center"/>
              <w:rPr>
                <w:sz w:val="16"/>
                <w:szCs w:val="16"/>
              </w:rPr>
            </w:pPr>
            <w:r w:rsidRPr="00132F26">
              <w:rPr>
                <w:sz w:val="16"/>
                <w:szCs w:val="16"/>
              </w:rPr>
              <w:t>M/</w:t>
            </w:r>
            <w:proofErr w:type="gramStart"/>
            <w:r w:rsidRPr="00132F26">
              <w:rPr>
                <w:sz w:val="16"/>
                <w:szCs w:val="16"/>
              </w:rPr>
              <w:t>F  F</w:t>
            </w:r>
            <w:proofErr w:type="gramEnd"/>
            <w:r w:rsidRPr="00132F26">
              <w:rPr>
                <w:sz w:val="16"/>
                <w:szCs w:val="16"/>
              </w:rPr>
              <w:t>/M</w:t>
            </w:r>
          </w:p>
        </w:tc>
        <w:tc>
          <w:tcPr>
            <w:tcW w:w="309" w:type="pct"/>
            <w:tcBorders>
              <w:top w:val="nil"/>
              <w:left w:val="nil"/>
              <w:bottom w:val="nil"/>
              <w:right w:val="single" w:sz="8" w:space="0" w:color="000000"/>
            </w:tcBorders>
            <w:shd w:val="clear" w:color="auto" w:fill="auto"/>
            <w:vAlign w:val="center"/>
            <w:hideMark/>
          </w:tcPr>
          <w:p w14:paraId="54808A37" w14:textId="77777777" w:rsidR="00A440D6" w:rsidRPr="00132F26" w:rsidRDefault="00A440D6" w:rsidP="009672C5">
            <w:pPr>
              <w:jc w:val="center"/>
              <w:rPr>
                <w:sz w:val="16"/>
                <w:szCs w:val="16"/>
              </w:rPr>
            </w:pPr>
            <w:r w:rsidRPr="00132F26">
              <w:rPr>
                <w:sz w:val="16"/>
                <w:szCs w:val="16"/>
              </w:rPr>
              <w:t>M/</w:t>
            </w:r>
            <w:proofErr w:type="gramStart"/>
            <w:r w:rsidRPr="00132F26">
              <w:rPr>
                <w:sz w:val="16"/>
                <w:szCs w:val="16"/>
              </w:rPr>
              <w:t>F  F</w:t>
            </w:r>
            <w:proofErr w:type="gramEnd"/>
            <w:r w:rsidRPr="00132F26">
              <w:rPr>
                <w:sz w:val="16"/>
                <w:szCs w:val="16"/>
              </w:rPr>
              <w:t>/M</w:t>
            </w:r>
          </w:p>
        </w:tc>
        <w:tc>
          <w:tcPr>
            <w:tcW w:w="309" w:type="pct"/>
            <w:tcBorders>
              <w:top w:val="nil"/>
              <w:left w:val="nil"/>
              <w:bottom w:val="nil"/>
              <w:right w:val="single" w:sz="8" w:space="0" w:color="000000"/>
            </w:tcBorders>
            <w:shd w:val="clear" w:color="auto" w:fill="auto"/>
            <w:vAlign w:val="center"/>
            <w:hideMark/>
          </w:tcPr>
          <w:p w14:paraId="62433F3E" w14:textId="77777777" w:rsidR="00A440D6" w:rsidRPr="00132F26" w:rsidRDefault="00A440D6" w:rsidP="009672C5">
            <w:pPr>
              <w:jc w:val="center"/>
              <w:rPr>
                <w:sz w:val="16"/>
                <w:szCs w:val="16"/>
              </w:rPr>
            </w:pPr>
            <w:r w:rsidRPr="00132F26">
              <w:rPr>
                <w:sz w:val="16"/>
                <w:szCs w:val="16"/>
              </w:rPr>
              <w:t>M/</w:t>
            </w:r>
            <w:proofErr w:type="gramStart"/>
            <w:r w:rsidRPr="00132F26">
              <w:rPr>
                <w:sz w:val="16"/>
                <w:szCs w:val="16"/>
              </w:rPr>
              <w:t>F  F</w:t>
            </w:r>
            <w:proofErr w:type="gramEnd"/>
            <w:r w:rsidRPr="00132F26">
              <w:rPr>
                <w:sz w:val="16"/>
                <w:szCs w:val="16"/>
              </w:rPr>
              <w:t>/M</w:t>
            </w:r>
          </w:p>
        </w:tc>
        <w:tc>
          <w:tcPr>
            <w:tcW w:w="277" w:type="pct"/>
            <w:tcBorders>
              <w:top w:val="nil"/>
              <w:left w:val="nil"/>
              <w:bottom w:val="nil"/>
              <w:right w:val="single" w:sz="8" w:space="0" w:color="000000"/>
            </w:tcBorders>
            <w:shd w:val="clear" w:color="auto" w:fill="auto"/>
            <w:vAlign w:val="center"/>
            <w:hideMark/>
          </w:tcPr>
          <w:p w14:paraId="48DE099C" w14:textId="132B3295" w:rsidR="00A440D6" w:rsidRPr="00132F26" w:rsidRDefault="00A440D6" w:rsidP="009672C5">
            <w:pPr>
              <w:jc w:val="center"/>
              <w:rPr>
                <w:sz w:val="16"/>
                <w:szCs w:val="16"/>
              </w:rPr>
            </w:pPr>
            <w:proofErr w:type="gramStart"/>
            <w:r w:rsidRPr="00132F26">
              <w:rPr>
                <w:sz w:val="16"/>
                <w:szCs w:val="16"/>
              </w:rPr>
              <w:t>P  F</w:t>
            </w:r>
            <w:proofErr w:type="gramEnd"/>
            <w:r w:rsidRPr="00132F26">
              <w:rPr>
                <w:sz w:val="16"/>
                <w:szCs w:val="16"/>
              </w:rPr>
              <w:t xml:space="preserve">  M</w:t>
            </w:r>
          </w:p>
        </w:tc>
        <w:tc>
          <w:tcPr>
            <w:tcW w:w="308" w:type="pct"/>
            <w:tcBorders>
              <w:top w:val="nil"/>
              <w:left w:val="nil"/>
              <w:bottom w:val="single" w:sz="8" w:space="0" w:color="auto"/>
              <w:right w:val="single" w:sz="4" w:space="0" w:color="auto"/>
            </w:tcBorders>
            <w:vAlign w:val="center"/>
          </w:tcPr>
          <w:p w14:paraId="333B669D" w14:textId="77777777" w:rsidR="00A440D6" w:rsidRPr="00132F26" w:rsidRDefault="00A440D6" w:rsidP="009672C5">
            <w:pPr>
              <w:rPr>
                <w:sz w:val="16"/>
                <w:szCs w:val="16"/>
              </w:rPr>
            </w:pPr>
            <w:r>
              <w:rPr>
                <w:sz w:val="16"/>
                <w:szCs w:val="16"/>
              </w:rPr>
              <w:t>M/F F/M</w:t>
            </w:r>
          </w:p>
        </w:tc>
        <w:tc>
          <w:tcPr>
            <w:tcW w:w="284" w:type="pct"/>
            <w:tcBorders>
              <w:top w:val="nil"/>
              <w:left w:val="single" w:sz="4" w:space="0" w:color="auto"/>
              <w:bottom w:val="nil"/>
              <w:right w:val="single" w:sz="8" w:space="0" w:color="000000"/>
            </w:tcBorders>
            <w:shd w:val="clear" w:color="auto" w:fill="auto"/>
            <w:vAlign w:val="center"/>
            <w:hideMark/>
          </w:tcPr>
          <w:p w14:paraId="08DC6E81" w14:textId="7B4045FB" w:rsidR="00A440D6" w:rsidRPr="00132F26" w:rsidRDefault="00A440D6" w:rsidP="009672C5">
            <w:pPr>
              <w:jc w:val="center"/>
              <w:rPr>
                <w:sz w:val="16"/>
                <w:szCs w:val="16"/>
              </w:rPr>
            </w:pPr>
            <w:r w:rsidRPr="00132F26">
              <w:rPr>
                <w:sz w:val="16"/>
                <w:szCs w:val="16"/>
              </w:rPr>
              <w:t>P   F   M</w:t>
            </w:r>
          </w:p>
        </w:tc>
        <w:tc>
          <w:tcPr>
            <w:tcW w:w="357" w:type="pct"/>
            <w:tcBorders>
              <w:top w:val="nil"/>
              <w:left w:val="nil"/>
              <w:bottom w:val="nil"/>
              <w:right w:val="single" w:sz="8" w:space="0" w:color="000000"/>
            </w:tcBorders>
            <w:shd w:val="clear" w:color="auto" w:fill="auto"/>
            <w:vAlign w:val="center"/>
            <w:hideMark/>
          </w:tcPr>
          <w:p w14:paraId="0B87F9B2" w14:textId="6BC9B5CD" w:rsidR="00A440D6" w:rsidRPr="00132F26" w:rsidRDefault="00A440D6" w:rsidP="009672C5">
            <w:pPr>
              <w:jc w:val="center"/>
              <w:rPr>
                <w:sz w:val="16"/>
                <w:szCs w:val="16"/>
              </w:rPr>
            </w:pPr>
            <w:r w:rsidRPr="00132F26">
              <w:rPr>
                <w:sz w:val="16"/>
                <w:szCs w:val="16"/>
              </w:rPr>
              <w:t xml:space="preserve">P  </w:t>
            </w:r>
            <w:r>
              <w:rPr>
                <w:sz w:val="16"/>
                <w:szCs w:val="16"/>
              </w:rPr>
              <w:t xml:space="preserve">  </w:t>
            </w:r>
            <w:r w:rsidRPr="00132F26">
              <w:rPr>
                <w:sz w:val="16"/>
                <w:szCs w:val="16"/>
              </w:rPr>
              <w:t xml:space="preserve"> F  </w:t>
            </w:r>
            <w:r>
              <w:rPr>
                <w:sz w:val="16"/>
                <w:szCs w:val="16"/>
              </w:rPr>
              <w:t xml:space="preserve"> </w:t>
            </w:r>
            <w:r w:rsidRPr="00132F26">
              <w:rPr>
                <w:sz w:val="16"/>
                <w:szCs w:val="16"/>
              </w:rPr>
              <w:t xml:space="preserve"> M</w:t>
            </w:r>
          </w:p>
        </w:tc>
        <w:tc>
          <w:tcPr>
            <w:tcW w:w="328" w:type="pct"/>
            <w:tcBorders>
              <w:top w:val="nil"/>
              <w:left w:val="nil"/>
              <w:bottom w:val="nil"/>
              <w:right w:val="single" w:sz="8" w:space="0" w:color="000000"/>
            </w:tcBorders>
            <w:shd w:val="clear" w:color="auto" w:fill="auto"/>
            <w:vAlign w:val="center"/>
            <w:hideMark/>
          </w:tcPr>
          <w:p w14:paraId="7A82E94B" w14:textId="345070FC" w:rsidR="00A440D6" w:rsidRPr="00132F26" w:rsidRDefault="00A440D6" w:rsidP="009672C5">
            <w:pPr>
              <w:jc w:val="center"/>
              <w:rPr>
                <w:sz w:val="16"/>
                <w:szCs w:val="16"/>
              </w:rPr>
            </w:pPr>
            <w:r w:rsidRPr="00132F26">
              <w:rPr>
                <w:sz w:val="16"/>
                <w:szCs w:val="16"/>
              </w:rPr>
              <w:t>P   F   M</w:t>
            </w:r>
          </w:p>
        </w:tc>
        <w:tc>
          <w:tcPr>
            <w:tcW w:w="285" w:type="pct"/>
            <w:tcBorders>
              <w:top w:val="nil"/>
              <w:left w:val="nil"/>
              <w:bottom w:val="nil"/>
              <w:right w:val="single" w:sz="8" w:space="0" w:color="000000"/>
            </w:tcBorders>
            <w:shd w:val="clear" w:color="auto" w:fill="auto"/>
            <w:vAlign w:val="center"/>
            <w:hideMark/>
          </w:tcPr>
          <w:p w14:paraId="0B3CD4F7" w14:textId="0D0B429A" w:rsidR="00A440D6" w:rsidRPr="00132F26" w:rsidRDefault="00A440D6" w:rsidP="009672C5">
            <w:pPr>
              <w:jc w:val="center"/>
              <w:rPr>
                <w:sz w:val="16"/>
                <w:szCs w:val="16"/>
              </w:rPr>
            </w:pPr>
            <w:r w:rsidRPr="00132F26">
              <w:rPr>
                <w:sz w:val="16"/>
                <w:szCs w:val="16"/>
              </w:rPr>
              <w:t>P   F   M</w:t>
            </w:r>
          </w:p>
        </w:tc>
        <w:tc>
          <w:tcPr>
            <w:tcW w:w="279" w:type="pct"/>
            <w:tcBorders>
              <w:left w:val="single" w:sz="8" w:space="0" w:color="000000"/>
              <w:bottom w:val="single" w:sz="8" w:space="0" w:color="auto"/>
              <w:right w:val="single" w:sz="8" w:space="0" w:color="000000"/>
            </w:tcBorders>
            <w:vAlign w:val="center"/>
          </w:tcPr>
          <w:p w14:paraId="618B7453" w14:textId="0406B343" w:rsidR="00A440D6" w:rsidRPr="00132F26" w:rsidRDefault="00A440D6" w:rsidP="009672C5">
            <w:pPr>
              <w:jc w:val="center"/>
              <w:rPr>
                <w:sz w:val="16"/>
                <w:szCs w:val="16"/>
              </w:rPr>
            </w:pPr>
            <w:proofErr w:type="gramStart"/>
            <w:r w:rsidRPr="00132F26">
              <w:rPr>
                <w:sz w:val="16"/>
                <w:szCs w:val="16"/>
              </w:rPr>
              <w:t>P  F</w:t>
            </w:r>
            <w:proofErr w:type="gramEnd"/>
            <w:r w:rsidRPr="00132F26">
              <w:rPr>
                <w:sz w:val="16"/>
                <w:szCs w:val="16"/>
              </w:rPr>
              <w:t xml:space="preserve">  M</w:t>
            </w:r>
          </w:p>
        </w:tc>
        <w:tc>
          <w:tcPr>
            <w:tcW w:w="310" w:type="pct"/>
            <w:tcBorders>
              <w:left w:val="single" w:sz="8" w:space="0" w:color="000000"/>
              <w:bottom w:val="single" w:sz="8" w:space="0" w:color="auto"/>
              <w:right w:val="single" w:sz="4" w:space="0" w:color="auto"/>
            </w:tcBorders>
            <w:vAlign w:val="center"/>
          </w:tcPr>
          <w:p w14:paraId="5E9677DA" w14:textId="1017D65A" w:rsidR="00A440D6" w:rsidRPr="00132F26" w:rsidRDefault="00A440D6" w:rsidP="009672C5">
            <w:pPr>
              <w:jc w:val="center"/>
              <w:rPr>
                <w:sz w:val="16"/>
                <w:szCs w:val="16"/>
              </w:rPr>
            </w:pPr>
            <w:r w:rsidRPr="00132F26">
              <w:rPr>
                <w:sz w:val="16"/>
                <w:szCs w:val="16"/>
              </w:rPr>
              <w:t>P   F   M</w:t>
            </w:r>
          </w:p>
        </w:tc>
        <w:tc>
          <w:tcPr>
            <w:tcW w:w="256" w:type="pct"/>
            <w:tcBorders>
              <w:left w:val="single" w:sz="4" w:space="0" w:color="auto"/>
              <w:bottom w:val="single" w:sz="4" w:space="0" w:color="auto"/>
              <w:right w:val="single" w:sz="4" w:space="0" w:color="auto"/>
            </w:tcBorders>
            <w:vAlign w:val="center"/>
          </w:tcPr>
          <w:p w14:paraId="63ED6B4B" w14:textId="7D86F955" w:rsidR="00A440D6" w:rsidRPr="00132F26" w:rsidRDefault="00A440D6" w:rsidP="009672C5">
            <w:pPr>
              <w:jc w:val="center"/>
              <w:rPr>
                <w:sz w:val="16"/>
                <w:szCs w:val="16"/>
              </w:rPr>
            </w:pPr>
            <w:proofErr w:type="gramStart"/>
            <w:r w:rsidRPr="00132F26">
              <w:rPr>
                <w:sz w:val="16"/>
                <w:szCs w:val="16"/>
              </w:rPr>
              <w:t>P  F</w:t>
            </w:r>
            <w:proofErr w:type="gramEnd"/>
            <w:r w:rsidRPr="00132F26">
              <w:rPr>
                <w:sz w:val="16"/>
                <w:szCs w:val="16"/>
              </w:rPr>
              <w:t xml:space="preserve">  M</w:t>
            </w:r>
          </w:p>
        </w:tc>
        <w:tc>
          <w:tcPr>
            <w:tcW w:w="203" w:type="pct"/>
            <w:tcBorders>
              <w:left w:val="single" w:sz="4" w:space="0" w:color="auto"/>
              <w:bottom w:val="single" w:sz="4" w:space="0" w:color="auto"/>
              <w:right w:val="single" w:sz="4" w:space="0" w:color="auto"/>
            </w:tcBorders>
            <w:vAlign w:val="center"/>
          </w:tcPr>
          <w:p w14:paraId="7EE7920B" w14:textId="6ABCB15F" w:rsidR="00A440D6" w:rsidRPr="00132F26" w:rsidRDefault="00A440D6" w:rsidP="009672C5">
            <w:pPr>
              <w:jc w:val="center"/>
              <w:rPr>
                <w:sz w:val="16"/>
                <w:szCs w:val="16"/>
              </w:rPr>
            </w:pPr>
          </w:p>
        </w:tc>
      </w:tr>
      <w:tr w:rsidR="00A440D6" w:rsidRPr="00563458" w14:paraId="4ECEA575" w14:textId="77777777" w:rsidTr="002F6AD4">
        <w:trPr>
          <w:trHeight w:val="403"/>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44AE853D" w14:textId="77777777" w:rsidR="00A440D6" w:rsidRPr="00132F26" w:rsidRDefault="00A440D6" w:rsidP="00A440D6">
            <w:pPr>
              <w:rPr>
                <w:sz w:val="16"/>
                <w:szCs w:val="16"/>
              </w:rPr>
            </w:pPr>
          </w:p>
        </w:tc>
        <w:tc>
          <w:tcPr>
            <w:tcW w:w="263" w:type="pct"/>
            <w:tcBorders>
              <w:top w:val="nil"/>
              <w:left w:val="nil"/>
              <w:bottom w:val="single" w:sz="4" w:space="0" w:color="auto"/>
              <w:right w:val="nil"/>
            </w:tcBorders>
            <w:shd w:val="clear" w:color="auto" w:fill="auto"/>
            <w:vAlign w:val="center"/>
            <w:hideMark/>
          </w:tcPr>
          <w:p w14:paraId="763A555D" w14:textId="77777777" w:rsidR="00A440D6" w:rsidRPr="00132F26" w:rsidRDefault="00A440D6" w:rsidP="00A440D6">
            <w:pPr>
              <w:rPr>
                <w:sz w:val="16"/>
                <w:szCs w:val="16"/>
              </w:rPr>
            </w:pPr>
            <w:proofErr w:type="spellStart"/>
            <w:r w:rsidRPr="00132F26">
              <w:rPr>
                <w:sz w:val="16"/>
                <w:szCs w:val="16"/>
              </w:rPr>
              <w:t>Reintro</w:t>
            </w:r>
            <w:proofErr w:type="spellEnd"/>
            <w:r w:rsidRPr="00132F26">
              <w:rPr>
                <w:sz w:val="16"/>
                <w:szCs w:val="16"/>
              </w:rPr>
              <w:t>.</w:t>
            </w:r>
          </w:p>
        </w:tc>
        <w:tc>
          <w:tcPr>
            <w:tcW w:w="192" w:type="pct"/>
            <w:tcBorders>
              <w:top w:val="single" w:sz="8" w:space="0" w:color="auto"/>
              <w:left w:val="nil"/>
              <w:bottom w:val="single" w:sz="4" w:space="0" w:color="auto"/>
              <w:right w:val="single" w:sz="8" w:space="0" w:color="000000"/>
            </w:tcBorders>
            <w:shd w:val="clear" w:color="auto" w:fill="auto"/>
            <w:vAlign w:val="center"/>
            <w:hideMark/>
          </w:tcPr>
          <w:p w14:paraId="36E9D9AE" w14:textId="500511DC" w:rsidR="00A440D6" w:rsidRPr="00132F26" w:rsidRDefault="00A440D6" w:rsidP="00A440D6">
            <w:pPr>
              <w:rPr>
                <w:sz w:val="16"/>
                <w:szCs w:val="16"/>
              </w:rPr>
            </w:pPr>
            <w:r>
              <w:rPr>
                <w:sz w:val="16"/>
                <w:szCs w:val="16"/>
              </w:rPr>
              <w:t>1593</w:t>
            </w:r>
          </w:p>
        </w:tc>
        <w:tc>
          <w:tcPr>
            <w:tcW w:w="283" w:type="pct"/>
            <w:gridSpan w:val="2"/>
            <w:tcBorders>
              <w:top w:val="single" w:sz="8" w:space="0" w:color="auto"/>
              <w:left w:val="nil"/>
              <w:bottom w:val="single" w:sz="4" w:space="0" w:color="auto"/>
              <w:right w:val="single" w:sz="8" w:space="0" w:color="000000"/>
            </w:tcBorders>
            <w:shd w:val="clear" w:color="auto" w:fill="auto"/>
            <w:vAlign w:val="center"/>
            <w:hideMark/>
          </w:tcPr>
          <w:p w14:paraId="629B9F41" w14:textId="1B0EC0EB" w:rsidR="00A440D6" w:rsidRPr="00132F26" w:rsidRDefault="00A440D6" w:rsidP="00A440D6">
            <w:pPr>
              <w:rPr>
                <w:sz w:val="16"/>
                <w:szCs w:val="16"/>
              </w:rPr>
            </w:pPr>
            <w:r>
              <w:rPr>
                <w:sz w:val="16"/>
                <w:szCs w:val="16"/>
              </w:rPr>
              <w:t>55 21 19</w:t>
            </w:r>
          </w:p>
        </w:tc>
        <w:tc>
          <w:tcPr>
            <w:tcW w:w="302" w:type="pct"/>
            <w:gridSpan w:val="2"/>
            <w:tcBorders>
              <w:top w:val="single" w:sz="8" w:space="0" w:color="auto"/>
              <w:left w:val="nil"/>
              <w:bottom w:val="single" w:sz="4" w:space="0" w:color="auto"/>
              <w:right w:val="single" w:sz="8" w:space="0" w:color="000000"/>
            </w:tcBorders>
            <w:shd w:val="clear" w:color="auto" w:fill="auto"/>
            <w:vAlign w:val="center"/>
            <w:hideMark/>
          </w:tcPr>
          <w:p w14:paraId="073963BF" w14:textId="54EE5625" w:rsidR="00A440D6" w:rsidRPr="00132F26" w:rsidRDefault="00A440D6" w:rsidP="00A440D6">
            <w:pPr>
              <w:rPr>
                <w:sz w:val="16"/>
                <w:szCs w:val="16"/>
              </w:rPr>
            </w:pPr>
            <w:r>
              <w:rPr>
                <w:sz w:val="16"/>
                <w:szCs w:val="16"/>
              </w:rPr>
              <w:t>34</w:t>
            </w:r>
            <w:r w:rsidR="002F6AD4">
              <w:rPr>
                <w:sz w:val="16"/>
                <w:szCs w:val="16"/>
              </w:rPr>
              <w:t xml:space="preserve"> </w:t>
            </w:r>
            <w:r>
              <w:rPr>
                <w:sz w:val="16"/>
                <w:szCs w:val="16"/>
              </w:rPr>
              <w:t>13 11</w:t>
            </w:r>
          </w:p>
        </w:tc>
        <w:tc>
          <w:tcPr>
            <w:tcW w:w="310" w:type="pct"/>
            <w:tcBorders>
              <w:top w:val="single" w:sz="8" w:space="0" w:color="auto"/>
              <w:left w:val="nil"/>
              <w:bottom w:val="single" w:sz="4" w:space="0" w:color="auto"/>
              <w:right w:val="single" w:sz="8" w:space="0" w:color="000000"/>
            </w:tcBorders>
            <w:shd w:val="clear" w:color="auto" w:fill="auto"/>
            <w:vAlign w:val="center"/>
            <w:hideMark/>
          </w:tcPr>
          <w:p w14:paraId="3FB455C7" w14:textId="55584D91" w:rsidR="00A440D6" w:rsidRPr="00D9144B" w:rsidRDefault="00A440D6" w:rsidP="00A440D6">
            <w:pPr>
              <w:jc w:val="center"/>
              <w:rPr>
                <w:sz w:val="16"/>
                <w:szCs w:val="16"/>
              </w:rPr>
            </w:pPr>
            <w:r>
              <w:rPr>
                <w:sz w:val="16"/>
                <w:szCs w:val="16"/>
              </w:rPr>
              <w:t xml:space="preserve">8 </w:t>
            </w:r>
            <w:r w:rsidRPr="00D9144B">
              <w:rPr>
                <w:sz w:val="16"/>
                <w:szCs w:val="16"/>
              </w:rPr>
              <w:t xml:space="preserve">   </w:t>
            </w:r>
            <w:r>
              <w:rPr>
                <w:sz w:val="16"/>
                <w:szCs w:val="16"/>
              </w:rPr>
              <w:t>48</w:t>
            </w:r>
          </w:p>
        </w:tc>
        <w:tc>
          <w:tcPr>
            <w:tcW w:w="309" w:type="pct"/>
            <w:tcBorders>
              <w:top w:val="single" w:sz="8" w:space="0" w:color="auto"/>
              <w:left w:val="nil"/>
              <w:bottom w:val="single" w:sz="4" w:space="0" w:color="auto"/>
              <w:right w:val="single" w:sz="8" w:space="0" w:color="000000"/>
            </w:tcBorders>
            <w:shd w:val="clear" w:color="auto" w:fill="auto"/>
            <w:vAlign w:val="center"/>
            <w:hideMark/>
          </w:tcPr>
          <w:p w14:paraId="044B8066" w14:textId="4256AA47" w:rsidR="00A440D6" w:rsidRPr="00132F26" w:rsidRDefault="00A440D6" w:rsidP="00A440D6">
            <w:pPr>
              <w:jc w:val="center"/>
              <w:rPr>
                <w:sz w:val="16"/>
                <w:szCs w:val="16"/>
              </w:rPr>
            </w:pPr>
            <w:r>
              <w:rPr>
                <w:sz w:val="16"/>
                <w:szCs w:val="16"/>
              </w:rPr>
              <w:t>0</w:t>
            </w:r>
            <w:r w:rsidRPr="00132F26">
              <w:rPr>
                <w:sz w:val="16"/>
                <w:szCs w:val="16"/>
              </w:rPr>
              <w:t xml:space="preserve">     </w:t>
            </w:r>
            <w:r>
              <w:rPr>
                <w:sz w:val="16"/>
                <w:szCs w:val="16"/>
              </w:rPr>
              <w:t>0</w:t>
            </w:r>
          </w:p>
        </w:tc>
        <w:tc>
          <w:tcPr>
            <w:tcW w:w="309" w:type="pct"/>
            <w:tcBorders>
              <w:top w:val="single" w:sz="8" w:space="0" w:color="auto"/>
              <w:left w:val="nil"/>
              <w:bottom w:val="single" w:sz="4" w:space="0" w:color="auto"/>
              <w:right w:val="single" w:sz="8" w:space="0" w:color="000000"/>
            </w:tcBorders>
            <w:shd w:val="clear" w:color="auto" w:fill="auto"/>
            <w:vAlign w:val="center"/>
            <w:hideMark/>
          </w:tcPr>
          <w:p w14:paraId="5F897902" w14:textId="7F453238" w:rsidR="00A440D6" w:rsidRPr="00132F26" w:rsidRDefault="00A440D6" w:rsidP="00A440D6">
            <w:pPr>
              <w:jc w:val="center"/>
              <w:rPr>
                <w:sz w:val="16"/>
                <w:szCs w:val="16"/>
              </w:rPr>
            </w:pPr>
            <w:r w:rsidRPr="00132F26">
              <w:rPr>
                <w:sz w:val="16"/>
                <w:szCs w:val="16"/>
              </w:rPr>
              <w:t xml:space="preserve">0    </w:t>
            </w:r>
            <w:r>
              <w:rPr>
                <w:sz w:val="16"/>
                <w:szCs w:val="16"/>
              </w:rPr>
              <w:t>2</w:t>
            </w:r>
          </w:p>
        </w:tc>
        <w:tc>
          <w:tcPr>
            <w:tcW w:w="277" w:type="pct"/>
            <w:tcBorders>
              <w:top w:val="single" w:sz="8" w:space="0" w:color="auto"/>
              <w:left w:val="nil"/>
              <w:bottom w:val="single" w:sz="4" w:space="0" w:color="auto"/>
              <w:right w:val="single" w:sz="8" w:space="0" w:color="000000"/>
            </w:tcBorders>
            <w:shd w:val="clear" w:color="auto" w:fill="auto"/>
            <w:vAlign w:val="center"/>
            <w:hideMark/>
          </w:tcPr>
          <w:p w14:paraId="37F42528" w14:textId="47084DC2" w:rsidR="00A440D6" w:rsidRPr="00132F26" w:rsidRDefault="00A440D6" w:rsidP="00A440D6">
            <w:pPr>
              <w:rPr>
                <w:sz w:val="16"/>
                <w:szCs w:val="16"/>
              </w:rPr>
            </w:pPr>
            <w:r>
              <w:rPr>
                <w:sz w:val="16"/>
                <w:szCs w:val="16"/>
              </w:rPr>
              <w:t>1</w:t>
            </w:r>
            <w:r w:rsidRPr="00132F26">
              <w:rPr>
                <w:sz w:val="16"/>
                <w:szCs w:val="16"/>
              </w:rPr>
              <w:t xml:space="preserve"> </w:t>
            </w:r>
            <w:r>
              <w:rPr>
                <w:sz w:val="16"/>
                <w:szCs w:val="16"/>
              </w:rPr>
              <w:t xml:space="preserve">  1 </w:t>
            </w:r>
            <w:r w:rsidRPr="00132F26">
              <w:rPr>
                <w:sz w:val="16"/>
                <w:szCs w:val="16"/>
              </w:rPr>
              <w:t xml:space="preserve"> </w:t>
            </w:r>
            <w:r>
              <w:rPr>
                <w:sz w:val="16"/>
                <w:szCs w:val="16"/>
              </w:rPr>
              <w:t xml:space="preserve"> 3 </w:t>
            </w:r>
          </w:p>
        </w:tc>
        <w:tc>
          <w:tcPr>
            <w:tcW w:w="308" w:type="pct"/>
            <w:tcBorders>
              <w:top w:val="single" w:sz="8" w:space="0" w:color="auto"/>
              <w:left w:val="nil"/>
              <w:bottom w:val="single" w:sz="4" w:space="0" w:color="auto"/>
              <w:right w:val="single" w:sz="4" w:space="0" w:color="auto"/>
            </w:tcBorders>
            <w:vAlign w:val="center"/>
          </w:tcPr>
          <w:p w14:paraId="2C424ACC" w14:textId="133AA013" w:rsidR="00A440D6" w:rsidRPr="00132F26" w:rsidRDefault="00A440D6" w:rsidP="00A440D6">
            <w:pPr>
              <w:jc w:val="center"/>
              <w:rPr>
                <w:sz w:val="16"/>
                <w:szCs w:val="16"/>
              </w:rPr>
            </w:pPr>
            <w:r>
              <w:rPr>
                <w:sz w:val="16"/>
                <w:szCs w:val="16"/>
              </w:rPr>
              <w:t>0     0</w:t>
            </w:r>
          </w:p>
        </w:tc>
        <w:tc>
          <w:tcPr>
            <w:tcW w:w="284" w:type="pct"/>
            <w:tcBorders>
              <w:top w:val="single" w:sz="8" w:space="0" w:color="auto"/>
              <w:left w:val="single" w:sz="4" w:space="0" w:color="auto"/>
              <w:bottom w:val="single" w:sz="4" w:space="0" w:color="auto"/>
              <w:right w:val="single" w:sz="8" w:space="0" w:color="000000"/>
            </w:tcBorders>
            <w:shd w:val="clear" w:color="auto" w:fill="auto"/>
            <w:vAlign w:val="center"/>
            <w:hideMark/>
          </w:tcPr>
          <w:p w14:paraId="063C30BB" w14:textId="76F59F23" w:rsidR="00A440D6" w:rsidRPr="00132F26" w:rsidRDefault="00A440D6" w:rsidP="00A440D6">
            <w:pPr>
              <w:jc w:val="center"/>
              <w:rPr>
                <w:sz w:val="16"/>
                <w:szCs w:val="16"/>
              </w:rPr>
            </w:pPr>
            <w:r w:rsidRPr="00132F26">
              <w:rPr>
                <w:sz w:val="16"/>
                <w:szCs w:val="16"/>
              </w:rPr>
              <w:t xml:space="preserve">0   </w:t>
            </w:r>
            <w:r>
              <w:rPr>
                <w:sz w:val="16"/>
                <w:szCs w:val="16"/>
              </w:rPr>
              <w:t>0</w:t>
            </w:r>
            <w:r w:rsidRPr="00132F26">
              <w:rPr>
                <w:sz w:val="16"/>
                <w:szCs w:val="16"/>
              </w:rPr>
              <w:t xml:space="preserve">   </w:t>
            </w:r>
            <w:r>
              <w:rPr>
                <w:sz w:val="16"/>
                <w:szCs w:val="16"/>
              </w:rPr>
              <w:t>0</w:t>
            </w:r>
          </w:p>
        </w:tc>
        <w:tc>
          <w:tcPr>
            <w:tcW w:w="357" w:type="pct"/>
            <w:tcBorders>
              <w:top w:val="single" w:sz="8" w:space="0" w:color="auto"/>
              <w:left w:val="nil"/>
              <w:bottom w:val="single" w:sz="4" w:space="0" w:color="auto"/>
              <w:right w:val="single" w:sz="8" w:space="0" w:color="000000"/>
            </w:tcBorders>
            <w:shd w:val="clear" w:color="auto" w:fill="auto"/>
            <w:vAlign w:val="center"/>
            <w:hideMark/>
          </w:tcPr>
          <w:p w14:paraId="4E262763" w14:textId="55B037F3" w:rsidR="00A440D6" w:rsidRPr="00132F26" w:rsidRDefault="00A440D6" w:rsidP="00A440D6">
            <w:pPr>
              <w:jc w:val="center"/>
              <w:rPr>
                <w:sz w:val="16"/>
                <w:szCs w:val="16"/>
              </w:rPr>
            </w:pPr>
            <w:proofErr w:type="gramStart"/>
            <w:r>
              <w:rPr>
                <w:sz w:val="16"/>
                <w:szCs w:val="16"/>
              </w:rPr>
              <w:t xml:space="preserve">981 </w:t>
            </w:r>
            <w:r w:rsidRPr="00132F26">
              <w:rPr>
                <w:sz w:val="16"/>
                <w:szCs w:val="16"/>
              </w:rPr>
              <w:t xml:space="preserve"> </w:t>
            </w:r>
            <w:r>
              <w:rPr>
                <w:sz w:val="16"/>
                <w:szCs w:val="16"/>
              </w:rPr>
              <w:t>76</w:t>
            </w:r>
            <w:proofErr w:type="gramEnd"/>
            <w:r>
              <w:rPr>
                <w:sz w:val="16"/>
                <w:szCs w:val="16"/>
              </w:rPr>
              <w:t xml:space="preserve"> </w:t>
            </w:r>
            <w:r w:rsidRPr="00132F26">
              <w:rPr>
                <w:sz w:val="16"/>
                <w:szCs w:val="16"/>
              </w:rPr>
              <w:t xml:space="preserve"> </w:t>
            </w:r>
            <w:r>
              <w:rPr>
                <w:sz w:val="16"/>
                <w:szCs w:val="16"/>
              </w:rPr>
              <w:t>44</w:t>
            </w:r>
          </w:p>
        </w:tc>
        <w:tc>
          <w:tcPr>
            <w:tcW w:w="328" w:type="pct"/>
            <w:tcBorders>
              <w:top w:val="single" w:sz="8" w:space="0" w:color="auto"/>
              <w:left w:val="nil"/>
              <w:bottom w:val="single" w:sz="4" w:space="0" w:color="auto"/>
              <w:right w:val="single" w:sz="8" w:space="0" w:color="000000"/>
            </w:tcBorders>
            <w:shd w:val="clear" w:color="auto" w:fill="auto"/>
            <w:vAlign w:val="center"/>
            <w:hideMark/>
          </w:tcPr>
          <w:p w14:paraId="28C1D64F" w14:textId="77EA87D7" w:rsidR="00A440D6" w:rsidRPr="00132F26" w:rsidRDefault="00A440D6" w:rsidP="00A440D6">
            <w:pPr>
              <w:jc w:val="center"/>
              <w:rPr>
                <w:sz w:val="16"/>
                <w:szCs w:val="16"/>
              </w:rPr>
            </w:pPr>
            <w:proofErr w:type="gramStart"/>
            <w:r>
              <w:rPr>
                <w:sz w:val="16"/>
                <w:szCs w:val="16"/>
              </w:rPr>
              <w:t>67  22</w:t>
            </w:r>
            <w:proofErr w:type="gramEnd"/>
            <w:r>
              <w:rPr>
                <w:sz w:val="16"/>
                <w:szCs w:val="16"/>
              </w:rPr>
              <w:t xml:space="preserve">  17</w:t>
            </w:r>
          </w:p>
        </w:tc>
        <w:tc>
          <w:tcPr>
            <w:tcW w:w="285" w:type="pct"/>
            <w:tcBorders>
              <w:top w:val="single" w:sz="8" w:space="0" w:color="auto"/>
              <w:left w:val="nil"/>
              <w:bottom w:val="single" w:sz="4" w:space="0" w:color="auto"/>
              <w:right w:val="single" w:sz="8" w:space="0" w:color="000000"/>
            </w:tcBorders>
            <w:shd w:val="clear" w:color="auto" w:fill="auto"/>
            <w:vAlign w:val="center"/>
            <w:hideMark/>
          </w:tcPr>
          <w:p w14:paraId="2F476A45" w14:textId="0061B2D0" w:rsidR="00A440D6" w:rsidRPr="00132F26" w:rsidRDefault="00A440D6" w:rsidP="00A440D6">
            <w:pPr>
              <w:jc w:val="center"/>
              <w:rPr>
                <w:sz w:val="16"/>
                <w:szCs w:val="16"/>
              </w:rPr>
            </w:pPr>
            <w:r w:rsidRPr="00585A5A">
              <w:rPr>
                <w:sz w:val="16"/>
                <w:szCs w:val="16"/>
              </w:rPr>
              <w:t xml:space="preserve">0  </w:t>
            </w:r>
            <w:r>
              <w:rPr>
                <w:sz w:val="16"/>
                <w:szCs w:val="16"/>
              </w:rPr>
              <w:t xml:space="preserve"> 3</w:t>
            </w:r>
            <w:r w:rsidRPr="00585A5A">
              <w:rPr>
                <w:sz w:val="16"/>
                <w:szCs w:val="16"/>
              </w:rPr>
              <w:t xml:space="preserve"> </w:t>
            </w:r>
            <w:r>
              <w:rPr>
                <w:sz w:val="16"/>
                <w:szCs w:val="16"/>
              </w:rPr>
              <w:t xml:space="preserve"> </w:t>
            </w:r>
            <w:r w:rsidRPr="00585A5A">
              <w:rPr>
                <w:sz w:val="16"/>
                <w:szCs w:val="16"/>
              </w:rPr>
              <w:t xml:space="preserve"> </w:t>
            </w:r>
            <w:r>
              <w:rPr>
                <w:sz w:val="16"/>
                <w:szCs w:val="16"/>
              </w:rPr>
              <w:t>1</w:t>
            </w:r>
          </w:p>
        </w:tc>
        <w:tc>
          <w:tcPr>
            <w:tcW w:w="279" w:type="pct"/>
            <w:tcBorders>
              <w:top w:val="single" w:sz="8" w:space="0" w:color="auto"/>
              <w:left w:val="nil"/>
              <w:bottom w:val="single" w:sz="4" w:space="0" w:color="auto"/>
              <w:right w:val="single" w:sz="4" w:space="0" w:color="auto"/>
            </w:tcBorders>
            <w:vAlign w:val="center"/>
          </w:tcPr>
          <w:p w14:paraId="4BDEB4FF" w14:textId="75062CB8" w:rsidR="00A440D6" w:rsidRPr="00132F26" w:rsidRDefault="00A440D6" w:rsidP="00A440D6">
            <w:pPr>
              <w:jc w:val="center"/>
              <w:rPr>
                <w:sz w:val="16"/>
                <w:szCs w:val="16"/>
              </w:rPr>
            </w:pPr>
            <w:r>
              <w:rPr>
                <w:sz w:val="16"/>
                <w:szCs w:val="16"/>
              </w:rPr>
              <w:t>7   1   1</w:t>
            </w:r>
          </w:p>
        </w:tc>
        <w:tc>
          <w:tcPr>
            <w:tcW w:w="310" w:type="pct"/>
            <w:tcBorders>
              <w:top w:val="single" w:sz="8" w:space="0" w:color="auto"/>
              <w:left w:val="single" w:sz="4" w:space="0" w:color="auto"/>
              <w:bottom w:val="single" w:sz="4" w:space="0" w:color="auto"/>
              <w:right w:val="single" w:sz="4" w:space="0" w:color="auto"/>
            </w:tcBorders>
            <w:vAlign w:val="center"/>
          </w:tcPr>
          <w:p w14:paraId="636FFB9B" w14:textId="2E339073" w:rsidR="00A440D6" w:rsidRPr="00132F26" w:rsidRDefault="00A440D6" w:rsidP="00A440D6">
            <w:pPr>
              <w:jc w:val="center"/>
              <w:rPr>
                <w:sz w:val="16"/>
                <w:szCs w:val="16"/>
              </w:rPr>
            </w:pPr>
            <w:r>
              <w:rPr>
                <w:sz w:val="16"/>
                <w:szCs w:val="16"/>
              </w:rPr>
              <w:t>7   3   3</w:t>
            </w:r>
          </w:p>
        </w:tc>
        <w:tc>
          <w:tcPr>
            <w:tcW w:w="256" w:type="pct"/>
            <w:tcBorders>
              <w:top w:val="single" w:sz="4" w:space="0" w:color="auto"/>
              <w:left w:val="single" w:sz="4" w:space="0" w:color="auto"/>
              <w:bottom w:val="single" w:sz="4" w:space="0" w:color="auto"/>
              <w:right w:val="single" w:sz="4" w:space="0" w:color="auto"/>
            </w:tcBorders>
            <w:vAlign w:val="center"/>
          </w:tcPr>
          <w:p w14:paraId="18DED8F3" w14:textId="26A9C232" w:rsidR="00A440D6" w:rsidRPr="00132F26" w:rsidRDefault="00A440D6" w:rsidP="00A440D6">
            <w:pPr>
              <w:jc w:val="center"/>
              <w:rPr>
                <w:sz w:val="16"/>
                <w:szCs w:val="16"/>
              </w:rPr>
            </w:pPr>
            <w:r>
              <w:rPr>
                <w:sz w:val="16"/>
                <w:szCs w:val="16"/>
              </w:rPr>
              <w:t xml:space="preserve">0   0   0 </w:t>
            </w:r>
          </w:p>
        </w:tc>
        <w:tc>
          <w:tcPr>
            <w:tcW w:w="203" w:type="pct"/>
            <w:tcBorders>
              <w:top w:val="single" w:sz="4" w:space="0" w:color="auto"/>
              <w:left w:val="single" w:sz="4" w:space="0" w:color="auto"/>
              <w:bottom w:val="single" w:sz="4" w:space="0" w:color="auto"/>
              <w:right w:val="single" w:sz="4" w:space="0" w:color="auto"/>
            </w:tcBorders>
            <w:vAlign w:val="center"/>
          </w:tcPr>
          <w:p w14:paraId="246FC8A9" w14:textId="147B0964" w:rsidR="00A440D6" w:rsidRPr="00132F26" w:rsidRDefault="002F6AD4" w:rsidP="002F6AD4">
            <w:pPr>
              <w:jc w:val="center"/>
              <w:rPr>
                <w:sz w:val="16"/>
                <w:szCs w:val="16"/>
              </w:rPr>
            </w:pPr>
            <w:r>
              <w:rPr>
                <w:sz w:val="16"/>
                <w:szCs w:val="16"/>
              </w:rPr>
              <w:t>1449 (91%)</w:t>
            </w:r>
          </w:p>
        </w:tc>
      </w:tr>
    </w:tbl>
    <w:p w14:paraId="1A2FD8B6" w14:textId="3A660EBB" w:rsidR="006502C4" w:rsidRPr="00926F31" w:rsidRDefault="006502C4">
      <w:pPr>
        <w:rPr>
          <w:highlight w:val="yellow"/>
        </w:rPr>
        <w:sectPr w:rsidR="006502C4" w:rsidRPr="00926F31">
          <w:footerReference w:type="even" r:id="rId20"/>
          <w:footerReference w:type="default" r:id="rId21"/>
          <w:footerReference w:type="first" r:id="rId22"/>
          <w:pgSz w:w="15840" w:h="12240" w:orient="landscape"/>
          <w:pgMar w:top="1440" w:right="1848" w:bottom="1440" w:left="1440" w:header="720" w:footer="720" w:gutter="0"/>
          <w:cols w:space="720"/>
        </w:sectPr>
      </w:pPr>
    </w:p>
    <w:p w14:paraId="08493683" w14:textId="485B87B7" w:rsidR="00A91DE2" w:rsidRPr="00D12F3E" w:rsidRDefault="00656A5C">
      <w:pPr>
        <w:ind w:left="-5" w:right="53"/>
      </w:pPr>
      <w:commentRangeStart w:id="123"/>
      <w:commentRangeStart w:id="124"/>
      <w:commentRangeStart w:id="125"/>
      <w:r w:rsidRPr="00D12F3E">
        <w:rPr>
          <w:b/>
        </w:rPr>
        <w:lastRenderedPageBreak/>
        <w:t xml:space="preserve">Table </w:t>
      </w:r>
      <w:r w:rsidR="00641E50">
        <w:rPr>
          <w:b/>
        </w:rPr>
        <w:t>5</w:t>
      </w:r>
      <w:r w:rsidRPr="00D12F3E">
        <w:rPr>
          <w:b/>
        </w:rPr>
        <w:t xml:space="preserve">. </w:t>
      </w:r>
      <w:commentRangeEnd w:id="123"/>
      <w:r w:rsidR="002E0E23">
        <w:rPr>
          <w:rStyle w:val="CommentReference"/>
        </w:rPr>
        <w:commentReference w:id="123"/>
      </w:r>
      <w:commentRangeEnd w:id="124"/>
      <w:r w:rsidR="00450D26">
        <w:rPr>
          <w:rStyle w:val="CommentReference"/>
          <w:color w:val="000000"/>
        </w:rPr>
        <w:commentReference w:id="124"/>
      </w:r>
      <w:commentRangeEnd w:id="125"/>
      <w:r w:rsidR="000A2AD2">
        <w:rPr>
          <w:rStyle w:val="CommentReference"/>
          <w:color w:val="000000"/>
        </w:rPr>
        <w:commentReference w:id="125"/>
      </w:r>
      <w:r w:rsidR="0087673A" w:rsidRPr="0087673A">
        <w:rPr>
          <w:bCs/>
        </w:rPr>
        <w:t>Total lifetime fitness</w:t>
      </w:r>
      <w:r w:rsidRPr="0087673A">
        <w:rPr>
          <w:bCs/>
        </w:rPr>
        <w:t xml:space="preserve"> estimates</w:t>
      </w:r>
      <w:r w:rsidRPr="00D12F3E">
        <w:t xml:space="preserve"> for spring Chinook salmon ou</w:t>
      </w:r>
      <w:r w:rsidR="00D12F3E" w:rsidRPr="00D12F3E">
        <w:t>tplante</w:t>
      </w:r>
      <w:r w:rsidR="00C47C50">
        <w:t>d above Detroit Dam (2011 - 2015</w:t>
      </w:r>
      <w:r w:rsidRPr="00D12F3E">
        <w:t>), collected as carcasses below Big Cliff Dam (2011 - 201</w:t>
      </w:r>
      <w:r w:rsidR="00C47C50">
        <w:t>5</w:t>
      </w:r>
      <w:r w:rsidRPr="00D12F3E">
        <w:t xml:space="preserve">), </w:t>
      </w:r>
      <w:r w:rsidR="009F6EAD">
        <w:t>or</w:t>
      </w:r>
      <w:ins w:id="126" w:author="Kathleen O'Malley" w:date="2022-05-30T11:05:00Z">
        <w:r w:rsidR="009F6E0F">
          <w:t xml:space="preserve"> sampled live at the Minto Fish Collection Facility and</w:t>
        </w:r>
      </w:ins>
      <w:r w:rsidR="009F6EAD">
        <w:t xml:space="preserve"> reintroduced below Big Cliff Dam (2013-2015) </w:t>
      </w:r>
      <w:r w:rsidRPr="00D12F3E">
        <w:t>on the North Santiam River. See Figure 2 for an overview of assignment approach. Indicated are the cohort year (and the age classes considered), sample type (</w:t>
      </w:r>
      <w:proofErr w:type="spellStart"/>
      <w:r w:rsidRPr="00D12F3E">
        <w:t>Outplant</w:t>
      </w:r>
      <w:ins w:id="127" w:author="Kathleen O'Malley" w:date="2022-05-30T11:03:00Z">
        <w:r w:rsidR="009F6E0F">
          <w:t>,</w:t>
        </w:r>
      </w:ins>
      <w:del w:id="128" w:author="Kathleen O'Malley" w:date="2022-05-30T11:03:00Z">
        <w:r w:rsidRPr="00D12F3E" w:rsidDel="009F6E0F">
          <w:delText xml:space="preserve"> or </w:delText>
        </w:r>
      </w:del>
      <w:r w:rsidRPr="00D12F3E">
        <w:t>Carcass</w:t>
      </w:r>
      <w:proofErr w:type="spellEnd"/>
      <w:ins w:id="129" w:author="Kathleen O'Malley" w:date="2022-05-30T11:03:00Z">
        <w:r w:rsidR="009F6E0F">
          <w:t xml:space="preserve">, or </w:t>
        </w:r>
        <w:proofErr w:type="spellStart"/>
        <w:r w:rsidR="009F6E0F">
          <w:t>Reintro</w:t>
        </w:r>
      </w:ins>
      <w:proofErr w:type="spellEnd"/>
      <w:r w:rsidRPr="00D12F3E">
        <w:t>), Sex (M = Male; F = Female), number of outplanted</w:t>
      </w:r>
      <w:r w:rsidR="009F6EAD">
        <w:t xml:space="preserve">, </w:t>
      </w:r>
      <w:r w:rsidRPr="00D12F3E">
        <w:t xml:space="preserve">carcass samples </w:t>
      </w:r>
      <w:r w:rsidR="009F6EAD">
        <w:t xml:space="preserve">or reintroduced salmon </w:t>
      </w:r>
      <w:r w:rsidRPr="00D12F3E">
        <w:t>evaluated (</w:t>
      </w:r>
      <w:r w:rsidRPr="00D12F3E">
        <w:rPr>
          <w:i/>
        </w:rPr>
        <w:t>N</w:t>
      </w:r>
      <w:r w:rsidRPr="00D12F3E">
        <w:t xml:space="preserve">), and the mean, standard deviation (SD), and range (min - max) of fitness values observed for each year.  </w:t>
      </w:r>
    </w:p>
    <w:p w14:paraId="7BBCF250" w14:textId="77777777" w:rsidR="00A91DE2" w:rsidRPr="00926F31" w:rsidRDefault="00656A5C">
      <w:pPr>
        <w:spacing w:line="259" w:lineRule="auto"/>
        <w:rPr>
          <w:highlight w:val="yellow"/>
        </w:rPr>
      </w:pPr>
      <w:r w:rsidRPr="00926F31">
        <w:rPr>
          <w:highlight w:val="yellow"/>
        </w:rPr>
        <w:t xml:space="preserve"> </w:t>
      </w:r>
    </w:p>
    <w:tbl>
      <w:tblPr>
        <w:tblStyle w:val="TableGrid"/>
        <w:tblW w:w="9292" w:type="dxa"/>
        <w:tblInd w:w="0" w:type="dxa"/>
        <w:tblCellMar>
          <w:top w:w="7" w:type="dxa"/>
          <w:right w:w="115" w:type="dxa"/>
        </w:tblCellMar>
        <w:tblLook w:val="04A0" w:firstRow="1" w:lastRow="0" w:firstColumn="1" w:lastColumn="0" w:noHBand="0" w:noVBand="1"/>
      </w:tblPr>
      <w:tblGrid>
        <w:gridCol w:w="3780"/>
        <w:gridCol w:w="1357"/>
        <w:gridCol w:w="653"/>
        <w:gridCol w:w="934"/>
        <w:gridCol w:w="938"/>
        <w:gridCol w:w="783"/>
        <w:gridCol w:w="847"/>
      </w:tblGrid>
      <w:tr w:rsidR="00A91DE2" w:rsidRPr="00926F31" w14:paraId="493E0023" w14:textId="77777777" w:rsidTr="002E0E23">
        <w:trPr>
          <w:trHeight w:val="344"/>
        </w:trPr>
        <w:tc>
          <w:tcPr>
            <w:tcW w:w="3780" w:type="dxa"/>
            <w:tcBorders>
              <w:top w:val="single" w:sz="4" w:space="0" w:color="000000"/>
              <w:left w:val="nil"/>
              <w:bottom w:val="single" w:sz="4" w:space="0" w:color="000000"/>
              <w:right w:val="nil"/>
            </w:tcBorders>
          </w:tcPr>
          <w:p w14:paraId="1AA8E625" w14:textId="77777777" w:rsidR="00A91DE2" w:rsidRPr="00D12F3E" w:rsidRDefault="00656A5C">
            <w:pPr>
              <w:spacing w:line="259" w:lineRule="auto"/>
              <w:ind w:left="108"/>
            </w:pPr>
            <w:r w:rsidRPr="00D12F3E">
              <w:t xml:space="preserve">Cohort year </w:t>
            </w:r>
          </w:p>
        </w:tc>
        <w:tc>
          <w:tcPr>
            <w:tcW w:w="1357" w:type="dxa"/>
            <w:tcBorders>
              <w:top w:val="single" w:sz="4" w:space="0" w:color="000000"/>
              <w:left w:val="nil"/>
              <w:bottom w:val="single" w:sz="4" w:space="0" w:color="000000"/>
              <w:right w:val="nil"/>
            </w:tcBorders>
          </w:tcPr>
          <w:p w14:paraId="5C91CF50" w14:textId="77777777" w:rsidR="00A91DE2" w:rsidRPr="00D12F3E" w:rsidRDefault="00656A5C">
            <w:pPr>
              <w:spacing w:line="259" w:lineRule="auto"/>
            </w:pPr>
            <w:r w:rsidRPr="00D12F3E">
              <w:t xml:space="preserve">Sample type </w:t>
            </w:r>
          </w:p>
        </w:tc>
        <w:tc>
          <w:tcPr>
            <w:tcW w:w="653" w:type="dxa"/>
            <w:tcBorders>
              <w:top w:val="single" w:sz="4" w:space="0" w:color="000000"/>
              <w:left w:val="nil"/>
              <w:bottom w:val="single" w:sz="4" w:space="0" w:color="000000"/>
              <w:right w:val="nil"/>
            </w:tcBorders>
          </w:tcPr>
          <w:p w14:paraId="60CB20E7" w14:textId="77777777" w:rsidR="00A91DE2" w:rsidRPr="00D12F3E" w:rsidRDefault="00656A5C">
            <w:pPr>
              <w:spacing w:line="259" w:lineRule="auto"/>
            </w:pPr>
            <w:r w:rsidRPr="00D12F3E">
              <w:t xml:space="preserve">Sex </w:t>
            </w:r>
          </w:p>
        </w:tc>
        <w:tc>
          <w:tcPr>
            <w:tcW w:w="934" w:type="dxa"/>
            <w:tcBorders>
              <w:top w:val="single" w:sz="4" w:space="0" w:color="000000"/>
              <w:left w:val="nil"/>
              <w:bottom w:val="single" w:sz="4" w:space="0" w:color="000000"/>
              <w:right w:val="nil"/>
            </w:tcBorders>
          </w:tcPr>
          <w:p w14:paraId="6BBA2CE2" w14:textId="77777777" w:rsidR="00A91DE2" w:rsidRPr="00D12F3E" w:rsidRDefault="00656A5C">
            <w:pPr>
              <w:spacing w:line="259" w:lineRule="auto"/>
              <w:ind w:left="161"/>
            </w:pPr>
            <w:r w:rsidRPr="00D12F3E">
              <w:rPr>
                <w:i/>
              </w:rPr>
              <w:t xml:space="preserve">N </w:t>
            </w:r>
          </w:p>
        </w:tc>
        <w:tc>
          <w:tcPr>
            <w:tcW w:w="938" w:type="dxa"/>
            <w:tcBorders>
              <w:top w:val="single" w:sz="4" w:space="0" w:color="000000"/>
              <w:left w:val="nil"/>
              <w:bottom w:val="single" w:sz="4" w:space="0" w:color="000000"/>
              <w:right w:val="nil"/>
            </w:tcBorders>
          </w:tcPr>
          <w:p w14:paraId="6058DAAD" w14:textId="77777777" w:rsidR="00A91DE2" w:rsidRPr="00D12F3E" w:rsidRDefault="00656A5C">
            <w:pPr>
              <w:spacing w:line="259" w:lineRule="auto"/>
            </w:pPr>
            <w:r w:rsidRPr="00D12F3E">
              <w:t xml:space="preserve">Mean </w:t>
            </w:r>
          </w:p>
        </w:tc>
        <w:tc>
          <w:tcPr>
            <w:tcW w:w="783" w:type="dxa"/>
            <w:tcBorders>
              <w:top w:val="single" w:sz="4" w:space="0" w:color="000000"/>
              <w:left w:val="nil"/>
              <w:bottom w:val="single" w:sz="4" w:space="0" w:color="000000"/>
              <w:right w:val="nil"/>
            </w:tcBorders>
          </w:tcPr>
          <w:p w14:paraId="4BCA135C" w14:textId="77777777" w:rsidR="00A91DE2" w:rsidRPr="00D12F3E" w:rsidRDefault="00656A5C">
            <w:pPr>
              <w:spacing w:line="259" w:lineRule="auto"/>
              <w:ind w:left="58"/>
            </w:pPr>
            <w:r w:rsidRPr="00D12F3E">
              <w:t xml:space="preserve">SD </w:t>
            </w:r>
          </w:p>
        </w:tc>
        <w:tc>
          <w:tcPr>
            <w:tcW w:w="847" w:type="dxa"/>
            <w:tcBorders>
              <w:top w:val="single" w:sz="4" w:space="0" w:color="000000"/>
              <w:left w:val="nil"/>
              <w:bottom w:val="single" w:sz="4" w:space="0" w:color="000000"/>
              <w:right w:val="nil"/>
            </w:tcBorders>
          </w:tcPr>
          <w:p w14:paraId="22559B92" w14:textId="77777777" w:rsidR="00A91DE2" w:rsidRPr="00D12F3E" w:rsidRDefault="00656A5C">
            <w:pPr>
              <w:spacing w:line="259" w:lineRule="auto"/>
            </w:pPr>
            <w:r w:rsidRPr="00D12F3E">
              <w:t xml:space="preserve">Range </w:t>
            </w:r>
          </w:p>
        </w:tc>
      </w:tr>
      <w:tr w:rsidR="00A91DE2" w:rsidRPr="00926F31" w14:paraId="25712136" w14:textId="77777777" w:rsidTr="002E0E23">
        <w:trPr>
          <w:trHeight w:val="420"/>
        </w:trPr>
        <w:tc>
          <w:tcPr>
            <w:tcW w:w="3780" w:type="dxa"/>
            <w:tcBorders>
              <w:top w:val="single" w:sz="4" w:space="0" w:color="000000"/>
              <w:left w:val="nil"/>
              <w:bottom w:val="single" w:sz="4" w:space="0" w:color="auto"/>
              <w:right w:val="nil"/>
            </w:tcBorders>
            <w:shd w:val="clear" w:color="auto" w:fill="F2F2F2"/>
          </w:tcPr>
          <w:p w14:paraId="6A981F38" w14:textId="74F7DA39" w:rsidR="00A91DE2" w:rsidRPr="00D12F3E" w:rsidRDefault="00656A5C" w:rsidP="00D12F3E">
            <w:pPr>
              <w:spacing w:line="259" w:lineRule="auto"/>
              <w:ind w:left="108"/>
            </w:pPr>
            <w:r w:rsidRPr="00D12F3E">
              <w:t>201</w:t>
            </w:r>
            <w:r w:rsidR="00D12F3E" w:rsidRPr="00D12F3E">
              <w:t>1</w:t>
            </w:r>
            <w:r w:rsidRPr="00D12F3E">
              <w:t xml:space="preserve"> (age-3, age-4, age-5 progeny) </w:t>
            </w:r>
          </w:p>
        </w:tc>
        <w:tc>
          <w:tcPr>
            <w:tcW w:w="1357" w:type="dxa"/>
            <w:tcBorders>
              <w:top w:val="single" w:sz="4" w:space="0" w:color="000000"/>
              <w:left w:val="nil"/>
              <w:bottom w:val="single" w:sz="4" w:space="0" w:color="000000"/>
              <w:right w:val="nil"/>
            </w:tcBorders>
            <w:shd w:val="clear" w:color="auto" w:fill="F2F2F2"/>
          </w:tcPr>
          <w:p w14:paraId="68F2A5BF" w14:textId="77777777" w:rsidR="00A91DE2" w:rsidRPr="00D12F3E" w:rsidRDefault="00A91DE2">
            <w:pPr>
              <w:spacing w:after="160" w:line="259" w:lineRule="auto"/>
            </w:pPr>
          </w:p>
        </w:tc>
        <w:tc>
          <w:tcPr>
            <w:tcW w:w="653" w:type="dxa"/>
            <w:tcBorders>
              <w:top w:val="single" w:sz="4" w:space="0" w:color="000000"/>
              <w:left w:val="nil"/>
              <w:bottom w:val="single" w:sz="4" w:space="0" w:color="000000"/>
              <w:right w:val="nil"/>
            </w:tcBorders>
            <w:shd w:val="clear" w:color="auto" w:fill="F2F2F2"/>
          </w:tcPr>
          <w:p w14:paraId="3FCD7AA3" w14:textId="77777777" w:rsidR="00A91DE2" w:rsidRPr="00D12F3E" w:rsidRDefault="00A91DE2">
            <w:pPr>
              <w:spacing w:after="160" w:line="259" w:lineRule="auto"/>
            </w:pPr>
          </w:p>
        </w:tc>
        <w:tc>
          <w:tcPr>
            <w:tcW w:w="934" w:type="dxa"/>
            <w:tcBorders>
              <w:top w:val="single" w:sz="4" w:space="0" w:color="000000"/>
              <w:left w:val="nil"/>
              <w:bottom w:val="single" w:sz="4" w:space="0" w:color="000000"/>
              <w:right w:val="nil"/>
            </w:tcBorders>
            <w:shd w:val="clear" w:color="auto" w:fill="F2F2F2"/>
          </w:tcPr>
          <w:p w14:paraId="48E6886B" w14:textId="77777777" w:rsidR="00A91DE2" w:rsidRPr="00D12F3E" w:rsidRDefault="00A91DE2">
            <w:pPr>
              <w:spacing w:after="160" w:line="259" w:lineRule="auto"/>
            </w:pPr>
          </w:p>
        </w:tc>
        <w:tc>
          <w:tcPr>
            <w:tcW w:w="938" w:type="dxa"/>
            <w:tcBorders>
              <w:top w:val="single" w:sz="4" w:space="0" w:color="000000"/>
              <w:left w:val="nil"/>
              <w:bottom w:val="single" w:sz="4" w:space="0" w:color="000000"/>
              <w:right w:val="nil"/>
            </w:tcBorders>
            <w:shd w:val="clear" w:color="auto" w:fill="F2F2F2"/>
          </w:tcPr>
          <w:p w14:paraId="4F0C5C78" w14:textId="77777777" w:rsidR="00A91DE2" w:rsidRPr="00D12F3E" w:rsidRDefault="00A91DE2">
            <w:pPr>
              <w:spacing w:after="160" w:line="259" w:lineRule="auto"/>
            </w:pPr>
          </w:p>
        </w:tc>
        <w:tc>
          <w:tcPr>
            <w:tcW w:w="783" w:type="dxa"/>
            <w:tcBorders>
              <w:top w:val="single" w:sz="4" w:space="0" w:color="000000"/>
              <w:left w:val="nil"/>
              <w:bottom w:val="single" w:sz="4" w:space="0" w:color="000000"/>
              <w:right w:val="nil"/>
            </w:tcBorders>
            <w:shd w:val="clear" w:color="auto" w:fill="F2F2F2"/>
          </w:tcPr>
          <w:p w14:paraId="28443B24" w14:textId="77777777" w:rsidR="00A91DE2" w:rsidRPr="00D12F3E" w:rsidRDefault="00A91DE2">
            <w:pPr>
              <w:spacing w:after="160" w:line="259" w:lineRule="auto"/>
            </w:pPr>
          </w:p>
        </w:tc>
        <w:tc>
          <w:tcPr>
            <w:tcW w:w="847" w:type="dxa"/>
            <w:tcBorders>
              <w:top w:val="single" w:sz="4" w:space="0" w:color="000000"/>
              <w:left w:val="nil"/>
              <w:bottom w:val="single" w:sz="4" w:space="0" w:color="000000"/>
              <w:right w:val="nil"/>
            </w:tcBorders>
            <w:shd w:val="clear" w:color="auto" w:fill="F2F2F2"/>
          </w:tcPr>
          <w:p w14:paraId="5C9D9BDC" w14:textId="77777777" w:rsidR="00A91DE2" w:rsidRPr="00D12F3E" w:rsidRDefault="00A91DE2">
            <w:pPr>
              <w:spacing w:after="160" w:line="259" w:lineRule="auto"/>
            </w:pPr>
          </w:p>
        </w:tc>
      </w:tr>
      <w:tr w:rsidR="00A91DE2" w:rsidRPr="00926F31" w14:paraId="2B8B2547" w14:textId="77777777" w:rsidTr="002E0E23">
        <w:trPr>
          <w:trHeight w:hRule="exact" w:val="648"/>
        </w:trPr>
        <w:tc>
          <w:tcPr>
            <w:tcW w:w="3780" w:type="dxa"/>
            <w:tcBorders>
              <w:top w:val="single" w:sz="4" w:space="0" w:color="auto"/>
              <w:left w:val="nil"/>
              <w:right w:val="nil"/>
            </w:tcBorders>
            <w:vAlign w:val="center"/>
          </w:tcPr>
          <w:p w14:paraId="0013E9BD" w14:textId="77777777" w:rsidR="00A91DE2" w:rsidRPr="00D12F3E" w:rsidRDefault="00656A5C">
            <w:pPr>
              <w:spacing w:line="259" w:lineRule="auto"/>
              <w:ind w:left="11"/>
              <w:jc w:val="center"/>
            </w:pPr>
            <w:r w:rsidRPr="00D12F3E">
              <w:t xml:space="preserve"> </w:t>
            </w:r>
          </w:p>
        </w:tc>
        <w:tc>
          <w:tcPr>
            <w:tcW w:w="1357" w:type="dxa"/>
            <w:tcBorders>
              <w:top w:val="single" w:sz="4" w:space="0" w:color="000000"/>
              <w:left w:val="nil"/>
              <w:bottom w:val="single" w:sz="4" w:space="0" w:color="000000"/>
              <w:right w:val="nil"/>
            </w:tcBorders>
            <w:vAlign w:val="center"/>
          </w:tcPr>
          <w:p w14:paraId="16FAB853" w14:textId="1D4184EF" w:rsidR="00A91DE2" w:rsidRPr="00D12F3E" w:rsidRDefault="00656A5C" w:rsidP="002E5145">
            <w:pPr>
              <w:spacing w:line="259" w:lineRule="auto"/>
              <w:ind w:left="115"/>
            </w:pPr>
            <w:r w:rsidRPr="00D12F3E">
              <w:t>Outplan</w:t>
            </w:r>
            <w:r w:rsidR="002E5145">
              <w:t>t</w:t>
            </w:r>
            <w:r w:rsidRPr="00D12F3E">
              <w:t xml:space="preserve"> </w:t>
            </w:r>
          </w:p>
        </w:tc>
        <w:tc>
          <w:tcPr>
            <w:tcW w:w="653" w:type="dxa"/>
            <w:tcBorders>
              <w:top w:val="single" w:sz="4" w:space="0" w:color="000000"/>
              <w:left w:val="nil"/>
              <w:bottom w:val="single" w:sz="4" w:space="0" w:color="000000"/>
              <w:right w:val="nil"/>
            </w:tcBorders>
          </w:tcPr>
          <w:p w14:paraId="2B7E18A1" w14:textId="77777777" w:rsidR="00A91DE2" w:rsidRPr="00D12F3E" w:rsidRDefault="00656A5C">
            <w:pPr>
              <w:spacing w:line="259" w:lineRule="auto"/>
              <w:ind w:left="72"/>
            </w:pPr>
            <w:r w:rsidRPr="00D12F3E">
              <w:t xml:space="preserve">M </w:t>
            </w:r>
          </w:p>
          <w:p w14:paraId="1F839CC5" w14:textId="77777777" w:rsidR="00A91DE2" w:rsidRPr="00D12F3E" w:rsidRDefault="00656A5C">
            <w:pPr>
              <w:spacing w:line="259" w:lineRule="auto"/>
              <w:ind w:left="113"/>
            </w:pPr>
            <w:r w:rsidRPr="00D12F3E">
              <w:t xml:space="preserve">F </w:t>
            </w:r>
          </w:p>
        </w:tc>
        <w:tc>
          <w:tcPr>
            <w:tcW w:w="934" w:type="dxa"/>
            <w:tcBorders>
              <w:top w:val="single" w:sz="4" w:space="0" w:color="000000"/>
              <w:left w:val="nil"/>
              <w:bottom w:val="single" w:sz="4" w:space="0" w:color="000000"/>
              <w:right w:val="nil"/>
            </w:tcBorders>
          </w:tcPr>
          <w:p w14:paraId="20D4A456" w14:textId="074029AA" w:rsidR="00D12F3E" w:rsidRPr="00D12F3E" w:rsidRDefault="00D12F3E" w:rsidP="00F841AE">
            <w:pPr>
              <w:spacing w:line="259" w:lineRule="auto"/>
              <w:ind w:left="60" w:hanging="60"/>
              <w:jc w:val="center"/>
            </w:pPr>
            <w:r w:rsidRPr="00D12F3E">
              <w:t>77</w:t>
            </w:r>
          </w:p>
          <w:p w14:paraId="1721EF63" w14:textId="48028815" w:rsidR="00A91DE2" w:rsidRPr="00D12F3E" w:rsidRDefault="00D12F3E" w:rsidP="00F841AE">
            <w:pPr>
              <w:spacing w:line="259" w:lineRule="auto"/>
              <w:ind w:left="60" w:hanging="60"/>
              <w:jc w:val="center"/>
            </w:pPr>
            <w:r w:rsidRPr="00D12F3E">
              <w:t>72</w:t>
            </w:r>
          </w:p>
        </w:tc>
        <w:tc>
          <w:tcPr>
            <w:tcW w:w="938" w:type="dxa"/>
            <w:tcBorders>
              <w:top w:val="single" w:sz="4" w:space="0" w:color="000000"/>
              <w:left w:val="nil"/>
              <w:bottom w:val="single" w:sz="4" w:space="0" w:color="000000"/>
              <w:right w:val="nil"/>
            </w:tcBorders>
          </w:tcPr>
          <w:p w14:paraId="20A34964" w14:textId="62A41FFD" w:rsidR="00D12F3E" w:rsidRPr="00D12F3E" w:rsidRDefault="00D12F3E" w:rsidP="00D12F3E">
            <w:pPr>
              <w:spacing w:line="259" w:lineRule="auto"/>
              <w:ind w:left="62"/>
            </w:pPr>
            <w:r w:rsidRPr="00D12F3E">
              <w:t>0.8</w:t>
            </w:r>
            <w:r w:rsidR="00DA574B">
              <w:t>7</w:t>
            </w:r>
            <w:r w:rsidR="00656A5C" w:rsidRPr="00D12F3E">
              <w:t xml:space="preserve"> </w:t>
            </w:r>
          </w:p>
          <w:p w14:paraId="0BE956D3" w14:textId="7671F020" w:rsidR="00A91DE2" w:rsidRPr="00D12F3E" w:rsidRDefault="00D12F3E" w:rsidP="00D12F3E">
            <w:pPr>
              <w:spacing w:line="259" w:lineRule="auto"/>
              <w:ind w:left="62"/>
            </w:pPr>
            <w:r w:rsidRPr="00D12F3E">
              <w:t>1.</w:t>
            </w:r>
            <w:r w:rsidR="00DA574B">
              <w:t>13</w:t>
            </w:r>
            <w:r w:rsidR="00656A5C" w:rsidRPr="00D12F3E">
              <w:t xml:space="preserve"> </w:t>
            </w:r>
          </w:p>
        </w:tc>
        <w:tc>
          <w:tcPr>
            <w:tcW w:w="783" w:type="dxa"/>
            <w:tcBorders>
              <w:top w:val="single" w:sz="4" w:space="0" w:color="000000"/>
              <w:left w:val="nil"/>
              <w:bottom w:val="single" w:sz="4" w:space="0" w:color="000000"/>
              <w:right w:val="nil"/>
            </w:tcBorders>
          </w:tcPr>
          <w:p w14:paraId="7137D703" w14:textId="4573D81A" w:rsidR="00D12F3E" w:rsidRPr="00D12F3E" w:rsidRDefault="00D12F3E" w:rsidP="00D12F3E">
            <w:pPr>
              <w:spacing w:line="259" w:lineRule="auto"/>
            </w:pPr>
            <w:r w:rsidRPr="00D12F3E">
              <w:t>2.1</w:t>
            </w:r>
            <w:r w:rsidR="00DA574B">
              <w:t>2</w:t>
            </w:r>
          </w:p>
          <w:p w14:paraId="11B4966D" w14:textId="40EF56D5" w:rsidR="00A91DE2" w:rsidRPr="00D12F3E" w:rsidRDefault="00D12F3E" w:rsidP="00D12F3E">
            <w:pPr>
              <w:spacing w:line="259" w:lineRule="auto"/>
            </w:pPr>
            <w:r w:rsidRPr="00D12F3E">
              <w:t>2.1</w:t>
            </w:r>
            <w:r w:rsidR="00DA574B">
              <w:t>1</w:t>
            </w:r>
            <w:r w:rsidR="00656A5C" w:rsidRPr="00D12F3E">
              <w:t xml:space="preserve"> </w:t>
            </w:r>
          </w:p>
        </w:tc>
        <w:tc>
          <w:tcPr>
            <w:tcW w:w="847" w:type="dxa"/>
            <w:tcBorders>
              <w:top w:val="single" w:sz="4" w:space="0" w:color="000000"/>
              <w:left w:val="nil"/>
              <w:bottom w:val="single" w:sz="4" w:space="0" w:color="000000"/>
              <w:right w:val="nil"/>
            </w:tcBorders>
          </w:tcPr>
          <w:p w14:paraId="57FB88CC" w14:textId="6FDB177E" w:rsidR="00A91DE2" w:rsidRPr="00D12F3E" w:rsidRDefault="00656A5C" w:rsidP="000E0BAD">
            <w:pPr>
              <w:spacing w:line="259" w:lineRule="auto"/>
              <w:ind w:left="26"/>
              <w:jc w:val="right"/>
            </w:pPr>
            <w:r w:rsidRPr="00D12F3E">
              <w:t>0</w:t>
            </w:r>
            <w:r w:rsidR="00D12F3E" w:rsidRPr="00D12F3E">
              <w:t xml:space="preserve"> - 15</w:t>
            </w:r>
            <w:r w:rsidRPr="00D12F3E">
              <w:t xml:space="preserve"> </w:t>
            </w:r>
          </w:p>
          <w:p w14:paraId="67BBD299" w14:textId="7A01D5DD" w:rsidR="00A91DE2" w:rsidRPr="00D12F3E" w:rsidRDefault="00D12F3E" w:rsidP="000E0BAD">
            <w:pPr>
              <w:spacing w:line="259" w:lineRule="auto"/>
              <w:ind w:left="26"/>
              <w:jc w:val="right"/>
            </w:pPr>
            <w:r w:rsidRPr="00D12F3E">
              <w:t xml:space="preserve">0 - </w:t>
            </w:r>
            <w:r w:rsidR="00DA574B">
              <w:t>8</w:t>
            </w:r>
            <w:r w:rsidR="00656A5C" w:rsidRPr="00D12F3E">
              <w:t xml:space="preserve"> </w:t>
            </w:r>
          </w:p>
        </w:tc>
      </w:tr>
      <w:tr w:rsidR="002E5145" w:rsidRPr="00926F31" w14:paraId="04DDF6C7" w14:textId="77777777" w:rsidTr="002E0E23">
        <w:trPr>
          <w:trHeight w:hRule="exact" w:val="648"/>
        </w:trPr>
        <w:tc>
          <w:tcPr>
            <w:tcW w:w="3780" w:type="dxa"/>
            <w:tcBorders>
              <w:left w:val="nil"/>
              <w:bottom w:val="single" w:sz="4" w:space="0" w:color="000000"/>
              <w:right w:val="nil"/>
            </w:tcBorders>
            <w:vAlign w:val="center"/>
          </w:tcPr>
          <w:p w14:paraId="70715368" w14:textId="77777777" w:rsidR="002E5145" w:rsidRPr="00D12F3E" w:rsidRDefault="002E5145" w:rsidP="002E5145">
            <w:pPr>
              <w:spacing w:line="259" w:lineRule="auto"/>
              <w:ind w:left="11"/>
              <w:jc w:val="center"/>
            </w:pPr>
          </w:p>
        </w:tc>
        <w:tc>
          <w:tcPr>
            <w:tcW w:w="1357" w:type="dxa"/>
            <w:tcBorders>
              <w:top w:val="single" w:sz="4" w:space="0" w:color="000000"/>
              <w:left w:val="nil"/>
              <w:bottom w:val="single" w:sz="4" w:space="0" w:color="000000"/>
              <w:right w:val="nil"/>
            </w:tcBorders>
            <w:vAlign w:val="center"/>
          </w:tcPr>
          <w:p w14:paraId="4699B737" w14:textId="408C9C2A" w:rsidR="002E5145" w:rsidRPr="000E0BAD" w:rsidRDefault="002E5145" w:rsidP="002E5145">
            <w:pPr>
              <w:spacing w:line="259" w:lineRule="auto"/>
              <w:ind w:left="115"/>
            </w:pPr>
            <w:r w:rsidRPr="000E0BAD">
              <w:t xml:space="preserve"> Carcass </w:t>
            </w:r>
          </w:p>
        </w:tc>
        <w:tc>
          <w:tcPr>
            <w:tcW w:w="653" w:type="dxa"/>
            <w:tcBorders>
              <w:top w:val="single" w:sz="4" w:space="0" w:color="000000"/>
              <w:left w:val="nil"/>
              <w:bottom w:val="single" w:sz="4" w:space="0" w:color="000000"/>
              <w:right w:val="nil"/>
            </w:tcBorders>
          </w:tcPr>
          <w:p w14:paraId="7B12B89B" w14:textId="77777777" w:rsidR="002E5145" w:rsidRPr="000E0BAD" w:rsidRDefault="002E5145" w:rsidP="002E5145">
            <w:pPr>
              <w:spacing w:line="259" w:lineRule="auto"/>
              <w:ind w:left="72"/>
            </w:pPr>
            <w:r w:rsidRPr="000E0BAD">
              <w:t xml:space="preserve">M </w:t>
            </w:r>
          </w:p>
          <w:p w14:paraId="12168B54" w14:textId="1840FC56" w:rsidR="002E5145" w:rsidRPr="000E0BAD" w:rsidRDefault="002E5145" w:rsidP="002E5145">
            <w:pPr>
              <w:spacing w:line="259" w:lineRule="auto"/>
              <w:ind w:left="72"/>
            </w:pPr>
            <w:r w:rsidRPr="000E0BAD">
              <w:t xml:space="preserve">F </w:t>
            </w:r>
          </w:p>
        </w:tc>
        <w:tc>
          <w:tcPr>
            <w:tcW w:w="934" w:type="dxa"/>
            <w:tcBorders>
              <w:top w:val="single" w:sz="4" w:space="0" w:color="000000"/>
              <w:left w:val="nil"/>
              <w:bottom w:val="single" w:sz="4" w:space="0" w:color="000000"/>
              <w:right w:val="nil"/>
            </w:tcBorders>
          </w:tcPr>
          <w:p w14:paraId="101D239F" w14:textId="618BC96F" w:rsidR="002E5145" w:rsidRPr="000E0BAD" w:rsidRDefault="000E0BAD" w:rsidP="00F841AE">
            <w:pPr>
              <w:spacing w:line="259" w:lineRule="auto"/>
              <w:ind w:left="120"/>
              <w:jc w:val="center"/>
            </w:pPr>
            <w:r w:rsidRPr="000E0BAD">
              <w:t>9</w:t>
            </w:r>
            <w:r w:rsidR="00DA574B">
              <w:t>3</w:t>
            </w:r>
          </w:p>
          <w:p w14:paraId="05EBE0E6" w14:textId="242B6C57" w:rsidR="002E5145" w:rsidRPr="000E0BAD" w:rsidRDefault="000E0BAD" w:rsidP="00F841AE">
            <w:pPr>
              <w:spacing w:line="259" w:lineRule="auto"/>
              <w:ind w:left="60" w:hanging="60"/>
              <w:jc w:val="center"/>
            </w:pPr>
            <w:r w:rsidRPr="000E0BAD">
              <w:t>104</w:t>
            </w:r>
          </w:p>
        </w:tc>
        <w:tc>
          <w:tcPr>
            <w:tcW w:w="938" w:type="dxa"/>
            <w:tcBorders>
              <w:top w:val="single" w:sz="4" w:space="0" w:color="000000"/>
              <w:left w:val="nil"/>
              <w:bottom w:val="single" w:sz="4" w:space="0" w:color="000000"/>
              <w:right w:val="nil"/>
            </w:tcBorders>
          </w:tcPr>
          <w:p w14:paraId="29EB9E08" w14:textId="002CE5B4" w:rsidR="002E5145" w:rsidRPr="000E0BAD" w:rsidRDefault="002E5145" w:rsidP="002E5145">
            <w:pPr>
              <w:spacing w:line="259" w:lineRule="auto"/>
              <w:ind w:left="62"/>
            </w:pPr>
            <w:r w:rsidRPr="000E0BAD">
              <w:t>0.</w:t>
            </w:r>
            <w:r w:rsidR="00DA574B">
              <w:t>25</w:t>
            </w:r>
            <w:r w:rsidRPr="000E0BAD">
              <w:t xml:space="preserve"> </w:t>
            </w:r>
          </w:p>
          <w:p w14:paraId="451F80B1" w14:textId="300CA67E" w:rsidR="002E5145" w:rsidRPr="000E0BAD" w:rsidRDefault="000E0BAD" w:rsidP="002E5145">
            <w:pPr>
              <w:spacing w:line="259" w:lineRule="auto"/>
              <w:ind w:left="62"/>
            </w:pPr>
            <w:r w:rsidRPr="000E0BAD">
              <w:t>0.2</w:t>
            </w:r>
            <w:r w:rsidR="00DA574B">
              <w:t>7</w:t>
            </w:r>
            <w:r w:rsidR="002E5145" w:rsidRPr="000E0BAD">
              <w:t xml:space="preserve"> </w:t>
            </w:r>
          </w:p>
        </w:tc>
        <w:tc>
          <w:tcPr>
            <w:tcW w:w="783" w:type="dxa"/>
            <w:tcBorders>
              <w:top w:val="single" w:sz="4" w:space="0" w:color="000000"/>
              <w:left w:val="nil"/>
              <w:bottom w:val="single" w:sz="4" w:space="0" w:color="000000"/>
              <w:right w:val="nil"/>
            </w:tcBorders>
          </w:tcPr>
          <w:p w14:paraId="439FC758" w14:textId="7B752F67" w:rsidR="002E5145" w:rsidRPr="000E0BAD" w:rsidRDefault="000E0BAD" w:rsidP="002E5145">
            <w:pPr>
              <w:spacing w:line="259" w:lineRule="auto"/>
            </w:pPr>
            <w:r w:rsidRPr="000E0BAD">
              <w:t>0.</w:t>
            </w:r>
            <w:r w:rsidR="00DA574B">
              <w:t>58</w:t>
            </w:r>
            <w:r w:rsidR="002E5145" w:rsidRPr="000E0BAD">
              <w:t xml:space="preserve"> </w:t>
            </w:r>
          </w:p>
          <w:p w14:paraId="6498D56C" w14:textId="066D4080" w:rsidR="002E5145" w:rsidRPr="000E0BAD" w:rsidRDefault="000E0BAD" w:rsidP="002E5145">
            <w:pPr>
              <w:spacing w:line="259" w:lineRule="auto"/>
            </w:pPr>
            <w:r w:rsidRPr="000E0BAD">
              <w:t>0.</w:t>
            </w:r>
            <w:r w:rsidR="00DA574B">
              <w:t>58</w:t>
            </w:r>
            <w:r w:rsidR="002E5145" w:rsidRPr="000E0BAD">
              <w:t xml:space="preserve"> </w:t>
            </w:r>
          </w:p>
        </w:tc>
        <w:tc>
          <w:tcPr>
            <w:tcW w:w="847" w:type="dxa"/>
            <w:tcBorders>
              <w:top w:val="single" w:sz="4" w:space="0" w:color="000000"/>
              <w:left w:val="nil"/>
              <w:bottom w:val="single" w:sz="4" w:space="0" w:color="000000"/>
              <w:right w:val="nil"/>
            </w:tcBorders>
          </w:tcPr>
          <w:p w14:paraId="5971EE11" w14:textId="7264B4E6" w:rsidR="002E5145" w:rsidRPr="000E0BAD" w:rsidRDefault="002E5145" w:rsidP="000E0BAD">
            <w:pPr>
              <w:spacing w:line="259" w:lineRule="auto"/>
              <w:jc w:val="right"/>
            </w:pPr>
            <w:r w:rsidRPr="000E0BAD">
              <w:t xml:space="preserve">0 - 3 </w:t>
            </w:r>
          </w:p>
          <w:p w14:paraId="5640893E" w14:textId="24A48BF6" w:rsidR="002E5145" w:rsidRPr="000E0BAD" w:rsidRDefault="002E5145" w:rsidP="000E0BAD">
            <w:pPr>
              <w:spacing w:line="259" w:lineRule="auto"/>
              <w:ind w:left="26"/>
              <w:jc w:val="right"/>
            </w:pPr>
            <w:r w:rsidRPr="000E0BAD">
              <w:t xml:space="preserve">0 - </w:t>
            </w:r>
            <w:r w:rsidR="00DA574B">
              <w:t>3</w:t>
            </w:r>
            <w:r w:rsidRPr="000E0BAD">
              <w:t xml:space="preserve"> </w:t>
            </w:r>
          </w:p>
        </w:tc>
      </w:tr>
      <w:tr w:rsidR="002E5145" w:rsidRPr="00926F31" w14:paraId="0A43B654" w14:textId="77777777" w:rsidTr="002E0E23">
        <w:trPr>
          <w:trHeight w:val="422"/>
        </w:trPr>
        <w:tc>
          <w:tcPr>
            <w:tcW w:w="3780" w:type="dxa"/>
            <w:tcBorders>
              <w:top w:val="single" w:sz="4" w:space="0" w:color="000000"/>
              <w:left w:val="nil"/>
              <w:bottom w:val="single" w:sz="4" w:space="0" w:color="auto"/>
              <w:right w:val="nil"/>
            </w:tcBorders>
            <w:shd w:val="clear" w:color="auto" w:fill="F2F2F2"/>
          </w:tcPr>
          <w:p w14:paraId="1421EBA3" w14:textId="58DF66E6" w:rsidR="002E5145" w:rsidRPr="00926F31" w:rsidRDefault="005E2CD7" w:rsidP="005E2CD7">
            <w:pPr>
              <w:spacing w:line="259" w:lineRule="auto"/>
              <w:ind w:left="108"/>
              <w:rPr>
                <w:highlight w:val="yellow"/>
              </w:rPr>
            </w:pPr>
            <w:r w:rsidRPr="00D12F3E">
              <w:t>201</w:t>
            </w:r>
            <w:r>
              <w:t>2</w:t>
            </w:r>
            <w:r w:rsidRPr="00D12F3E">
              <w:t xml:space="preserve"> (age-3, age-4, age-5 progeny)</w:t>
            </w:r>
          </w:p>
        </w:tc>
        <w:tc>
          <w:tcPr>
            <w:tcW w:w="1357" w:type="dxa"/>
            <w:tcBorders>
              <w:top w:val="single" w:sz="4" w:space="0" w:color="000000"/>
              <w:left w:val="nil"/>
              <w:bottom w:val="single" w:sz="4" w:space="0" w:color="000000"/>
              <w:right w:val="nil"/>
            </w:tcBorders>
            <w:shd w:val="clear" w:color="auto" w:fill="F2F2F2"/>
          </w:tcPr>
          <w:p w14:paraId="745993B2" w14:textId="77777777" w:rsidR="002E5145" w:rsidRPr="00926F31" w:rsidRDefault="002E5145" w:rsidP="002E5145">
            <w:pPr>
              <w:spacing w:after="160" w:line="259" w:lineRule="auto"/>
              <w:rPr>
                <w:highlight w:val="yellow"/>
              </w:rPr>
            </w:pPr>
          </w:p>
        </w:tc>
        <w:tc>
          <w:tcPr>
            <w:tcW w:w="653" w:type="dxa"/>
            <w:tcBorders>
              <w:top w:val="single" w:sz="4" w:space="0" w:color="000000"/>
              <w:left w:val="nil"/>
              <w:bottom w:val="single" w:sz="4" w:space="0" w:color="000000"/>
              <w:right w:val="nil"/>
            </w:tcBorders>
            <w:shd w:val="clear" w:color="auto" w:fill="F2F2F2"/>
          </w:tcPr>
          <w:p w14:paraId="2B83F872" w14:textId="77777777" w:rsidR="002E5145" w:rsidRPr="00926F31" w:rsidRDefault="002E5145" w:rsidP="002E5145">
            <w:pPr>
              <w:spacing w:after="160" w:line="259" w:lineRule="auto"/>
              <w:rPr>
                <w:highlight w:val="yellow"/>
              </w:rPr>
            </w:pPr>
          </w:p>
        </w:tc>
        <w:tc>
          <w:tcPr>
            <w:tcW w:w="934" w:type="dxa"/>
            <w:tcBorders>
              <w:top w:val="single" w:sz="4" w:space="0" w:color="000000"/>
              <w:left w:val="nil"/>
              <w:bottom w:val="single" w:sz="4" w:space="0" w:color="000000"/>
              <w:right w:val="nil"/>
            </w:tcBorders>
            <w:shd w:val="clear" w:color="auto" w:fill="F2F2F2"/>
          </w:tcPr>
          <w:p w14:paraId="00DEECBC" w14:textId="77777777" w:rsidR="002E5145" w:rsidRPr="00926F31" w:rsidRDefault="002E5145" w:rsidP="00F841AE">
            <w:pPr>
              <w:spacing w:after="160" w:line="259" w:lineRule="auto"/>
              <w:jc w:val="center"/>
              <w:rPr>
                <w:highlight w:val="yellow"/>
              </w:rPr>
            </w:pPr>
          </w:p>
        </w:tc>
        <w:tc>
          <w:tcPr>
            <w:tcW w:w="938" w:type="dxa"/>
            <w:tcBorders>
              <w:top w:val="single" w:sz="4" w:space="0" w:color="000000"/>
              <w:left w:val="nil"/>
              <w:bottom w:val="single" w:sz="4" w:space="0" w:color="000000"/>
              <w:right w:val="nil"/>
            </w:tcBorders>
            <w:shd w:val="clear" w:color="auto" w:fill="F2F2F2"/>
          </w:tcPr>
          <w:p w14:paraId="032C8812" w14:textId="77777777" w:rsidR="002E5145" w:rsidRPr="00926F31" w:rsidRDefault="002E5145" w:rsidP="002E5145">
            <w:pPr>
              <w:spacing w:after="160" w:line="259" w:lineRule="auto"/>
              <w:rPr>
                <w:highlight w:val="yellow"/>
              </w:rPr>
            </w:pPr>
          </w:p>
        </w:tc>
        <w:tc>
          <w:tcPr>
            <w:tcW w:w="783" w:type="dxa"/>
            <w:tcBorders>
              <w:top w:val="single" w:sz="4" w:space="0" w:color="000000"/>
              <w:left w:val="nil"/>
              <w:bottom w:val="single" w:sz="4" w:space="0" w:color="000000"/>
              <w:right w:val="nil"/>
            </w:tcBorders>
            <w:shd w:val="clear" w:color="auto" w:fill="F2F2F2"/>
          </w:tcPr>
          <w:p w14:paraId="5E6CCE9D" w14:textId="77777777" w:rsidR="002E5145" w:rsidRPr="00926F31" w:rsidRDefault="002E5145" w:rsidP="002E5145">
            <w:pPr>
              <w:spacing w:after="160" w:line="259" w:lineRule="auto"/>
              <w:rPr>
                <w:highlight w:val="yellow"/>
              </w:rPr>
            </w:pPr>
          </w:p>
        </w:tc>
        <w:tc>
          <w:tcPr>
            <w:tcW w:w="847" w:type="dxa"/>
            <w:tcBorders>
              <w:top w:val="single" w:sz="4" w:space="0" w:color="000000"/>
              <w:left w:val="nil"/>
              <w:bottom w:val="single" w:sz="4" w:space="0" w:color="000000"/>
              <w:right w:val="nil"/>
            </w:tcBorders>
            <w:shd w:val="clear" w:color="auto" w:fill="F2F2F2"/>
          </w:tcPr>
          <w:p w14:paraId="0F3F4B98" w14:textId="77777777" w:rsidR="002E5145" w:rsidRPr="00926F31" w:rsidRDefault="002E5145" w:rsidP="002E5145">
            <w:pPr>
              <w:spacing w:after="160" w:line="259" w:lineRule="auto"/>
              <w:rPr>
                <w:highlight w:val="yellow"/>
              </w:rPr>
            </w:pPr>
          </w:p>
        </w:tc>
      </w:tr>
      <w:tr w:rsidR="003478DB" w:rsidRPr="00926F31" w14:paraId="68B14A4D" w14:textId="77777777" w:rsidTr="002E0E23">
        <w:trPr>
          <w:trHeight w:val="630"/>
        </w:trPr>
        <w:tc>
          <w:tcPr>
            <w:tcW w:w="3780" w:type="dxa"/>
            <w:vMerge w:val="restart"/>
            <w:tcBorders>
              <w:top w:val="single" w:sz="4" w:space="0" w:color="auto"/>
              <w:left w:val="nil"/>
              <w:bottom w:val="single" w:sz="4" w:space="0" w:color="000000"/>
              <w:right w:val="nil"/>
            </w:tcBorders>
            <w:vAlign w:val="center"/>
          </w:tcPr>
          <w:p w14:paraId="62B65927" w14:textId="77777777" w:rsidR="003478DB" w:rsidRPr="00926F31" w:rsidRDefault="003478DB" w:rsidP="003478DB">
            <w:pPr>
              <w:spacing w:after="297" w:line="259" w:lineRule="auto"/>
              <w:ind w:left="11"/>
              <w:jc w:val="center"/>
              <w:rPr>
                <w:highlight w:val="yellow"/>
              </w:rPr>
            </w:pPr>
            <w:r w:rsidRPr="00926F31">
              <w:rPr>
                <w:highlight w:val="yellow"/>
              </w:rPr>
              <w:t xml:space="preserve"> </w:t>
            </w:r>
          </w:p>
          <w:p w14:paraId="0887268E" w14:textId="77777777" w:rsidR="003478DB" w:rsidRPr="00926F31" w:rsidRDefault="003478DB" w:rsidP="003478DB">
            <w:pPr>
              <w:spacing w:line="259" w:lineRule="auto"/>
              <w:ind w:left="11"/>
              <w:jc w:val="center"/>
              <w:rPr>
                <w:highlight w:val="yellow"/>
              </w:rPr>
            </w:pPr>
            <w:r w:rsidRPr="00926F31">
              <w:rPr>
                <w:highlight w:val="yellow"/>
              </w:rPr>
              <w:t xml:space="preserve"> </w:t>
            </w:r>
          </w:p>
        </w:tc>
        <w:tc>
          <w:tcPr>
            <w:tcW w:w="1357" w:type="dxa"/>
            <w:tcBorders>
              <w:top w:val="single" w:sz="4" w:space="0" w:color="000000"/>
              <w:left w:val="nil"/>
              <w:bottom w:val="single" w:sz="4" w:space="0" w:color="000000"/>
              <w:right w:val="nil"/>
            </w:tcBorders>
            <w:vAlign w:val="center"/>
          </w:tcPr>
          <w:p w14:paraId="43DED2F4" w14:textId="77777777" w:rsidR="003478DB" w:rsidRPr="003478DB" w:rsidRDefault="003478DB" w:rsidP="003478DB">
            <w:pPr>
              <w:spacing w:line="259" w:lineRule="auto"/>
              <w:ind w:left="-55"/>
            </w:pPr>
            <w:r w:rsidRPr="003478DB">
              <w:t xml:space="preserve">   Outplant </w:t>
            </w:r>
          </w:p>
        </w:tc>
        <w:tc>
          <w:tcPr>
            <w:tcW w:w="653" w:type="dxa"/>
            <w:tcBorders>
              <w:top w:val="single" w:sz="4" w:space="0" w:color="000000"/>
              <w:left w:val="nil"/>
              <w:bottom w:val="single" w:sz="4" w:space="0" w:color="000000"/>
              <w:right w:val="nil"/>
            </w:tcBorders>
          </w:tcPr>
          <w:p w14:paraId="577E4CDD" w14:textId="77777777" w:rsidR="003478DB" w:rsidRPr="003478DB" w:rsidRDefault="003478DB" w:rsidP="003478DB">
            <w:pPr>
              <w:spacing w:line="259" w:lineRule="auto"/>
              <w:ind w:left="72"/>
            </w:pPr>
            <w:r w:rsidRPr="003478DB">
              <w:t xml:space="preserve">M </w:t>
            </w:r>
          </w:p>
          <w:p w14:paraId="496FD401" w14:textId="2357AE34" w:rsidR="003478DB" w:rsidRPr="003478DB" w:rsidRDefault="003478DB" w:rsidP="003478DB">
            <w:pPr>
              <w:spacing w:line="259" w:lineRule="auto"/>
              <w:ind w:left="113"/>
            </w:pPr>
            <w:r w:rsidRPr="003478DB">
              <w:t xml:space="preserve">F </w:t>
            </w:r>
          </w:p>
        </w:tc>
        <w:tc>
          <w:tcPr>
            <w:tcW w:w="934" w:type="dxa"/>
            <w:tcBorders>
              <w:top w:val="single" w:sz="4" w:space="0" w:color="000000"/>
              <w:left w:val="nil"/>
              <w:bottom w:val="single" w:sz="4" w:space="0" w:color="000000"/>
              <w:right w:val="nil"/>
            </w:tcBorders>
          </w:tcPr>
          <w:p w14:paraId="3C52DE36" w14:textId="613DE637" w:rsidR="003478DB" w:rsidRPr="003478DB" w:rsidRDefault="003478DB" w:rsidP="00F841AE">
            <w:pPr>
              <w:spacing w:line="259" w:lineRule="auto"/>
              <w:ind w:left="120"/>
              <w:jc w:val="center"/>
            </w:pPr>
            <w:r w:rsidRPr="003478DB">
              <w:t>112</w:t>
            </w:r>
          </w:p>
          <w:p w14:paraId="410AF178" w14:textId="3C56EB61" w:rsidR="003478DB" w:rsidRPr="003478DB" w:rsidRDefault="003478DB" w:rsidP="00F841AE">
            <w:pPr>
              <w:spacing w:line="259" w:lineRule="auto"/>
              <w:ind w:left="120"/>
              <w:jc w:val="center"/>
            </w:pPr>
            <w:r w:rsidRPr="003478DB">
              <w:t>146</w:t>
            </w:r>
          </w:p>
        </w:tc>
        <w:tc>
          <w:tcPr>
            <w:tcW w:w="938" w:type="dxa"/>
            <w:tcBorders>
              <w:top w:val="single" w:sz="4" w:space="0" w:color="000000"/>
              <w:left w:val="nil"/>
              <w:bottom w:val="single" w:sz="4" w:space="0" w:color="000000"/>
              <w:right w:val="nil"/>
            </w:tcBorders>
          </w:tcPr>
          <w:p w14:paraId="78BEB5BC" w14:textId="45120B80" w:rsidR="003478DB" w:rsidRPr="003478DB" w:rsidRDefault="003478DB" w:rsidP="003478DB">
            <w:pPr>
              <w:spacing w:line="259" w:lineRule="auto"/>
              <w:ind w:left="62"/>
            </w:pPr>
            <w:r w:rsidRPr="003478DB">
              <w:t>1.3</w:t>
            </w:r>
            <w:r w:rsidR="00DA574B">
              <w:t>1</w:t>
            </w:r>
          </w:p>
          <w:p w14:paraId="7BF4BF31" w14:textId="32F78888" w:rsidR="003478DB" w:rsidRPr="003478DB" w:rsidRDefault="003478DB" w:rsidP="003478DB">
            <w:pPr>
              <w:spacing w:line="259" w:lineRule="auto"/>
              <w:ind w:left="62"/>
            </w:pPr>
            <w:r w:rsidRPr="003478DB">
              <w:t>1.</w:t>
            </w:r>
            <w:r w:rsidR="00DA574B">
              <w:t>13</w:t>
            </w:r>
          </w:p>
        </w:tc>
        <w:tc>
          <w:tcPr>
            <w:tcW w:w="783" w:type="dxa"/>
            <w:tcBorders>
              <w:top w:val="single" w:sz="4" w:space="0" w:color="000000"/>
              <w:left w:val="nil"/>
              <w:bottom w:val="single" w:sz="4" w:space="0" w:color="000000"/>
              <w:right w:val="nil"/>
            </w:tcBorders>
          </w:tcPr>
          <w:p w14:paraId="01D0CB7A" w14:textId="7730FD8E" w:rsidR="003478DB" w:rsidRPr="003478DB" w:rsidRDefault="003478DB" w:rsidP="003478DB">
            <w:pPr>
              <w:spacing w:line="259" w:lineRule="auto"/>
            </w:pPr>
            <w:r w:rsidRPr="003478DB">
              <w:t>2.4</w:t>
            </w:r>
            <w:r w:rsidR="00DA574B">
              <w:t>7</w:t>
            </w:r>
          </w:p>
          <w:p w14:paraId="7D4334CC" w14:textId="1F538914" w:rsidR="003478DB" w:rsidRPr="003478DB" w:rsidRDefault="003478DB" w:rsidP="003478DB">
            <w:pPr>
              <w:spacing w:line="259" w:lineRule="auto"/>
            </w:pPr>
            <w:r w:rsidRPr="003478DB">
              <w:t>2.0</w:t>
            </w:r>
            <w:r w:rsidR="00DA574B">
              <w:t>4</w:t>
            </w:r>
          </w:p>
        </w:tc>
        <w:tc>
          <w:tcPr>
            <w:tcW w:w="847" w:type="dxa"/>
            <w:tcBorders>
              <w:top w:val="single" w:sz="4" w:space="0" w:color="000000"/>
              <w:left w:val="nil"/>
              <w:bottom w:val="single" w:sz="4" w:space="0" w:color="000000"/>
              <w:right w:val="nil"/>
            </w:tcBorders>
          </w:tcPr>
          <w:p w14:paraId="7AA75944" w14:textId="77777777" w:rsidR="003478DB" w:rsidRPr="003478DB" w:rsidRDefault="003478DB" w:rsidP="003478DB">
            <w:pPr>
              <w:spacing w:line="259" w:lineRule="auto"/>
              <w:ind w:left="86"/>
              <w:jc w:val="right"/>
            </w:pPr>
            <w:r w:rsidRPr="003478DB">
              <w:t>0-17</w:t>
            </w:r>
          </w:p>
          <w:p w14:paraId="33DAB728" w14:textId="53CA1D3B" w:rsidR="003478DB" w:rsidRPr="003478DB" w:rsidRDefault="003478DB" w:rsidP="003478DB">
            <w:pPr>
              <w:spacing w:line="259" w:lineRule="auto"/>
              <w:ind w:left="86"/>
              <w:jc w:val="right"/>
            </w:pPr>
            <w:r w:rsidRPr="003478DB">
              <w:t>0-10</w:t>
            </w:r>
          </w:p>
        </w:tc>
      </w:tr>
      <w:tr w:rsidR="003478DB" w:rsidRPr="00926F31" w14:paraId="445432BA" w14:textId="77777777" w:rsidTr="002E0E23">
        <w:trPr>
          <w:trHeight w:val="563"/>
        </w:trPr>
        <w:tc>
          <w:tcPr>
            <w:tcW w:w="3780" w:type="dxa"/>
            <w:vMerge/>
            <w:tcBorders>
              <w:top w:val="nil"/>
              <w:left w:val="nil"/>
              <w:bottom w:val="single" w:sz="4" w:space="0" w:color="000000"/>
              <w:right w:val="nil"/>
            </w:tcBorders>
          </w:tcPr>
          <w:p w14:paraId="747C64D4" w14:textId="77777777" w:rsidR="003478DB" w:rsidRPr="00926F31" w:rsidRDefault="003478DB" w:rsidP="003478DB">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633518B1" w14:textId="3BDB3822" w:rsidR="003478DB" w:rsidRPr="003478DB" w:rsidRDefault="003478DB" w:rsidP="003478DB">
            <w:pPr>
              <w:spacing w:line="259" w:lineRule="auto"/>
              <w:ind w:left="72"/>
            </w:pPr>
            <w:r w:rsidRPr="003478DB">
              <w:t xml:space="preserve"> Carcass </w:t>
            </w:r>
          </w:p>
        </w:tc>
        <w:tc>
          <w:tcPr>
            <w:tcW w:w="653" w:type="dxa"/>
            <w:tcBorders>
              <w:top w:val="single" w:sz="4" w:space="0" w:color="000000"/>
              <w:left w:val="nil"/>
              <w:bottom w:val="single" w:sz="4" w:space="0" w:color="000000"/>
              <w:right w:val="nil"/>
            </w:tcBorders>
          </w:tcPr>
          <w:p w14:paraId="75C2B44A" w14:textId="77777777" w:rsidR="003478DB" w:rsidRPr="003478DB" w:rsidRDefault="003478DB" w:rsidP="003478DB">
            <w:pPr>
              <w:spacing w:line="259" w:lineRule="auto"/>
              <w:ind w:left="72"/>
            </w:pPr>
            <w:r w:rsidRPr="003478DB">
              <w:t xml:space="preserve">M </w:t>
            </w:r>
          </w:p>
          <w:p w14:paraId="52FECC9B" w14:textId="498B6BF3" w:rsidR="003478DB" w:rsidRPr="003478DB" w:rsidRDefault="003478DB" w:rsidP="003478DB">
            <w:pPr>
              <w:spacing w:line="259" w:lineRule="auto"/>
              <w:ind w:left="113"/>
            </w:pPr>
            <w:r w:rsidRPr="003478DB">
              <w:t xml:space="preserve">F </w:t>
            </w:r>
          </w:p>
        </w:tc>
        <w:tc>
          <w:tcPr>
            <w:tcW w:w="934" w:type="dxa"/>
            <w:tcBorders>
              <w:top w:val="single" w:sz="4" w:space="0" w:color="000000"/>
              <w:left w:val="nil"/>
              <w:bottom w:val="single" w:sz="4" w:space="0" w:color="000000"/>
              <w:right w:val="nil"/>
            </w:tcBorders>
          </w:tcPr>
          <w:p w14:paraId="35F7E02A" w14:textId="77777777" w:rsidR="003478DB" w:rsidRDefault="00F841AE" w:rsidP="00F841AE">
            <w:pPr>
              <w:spacing w:line="259" w:lineRule="auto"/>
              <w:ind w:left="60"/>
              <w:jc w:val="center"/>
            </w:pPr>
            <w:r>
              <w:t>39</w:t>
            </w:r>
          </w:p>
          <w:p w14:paraId="506D89D5" w14:textId="4F1C7FC6" w:rsidR="00F841AE" w:rsidRPr="003478DB" w:rsidRDefault="00F841AE" w:rsidP="00F841AE">
            <w:pPr>
              <w:spacing w:line="259" w:lineRule="auto"/>
              <w:ind w:left="60"/>
              <w:jc w:val="center"/>
            </w:pPr>
            <w:r>
              <w:t>45</w:t>
            </w:r>
          </w:p>
        </w:tc>
        <w:tc>
          <w:tcPr>
            <w:tcW w:w="938" w:type="dxa"/>
            <w:tcBorders>
              <w:top w:val="single" w:sz="4" w:space="0" w:color="000000"/>
              <w:left w:val="nil"/>
              <w:bottom w:val="single" w:sz="4" w:space="0" w:color="000000"/>
              <w:right w:val="nil"/>
            </w:tcBorders>
          </w:tcPr>
          <w:p w14:paraId="0D15F7EF" w14:textId="5D308E3C" w:rsidR="003478DB" w:rsidRDefault="00F841AE" w:rsidP="003478DB">
            <w:pPr>
              <w:spacing w:line="259" w:lineRule="auto"/>
              <w:ind w:left="62"/>
            </w:pPr>
            <w:r>
              <w:t>0.3</w:t>
            </w:r>
            <w:r w:rsidR="00DA574B">
              <w:t>1</w:t>
            </w:r>
          </w:p>
          <w:p w14:paraId="5D06BDA2" w14:textId="269F90D8" w:rsidR="00F841AE" w:rsidRPr="003478DB" w:rsidRDefault="00F841AE" w:rsidP="003478DB">
            <w:pPr>
              <w:spacing w:line="259" w:lineRule="auto"/>
              <w:ind w:left="62"/>
            </w:pPr>
            <w:r>
              <w:t>0.29</w:t>
            </w:r>
          </w:p>
        </w:tc>
        <w:tc>
          <w:tcPr>
            <w:tcW w:w="783" w:type="dxa"/>
            <w:tcBorders>
              <w:top w:val="single" w:sz="4" w:space="0" w:color="000000"/>
              <w:left w:val="nil"/>
              <w:bottom w:val="single" w:sz="4" w:space="0" w:color="000000"/>
              <w:right w:val="nil"/>
            </w:tcBorders>
          </w:tcPr>
          <w:p w14:paraId="3C8F7DCD" w14:textId="278EE565" w:rsidR="003478DB" w:rsidRDefault="00F841AE" w:rsidP="003478DB">
            <w:pPr>
              <w:spacing w:line="259" w:lineRule="auto"/>
            </w:pPr>
            <w:r>
              <w:t>0.5</w:t>
            </w:r>
            <w:r w:rsidR="00DA574B">
              <w:t>7</w:t>
            </w:r>
          </w:p>
          <w:p w14:paraId="01A49810" w14:textId="2283A23D" w:rsidR="00F841AE" w:rsidRPr="003478DB" w:rsidRDefault="00F841AE" w:rsidP="003478DB">
            <w:pPr>
              <w:spacing w:line="259" w:lineRule="auto"/>
            </w:pPr>
            <w:r>
              <w:t>0.6</w:t>
            </w:r>
            <w:r w:rsidR="00DA574B">
              <w:t>3</w:t>
            </w:r>
          </w:p>
        </w:tc>
        <w:tc>
          <w:tcPr>
            <w:tcW w:w="847" w:type="dxa"/>
            <w:tcBorders>
              <w:top w:val="single" w:sz="4" w:space="0" w:color="000000"/>
              <w:left w:val="nil"/>
              <w:bottom w:val="single" w:sz="4" w:space="0" w:color="000000"/>
              <w:right w:val="nil"/>
            </w:tcBorders>
          </w:tcPr>
          <w:p w14:paraId="0EE7B52B" w14:textId="77777777" w:rsidR="003478DB" w:rsidRDefault="00F841AE" w:rsidP="00F841AE">
            <w:pPr>
              <w:spacing w:line="259" w:lineRule="auto"/>
              <w:ind w:left="86"/>
              <w:jc w:val="right"/>
            </w:pPr>
            <w:r>
              <w:t>0-2</w:t>
            </w:r>
          </w:p>
          <w:p w14:paraId="63335BC3" w14:textId="56F8201E" w:rsidR="00F841AE" w:rsidRPr="003478DB" w:rsidRDefault="00F841AE" w:rsidP="00F841AE">
            <w:pPr>
              <w:spacing w:line="259" w:lineRule="auto"/>
              <w:ind w:left="86"/>
              <w:jc w:val="right"/>
            </w:pPr>
            <w:r>
              <w:t>0-</w:t>
            </w:r>
            <w:r w:rsidR="00DA574B">
              <w:t>2</w:t>
            </w:r>
          </w:p>
        </w:tc>
      </w:tr>
      <w:tr w:rsidR="00C47C50" w:rsidRPr="00926F31" w14:paraId="2D9951FA" w14:textId="77777777" w:rsidTr="002E0E23">
        <w:trPr>
          <w:trHeight w:val="422"/>
        </w:trPr>
        <w:tc>
          <w:tcPr>
            <w:tcW w:w="3780" w:type="dxa"/>
            <w:tcBorders>
              <w:top w:val="single" w:sz="4" w:space="0" w:color="000000"/>
              <w:left w:val="nil"/>
              <w:bottom w:val="nil"/>
              <w:right w:val="nil"/>
            </w:tcBorders>
            <w:shd w:val="clear" w:color="auto" w:fill="F2F2F2"/>
          </w:tcPr>
          <w:p w14:paraId="4379B69A" w14:textId="477CA294" w:rsidR="00C47C50" w:rsidRPr="00926F31" w:rsidRDefault="00C47C50" w:rsidP="00C47C50">
            <w:pPr>
              <w:spacing w:line="259" w:lineRule="auto"/>
              <w:ind w:left="108"/>
              <w:rPr>
                <w:highlight w:val="yellow"/>
              </w:rPr>
            </w:pPr>
            <w:r w:rsidRPr="00D12F3E">
              <w:t>201</w:t>
            </w:r>
            <w:r>
              <w:t>3</w:t>
            </w:r>
            <w:r w:rsidRPr="00D12F3E">
              <w:t xml:space="preserve"> (age-3, age-4, age-5 progeny)</w:t>
            </w:r>
          </w:p>
        </w:tc>
        <w:tc>
          <w:tcPr>
            <w:tcW w:w="1357" w:type="dxa"/>
            <w:tcBorders>
              <w:top w:val="single" w:sz="4" w:space="0" w:color="000000"/>
              <w:left w:val="nil"/>
              <w:bottom w:val="single" w:sz="4" w:space="0" w:color="000000"/>
              <w:right w:val="nil"/>
            </w:tcBorders>
            <w:shd w:val="clear" w:color="auto" w:fill="F2F2F2"/>
          </w:tcPr>
          <w:p w14:paraId="2F5F100E" w14:textId="77777777" w:rsidR="00C47C50" w:rsidRPr="00926F31" w:rsidRDefault="00C47C50" w:rsidP="00DB66A5">
            <w:pPr>
              <w:spacing w:after="160" w:line="259" w:lineRule="auto"/>
              <w:rPr>
                <w:highlight w:val="yellow"/>
              </w:rPr>
            </w:pPr>
          </w:p>
        </w:tc>
        <w:tc>
          <w:tcPr>
            <w:tcW w:w="653" w:type="dxa"/>
            <w:tcBorders>
              <w:top w:val="single" w:sz="4" w:space="0" w:color="000000"/>
              <w:left w:val="nil"/>
              <w:bottom w:val="single" w:sz="4" w:space="0" w:color="000000"/>
              <w:right w:val="nil"/>
            </w:tcBorders>
            <w:shd w:val="clear" w:color="auto" w:fill="F2F2F2"/>
          </w:tcPr>
          <w:p w14:paraId="6CF7C851" w14:textId="77777777" w:rsidR="00C47C50" w:rsidRPr="00926F31" w:rsidRDefault="00C47C50" w:rsidP="00DB66A5">
            <w:pPr>
              <w:spacing w:after="160" w:line="259" w:lineRule="auto"/>
              <w:rPr>
                <w:highlight w:val="yellow"/>
              </w:rPr>
            </w:pPr>
          </w:p>
        </w:tc>
        <w:tc>
          <w:tcPr>
            <w:tcW w:w="934" w:type="dxa"/>
            <w:tcBorders>
              <w:top w:val="single" w:sz="4" w:space="0" w:color="000000"/>
              <w:left w:val="nil"/>
              <w:bottom w:val="single" w:sz="4" w:space="0" w:color="000000"/>
              <w:right w:val="nil"/>
            </w:tcBorders>
            <w:shd w:val="clear" w:color="auto" w:fill="F2F2F2"/>
          </w:tcPr>
          <w:p w14:paraId="78CCC674" w14:textId="77777777" w:rsidR="00C47C50" w:rsidRPr="00926F31" w:rsidRDefault="00C47C50" w:rsidP="00DB66A5">
            <w:pPr>
              <w:spacing w:after="160" w:line="259" w:lineRule="auto"/>
              <w:jc w:val="center"/>
              <w:rPr>
                <w:highlight w:val="yellow"/>
              </w:rPr>
            </w:pPr>
          </w:p>
        </w:tc>
        <w:tc>
          <w:tcPr>
            <w:tcW w:w="938" w:type="dxa"/>
            <w:tcBorders>
              <w:top w:val="single" w:sz="4" w:space="0" w:color="000000"/>
              <w:left w:val="nil"/>
              <w:bottom w:val="single" w:sz="4" w:space="0" w:color="000000"/>
              <w:right w:val="nil"/>
            </w:tcBorders>
            <w:shd w:val="clear" w:color="auto" w:fill="F2F2F2"/>
          </w:tcPr>
          <w:p w14:paraId="62E65A3B" w14:textId="77777777" w:rsidR="00C47C50" w:rsidRPr="00926F31" w:rsidRDefault="00C47C50" w:rsidP="00DB66A5">
            <w:pPr>
              <w:spacing w:after="160" w:line="259" w:lineRule="auto"/>
              <w:rPr>
                <w:highlight w:val="yellow"/>
              </w:rPr>
            </w:pPr>
          </w:p>
        </w:tc>
        <w:tc>
          <w:tcPr>
            <w:tcW w:w="783" w:type="dxa"/>
            <w:tcBorders>
              <w:top w:val="single" w:sz="4" w:space="0" w:color="000000"/>
              <w:left w:val="nil"/>
              <w:bottom w:val="single" w:sz="4" w:space="0" w:color="000000"/>
              <w:right w:val="nil"/>
            </w:tcBorders>
            <w:shd w:val="clear" w:color="auto" w:fill="F2F2F2"/>
          </w:tcPr>
          <w:p w14:paraId="3A2080A5" w14:textId="77777777" w:rsidR="00C47C50" w:rsidRPr="00926F31" w:rsidRDefault="00C47C50" w:rsidP="00DB66A5">
            <w:pPr>
              <w:spacing w:after="160" w:line="259" w:lineRule="auto"/>
              <w:rPr>
                <w:highlight w:val="yellow"/>
              </w:rPr>
            </w:pPr>
          </w:p>
        </w:tc>
        <w:tc>
          <w:tcPr>
            <w:tcW w:w="847" w:type="dxa"/>
            <w:tcBorders>
              <w:top w:val="single" w:sz="4" w:space="0" w:color="000000"/>
              <w:left w:val="nil"/>
              <w:bottom w:val="single" w:sz="4" w:space="0" w:color="000000"/>
              <w:right w:val="nil"/>
            </w:tcBorders>
            <w:shd w:val="clear" w:color="auto" w:fill="F2F2F2"/>
          </w:tcPr>
          <w:p w14:paraId="0BF41369" w14:textId="77777777" w:rsidR="00C47C50" w:rsidRPr="00926F31" w:rsidRDefault="00C47C50" w:rsidP="00DB66A5">
            <w:pPr>
              <w:spacing w:after="160" w:line="259" w:lineRule="auto"/>
              <w:rPr>
                <w:highlight w:val="yellow"/>
              </w:rPr>
            </w:pPr>
          </w:p>
        </w:tc>
      </w:tr>
      <w:tr w:rsidR="00C62CF0" w:rsidRPr="00926F31" w14:paraId="117839E3" w14:textId="77777777" w:rsidTr="002E0E23">
        <w:trPr>
          <w:trHeight w:hRule="exact" w:val="648"/>
        </w:trPr>
        <w:tc>
          <w:tcPr>
            <w:tcW w:w="3780" w:type="dxa"/>
            <w:tcBorders>
              <w:top w:val="single" w:sz="4" w:space="0" w:color="000000"/>
              <w:left w:val="nil"/>
              <w:bottom w:val="nil"/>
              <w:right w:val="nil"/>
            </w:tcBorders>
            <w:shd w:val="clear" w:color="auto" w:fill="auto"/>
          </w:tcPr>
          <w:p w14:paraId="0774F52A" w14:textId="77777777" w:rsidR="00C62CF0" w:rsidRPr="00D12F3E" w:rsidRDefault="00C62CF0" w:rsidP="00C47C50">
            <w:pPr>
              <w:spacing w:line="259" w:lineRule="auto"/>
              <w:ind w:left="108"/>
            </w:pPr>
          </w:p>
        </w:tc>
        <w:tc>
          <w:tcPr>
            <w:tcW w:w="1357" w:type="dxa"/>
            <w:tcBorders>
              <w:top w:val="single" w:sz="4" w:space="0" w:color="000000"/>
              <w:left w:val="nil"/>
              <w:bottom w:val="single" w:sz="4" w:space="0" w:color="000000"/>
              <w:right w:val="nil"/>
            </w:tcBorders>
            <w:shd w:val="clear" w:color="auto" w:fill="auto"/>
          </w:tcPr>
          <w:p w14:paraId="2CEDFBFD" w14:textId="6A187493" w:rsidR="00C62CF0" w:rsidRPr="00926F31" w:rsidRDefault="00C62CF0" w:rsidP="00C62CF0">
            <w:pPr>
              <w:spacing w:after="160" w:line="259" w:lineRule="auto"/>
              <w:ind w:left="105"/>
              <w:rPr>
                <w:highlight w:val="yellow"/>
              </w:rPr>
            </w:pPr>
            <w:proofErr w:type="spellStart"/>
            <w:r w:rsidRPr="00145FF1">
              <w:t>Reintro</w:t>
            </w:r>
            <w:proofErr w:type="spellEnd"/>
            <w:r w:rsidRPr="00145FF1">
              <w:t>.</w:t>
            </w:r>
          </w:p>
        </w:tc>
        <w:tc>
          <w:tcPr>
            <w:tcW w:w="653" w:type="dxa"/>
            <w:tcBorders>
              <w:top w:val="single" w:sz="4" w:space="0" w:color="000000"/>
              <w:left w:val="nil"/>
              <w:bottom w:val="single" w:sz="4" w:space="0" w:color="000000"/>
              <w:right w:val="nil"/>
            </w:tcBorders>
            <w:shd w:val="clear" w:color="auto" w:fill="auto"/>
          </w:tcPr>
          <w:p w14:paraId="124A0042" w14:textId="77777777" w:rsidR="00C62CF0" w:rsidRDefault="00C62CF0" w:rsidP="00145FF1">
            <w:pPr>
              <w:spacing w:line="259" w:lineRule="auto"/>
              <w:ind w:left="72"/>
            </w:pPr>
            <w:r>
              <w:t>M</w:t>
            </w:r>
          </w:p>
          <w:p w14:paraId="40E8E76F" w14:textId="77DA71BB" w:rsidR="00C62CF0" w:rsidRPr="00926F31" w:rsidRDefault="00C62CF0" w:rsidP="00145FF1">
            <w:pPr>
              <w:spacing w:line="259" w:lineRule="auto"/>
              <w:ind w:left="72"/>
              <w:rPr>
                <w:highlight w:val="yellow"/>
              </w:rPr>
            </w:pPr>
            <w:r w:rsidRPr="003478DB">
              <w:t>F</w:t>
            </w:r>
          </w:p>
        </w:tc>
        <w:tc>
          <w:tcPr>
            <w:tcW w:w="934" w:type="dxa"/>
            <w:tcBorders>
              <w:top w:val="single" w:sz="4" w:space="0" w:color="000000"/>
              <w:left w:val="nil"/>
              <w:bottom w:val="single" w:sz="4" w:space="0" w:color="000000"/>
              <w:right w:val="nil"/>
            </w:tcBorders>
            <w:shd w:val="clear" w:color="auto" w:fill="auto"/>
          </w:tcPr>
          <w:p w14:paraId="0C694C9C" w14:textId="532E1042" w:rsidR="005C40D4" w:rsidRDefault="00102039" w:rsidP="005C40D4">
            <w:pPr>
              <w:spacing w:line="259" w:lineRule="auto"/>
              <w:ind w:left="120"/>
              <w:jc w:val="center"/>
            </w:pPr>
            <w:r>
              <w:t>389</w:t>
            </w:r>
          </w:p>
          <w:p w14:paraId="420374F3" w14:textId="31DD5E90" w:rsidR="005C40D4" w:rsidRPr="00926F31" w:rsidRDefault="005C40D4" w:rsidP="005C40D4">
            <w:pPr>
              <w:spacing w:after="160" w:line="259" w:lineRule="auto"/>
              <w:jc w:val="center"/>
              <w:rPr>
                <w:highlight w:val="yellow"/>
              </w:rPr>
            </w:pPr>
            <w:r>
              <w:t xml:space="preserve">  </w:t>
            </w:r>
            <w:r w:rsidR="00102039">
              <w:t>165</w:t>
            </w:r>
          </w:p>
        </w:tc>
        <w:tc>
          <w:tcPr>
            <w:tcW w:w="938" w:type="dxa"/>
            <w:tcBorders>
              <w:top w:val="single" w:sz="4" w:space="0" w:color="000000"/>
              <w:left w:val="nil"/>
              <w:bottom w:val="single" w:sz="4" w:space="0" w:color="000000"/>
              <w:right w:val="nil"/>
            </w:tcBorders>
            <w:shd w:val="clear" w:color="auto" w:fill="auto"/>
          </w:tcPr>
          <w:p w14:paraId="0BDE047B" w14:textId="22AC90BB" w:rsidR="005C40D4" w:rsidRDefault="005C40D4" w:rsidP="005C40D4">
            <w:pPr>
              <w:spacing w:line="259" w:lineRule="auto"/>
              <w:ind w:left="62"/>
            </w:pPr>
            <w:r>
              <w:t>0.</w:t>
            </w:r>
            <w:r w:rsidR="00DA574B">
              <w:t>19</w:t>
            </w:r>
          </w:p>
          <w:p w14:paraId="19AA7023" w14:textId="14417A66" w:rsidR="00C62CF0" w:rsidRPr="00926F31" w:rsidRDefault="005C40D4" w:rsidP="005C40D4">
            <w:pPr>
              <w:spacing w:after="160" w:line="259" w:lineRule="auto"/>
              <w:rPr>
                <w:highlight w:val="yellow"/>
              </w:rPr>
            </w:pPr>
            <w:r>
              <w:t xml:space="preserve"> 0.39</w:t>
            </w:r>
          </w:p>
        </w:tc>
        <w:tc>
          <w:tcPr>
            <w:tcW w:w="783" w:type="dxa"/>
            <w:tcBorders>
              <w:top w:val="single" w:sz="4" w:space="0" w:color="000000"/>
              <w:left w:val="nil"/>
              <w:bottom w:val="single" w:sz="4" w:space="0" w:color="000000"/>
              <w:right w:val="nil"/>
            </w:tcBorders>
            <w:shd w:val="clear" w:color="auto" w:fill="auto"/>
          </w:tcPr>
          <w:p w14:paraId="0A9706A4" w14:textId="17698D72" w:rsidR="005C40D4" w:rsidRDefault="005C40D4" w:rsidP="005C40D4">
            <w:pPr>
              <w:spacing w:line="259" w:lineRule="auto"/>
            </w:pPr>
            <w:r>
              <w:t>0.5</w:t>
            </w:r>
            <w:r w:rsidR="00DA574B">
              <w:t>7</w:t>
            </w:r>
          </w:p>
          <w:p w14:paraId="3A9CAABC" w14:textId="01603FF6" w:rsidR="00C62CF0" w:rsidRPr="00926F31" w:rsidRDefault="005C40D4">
            <w:pPr>
              <w:spacing w:after="160" w:line="259" w:lineRule="auto"/>
              <w:rPr>
                <w:highlight w:val="yellow"/>
              </w:rPr>
            </w:pPr>
            <w:r>
              <w:t>0.7</w:t>
            </w:r>
            <w:r w:rsidR="00DA574B">
              <w:t>6</w:t>
            </w:r>
          </w:p>
        </w:tc>
        <w:tc>
          <w:tcPr>
            <w:tcW w:w="847" w:type="dxa"/>
            <w:tcBorders>
              <w:top w:val="single" w:sz="4" w:space="0" w:color="000000"/>
              <w:left w:val="nil"/>
              <w:bottom w:val="single" w:sz="4" w:space="0" w:color="000000"/>
              <w:right w:val="nil"/>
            </w:tcBorders>
            <w:shd w:val="clear" w:color="auto" w:fill="auto"/>
          </w:tcPr>
          <w:p w14:paraId="7FB97178" w14:textId="77777777" w:rsidR="005C40D4" w:rsidRDefault="005C40D4" w:rsidP="005C40D4">
            <w:pPr>
              <w:spacing w:line="259" w:lineRule="auto"/>
              <w:ind w:left="86"/>
              <w:jc w:val="right"/>
            </w:pPr>
            <w:r>
              <w:t>0-5</w:t>
            </w:r>
          </w:p>
          <w:p w14:paraId="274EB4BB" w14:textId="472DD231" w:rsidR="00C62CF0" w:rsidRPr="00926F31" w:rsidRDefault="005C40D4" w:rsidP="00132F26">
            <w:pPr>
              <w:spacing w:after="160" w:line="259" w:lineRule="auto"/>
              <w:jc w:val="right"/>
              <w:rPr>
                <w:highlight w:val="yellow"/>
              </w:rPr>
            </w:pPr>
            <w:r>
              <w:t>0-5</w:t>
            </w:r>
          </w:p>
        </w:tc>
      </w:tr>
      <w:tr w:rsidR="00C47C50" w:rsidRPr="00926F31" w14:paraId="0AF1EA13" w14:textId="77777777" w:rsidTr="002E0E23">
        <w:trPr>
          <w:trHeight w:val="630"/>
        </w:trPr>
        <w:tc>
          <w:tcPr>
            <w:tcW w:w="3780" w:type="dxa"/>
            <w:vMerge w:val="restart"/>
            <w:tcBorders>
              <w:top w:val="nil"/>
              <w:left w:val="nil"/>
              <w:bottom w:val="single" w:sz="4" w:space="0" w:color="000000"/>
              <w:right w:val="nil"/>
            </w:tcBorders>
            <w:vAlign w:val="center"/>
          </w:tcPr>
          <w:p w14:paraId="6DEAAB73" w14:textId="77777777" w:rsidR="00C47C50" w:rsidRPr="00926F31" w:rsidRDefault="00C47C50" w:rsidP="00DB66A5">
            <w:pPr>
              <w:spacing w:after="297" w:line="259" w:lineRule="auto"/>
              <w:ind w:left="11"/>
              <w:jc w:val="center"/>
              <w:rPr>
                <w:highlight w:val="yellow"/>
              </w:rPr>
            </w:pPr>
            <w:r w:rsidRPr="00926F31">
              <w:rPr>
                <w:highlight w:val="yellow"/>
              </w:rPr>
              <w:t xml:space="preserve"> </w:t>
            </w:r>
          </w:p>
          <w:p w14:paraId="5EC04D7E" w14:textId="77777777" w:rsidR="00C47C50" w:rsidRPr="00926F31" w:rsidRDefault="00C47C50" w:rsidP="00DB66A5">
            <w:pPr>
              <w:spacing w:line="259" w:lineRule="auto"/>
              <w:ind w:left="11"/>
              <w:jc w:val="center"/>
              <w:rPr>
                <w:highlight w:val="yellow"/>
              </w:rPr>
            </w:pPr>
            <w:r w:rsidRPr="00926F31">
              <w:rPr>
                <w:highlight w:val="yellow"/>
              </w:rPr>
              <w:t xml:space="preserve"> </w:t>
            </w:r>
          </w:p>
        </w:tc>
        <w:tc>
          <w:tcPr>
            <w:tcW w:w="1357" w:type="dxa"/>
            <w:tcBorders>
              <w:top w:val="single" w:sz="4" w:space="0" w:color="000000"/>
              <w:left w:val="nil"/>
              <w:bottom w:val="single" w:sz="4" w:space="0" w:color="000000"/>
              <w:right w:val="nil"/>
            </w:tcBorders>
            <w:vAlign w:val="center"/>
          </w:tcPr>
          <w:p w14:paraId="1269B836" w14:textId="77777777" w:rsidR="00C47C50" w:rsidRPr="003478DB" w:rsidRDefault="00C47C50" w:rsidP="00DB66A5">
            <w:pPr>
              <w:spacing w:line="259" w:lineRule="auto"/>
              <w:ind w:left="-55"/>
            </w:pPr>
            <w:r w:rsidRPr="003478DB">
              <w:t xml:space="preserve">   Outplant </w:t>
            </w:r>
          </w:p>
        </w:tc>
        <w:tc>
          <w:tcPr>
            <w:tcW w:w="653" w:type="dxa"/>
            <w:tcBorders>
              <w:top w:val="single" w:sz="4" w:space="0" w:color="000000"/>
              <w:left w:val="nil"/>
              <w:bottom w:val="single" w:sz="4" w:space="0" w:color="000000"/>
              <w:right w:val="nil"/>
            </w:tcBorders>
          </w:tcPr>
          <w:p w14:paraId="7D70263B" w14:textId="7E881542" w:rsidR="00EF2086" w:rsidRPr="003478DB" w:rsidRDefault="00C47C50" w:rsidP="00DB66A5">
            <w:pPr>
              <w:spacing w:line="259" w:lineRule="auto"/>
              <w:ind w:left="72"/>
            </w:pPr>
            <w:r w:rsidRPr="003478DB">
              <w:t xml:space="preserve">M </w:t>
            </w:r>
          </w:p>
          <w:p w14:paraId="54821FE5" w14:textId="77777777" w:rsidR="00C47C50" w:rsidRPr="003478DB" w:rsidRDefault="00C47C50" w:rsidP="00145FF1">
            <w:pPr>
              <w:spacing w:line="259" w:lineRule="auto"/>
              <w:ind w:left="72"/>
            </w:pPr>
            <w:r w:rsidRPr="003478DB">
              <w:t xml:space="preserve">F </w:t>
            </w:r>
          </w:p>
        </w:tc>
        <w:tc>
          <w:tcPr>
            <w:tcW w:w="934" w:type="dxa"/>
            <w:tcBorders>
              <w:top w:val="single" w:sz="4" w:space="0" w:color="000000"/>
              <w:left w:val="nil"/>
              <w:bottom w:val="single" w:sz="4" w:space="0" w:color="000000"/>
              <w:right w:val="nil"/>
            </w:tcBorders>
          </w:tcPr>
          <w:p w14:paraId="2B9F82C9" w14:textId="77777777" w:rsidR="00C47C50" w:rsidRDefault="00A707CF" w:rsidP="00DB66A5">
            <w:pPr>
              <w:spacing w:line="259" w:lineRule="auto"/>
              <w:ind w:left="120"/>
              <w:jc w:val="center"/>
            </w:pPr>
            <w:r>
              <w:t>647</w:t>
            </w:r>
          </w:p>
          <w:p w14:paraId="08972F76" w14:textId="5599DD57" w:rsidR="00A707CF" w:rsidRPr="003478DB" w:rsidRDefault="00A707CF" w:rsidP="00DB66A5">
            <w:pPr>
              <w:spacing w:line="259" w:lineRule="auto"/>
              <w:ind w:left="120"/>
              <w:jc w:val="center"/>
            </w:pPr>
            <w:r>
              <w:t>478</w:t>
            </w:r>
          </w:p>
        </w:tc>
        <w:tc>
          <w:tcPr>
            <w:tcW w:w="938" w:type="dxa"/>
            <w:tcBorders>
              <w:top w:val="single" w:sz="4" w:space="0" w:color="000000"/>
              <w:left w:val="nil"/>
              <w:bottom w:val="single" w:sz="4" w:space="0" w:color="000000"/>
              <w:right w:val="nil"/>
            </w:tcBorders>
          </w:tcPr>
          <w:p w14:paraId="546A0B4A" w14:textId="52A7F1E2" w:rsidR="00C47C50" w:rsidRDefault="00A707CF" w:rsidP="00DB66A5">
            <w:pPr>
              <w:spacing w:line="259" w:lineRule="auto"/>
              <w:ind w:left="62"/>
            </w:pPr>
            <w:r>
              <w:t>0.3</w:t>
            </w:r>
            <w:r w:rsidR="00DA574B">
              <w:t>4</w:t>
            </w:r>
          </w:p>
          <w:p w14:paraId="63A69331" w14:textId="41544E0F" w:rsidR="00A707CF" w:rsidRPr="003478DB" w:rsidRDefault="00A707CF" w:rsidP="00DB66A5">
            <w:pPr>
              <w:spacing w:line="259" w:lineRule="auto"/>
              <w:ind w:left="62"/>
            </w:pPr>
            <w:r>
              <w:t>0.4</w:t>
            </w:r>
            <w:r w:rsidR="00DA574B">
              <w:t>5</w:t>
            </w:r>
          </w:p>
        </w:tc>
        <w:tc>
          <w:tcPr>
            <w:tcW w:w="783" w:type="dxa"/>
            <w:tcBorders>
              <w:top w:val="single" w:sz="4" w:space="0" w:color="000000"/>
              <w:left w:val="nil"/>
              <w:bottom w:val="single" w:sz="4" w:space="0" w:color="000000"/>
              <w:right w:val="nil"/>
            </w:tcBorders>
          </w:tcPr>
          <w:p w14:paraId="212DF688" w14:textId="3C4129FC" w:rsidR="00C47C50" w:rsidRDefault="00A707CF" w:rsidP="00DB66A5">
            <w:pPr>
              <w:spacing w:line="259" w:lineRule="auto"/>
            </w:pPr>
            <w:r>
              <w:t>0.</w:t>
            </w:r>
            <w:r w:rsidR="00DA574B">
              <w:t>86</w:t>
            </w:r>
          </w:p>
          <w:p w14:paraId="5A502C5D" w14:textId="673105A4" w:rsidR="00A707CF" w:rsidRPr="003478DB" w:rsidRDefault="00A707CF" w:rsidP="00DB66A5">
            <w:pPr>
              <w:spacing w:line="259" w:lineRule="auto"/>
            </w:pPr>
            <w:r>
              <w:t>0.9</w:t>
            </w:r>
            <w:r w:rsidR="00DA574B">
              <w:t>6</w:t>
            </w:r>
          </w:p>
        </w:tc>
        <w:tc>
          <w:tcPr>
            <w:tcW w:w="847" w:type="dxa"/>
            <w:tcBorders>
              <w:top w:val="single" w:sz="4" w:space="0" w:color="000000"/>
              <w:left w:val="nil"/>
              <w:bottom w:val="single" w:sz="4" w:space="0" w:color="000000"/>
              <w:right w:val="nil"/>
            </w:tcBorders>
          </w:tcPr>
          <w:p w14:paraId="47DF199C" w14:textId="792DC83A" w:rsidR="00C47C50" w:rsidRDefault="00A707CF" w:rsidP="00DB66A5">
            <w:pPr>
              <w:spacing w:line="259" w:lineRule="auto"/>
              <w:ind w:left="86"/>
              <w:jc w:val="right"/>
            </w:pPr>
            <w:r>
              <w:t>0-</w:t>
            </w:r>
            <w:r w:rsidR="00DA574B">
              <w:t>7</w:t>
            </w:r>
          </w:p>
          <w:p w14:paraId="5D57C373" w14:textId="4FA3075D" w:rsidR="00A707CF" w:rsidRPr="003478DB" w:rsidRDefault="00A707CF" w:rsidP="00DB66A5">
            <w:pPr>
              <w:spacing w:line="259" w:lineRule="auto"/>
              <w:ind w:left="86"/>
              <w:jc w:val="right"/>
            </w:pPr>
            <w:r>
              <w:t>0-6</w:t>
            </w:r>
          </w:p>
        </w:tc>
      </w:tr>
      <w:tr w:rsidR="00C47C50" w:rsidRPr="00926F31" w14:paraId="7283EF05" w14:textId="77777777" w:rsidTr="002E0E23">
        <w:trPr>
          <w:trHeight w:val="563"/>
        </w:trPr>
        <w:tc>
          <w:tcPr>
            <w:tcW w:w="3780" w:type="dxa"/>
            <w:vMerge/>
            <w:tcBorders>
              <w:top w:val="nil"/>
              <w:left w:val="nil"/>
              <w:bottom w:val="single" w:sz="4" w:space="0" w:color="000000"/>
              <w:right w:val="nil"/>
            </w:tcBorders>
          </w:tcPr>
          <w:p w14:paraId="7DAD7F77" w14:textId="77777777" w:rsidR="00C47C50" w:rsidRPr="00926F31" w:rsidRDefault="00C47C50" w:rsidP="00DB66A5">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03FFEAA6" w14:textId="77777777" w:rsidR="00C47C50" w:rsidRPr="003478DB" w:rsidRDefault="00C47C50" w:rsidP="00DB66A5">
            <w:pPr>
              <w:spacing w:line="259" w:lineRule="auto"/>
              <w:ind w:left="72"/>
            </w:pPr>
            <w:r w:rsidRPr="003478DB">
              <w:t xml:space="preserve"> Carcass </w:t>
            </w:r>
          </w:p>
        </w:tc>
        <w:tc>
          <w:tcPr>
            <w:tcW w:w="653" w:type="dxa"/>
            <w:tcBorders>
              <w:top w:val="single" w:sz="4" w:space="0" w:color="000000"/>
              <w:left w:val="nil"/>
              <w:bottom w:val="single" w:sz="4" w:space="0" w:color="000000"/>
              <w:right w:val="nil"/>
            </w:tcBorders>
          </w:tcPr>
          <w:p w14:paraId="1AC84309" w14:textId="45A47359" w:rsidR="00EF2086" w:rsidRPr="003478DB" w:rsidRDefault="00C47C50" w:rsidP="00DB66A5">
            <w:pPr>
              <w:spacing w:line="259" w:lineRule="auto"/>
              <w:ind w:left="72"/>
            </w:pPr>
            <w:r w:rsidRPr="003478DB">
              <w:t xml:space="preserve">M </w:t>
            </w:r>
          </w:p>
          <w:p w14:paraId="37705304" w14:textId="77777777" w:rsidR="00C47C50" w:rsidRPr="003478DB" w:rsidRDefault="00C47C50" w:rsidP="00145FF1">
            <w:pPr>
              <w:spacing w:line="259" w:lineRule="auto"/>
              <w:ind w:left="72"/>
            </w:pPr>
            <w:r w:rsidRPr="003478DB">
              <w:t xml:space="preserve">F </w:t>
            </w:r>
          </w:p>
        </w:tc>
        <w:tc>
          <w:tcPr>
            <w:tcW w:w="934" w:type="dxa"/>
            <w:tcBorders>
              <w:top w:val="single" w:sz="4" w:space="0" w:color="000000"/>
              <w:left w:val="nil"/>
              <w:bottom w:val="single" w:sz="4" w:space="0" w:color="000000"/>
              <w:right w:val="nil"/>
            </w:tcBorders>
          </w:tcPr>
          <w:p w14:paraId="33998E96" w14:textId="77777777" w:rsidR="00C47C50" w:rsidRDefault="00D21EDD" w:rsidP="00DB66A5">
            <w:pPr>
              <w:spacing w:line="259" w:lineRule="auto"/>
              <w:ind w:left="60"/>
              <w:jc w:val="center"/>
            </w:pPr>
            <w:r>
              <w:t>19</w:t>
            </w:r>
          </w:p>
          <w:p w14:paraId="4E544EA0" w14:textId="4B43A261" w:rsidR="00D21EDD" w:rsidRPr="003478DB" w:rsidRDefault="00D21EDD" w:rsidP="00DB66A5">
            <w:pPr>
              <w:spacing w:line="259" w:lineRule="auto"/>
              <w:ind w:left="60"/>
              <w:jc w:val="center"/>
            </w:pPr>
            <w:r>
              <w:t>20</w:t>
            </w:r>
          </w:p>
        </w:tc>
        <w:tc>
          <w:tcPr>
            <w:tcW w:w="938" w:type="dxa"/>
            <w:tcBorders>
              <w:top w:val="single" w:sz="4" w:space="0" w:color="000000"/>
              <w:left w:val="nil"/>
              <w:bottom w:val="single" w:sz="4" w:space="0" w:color="000000"/>
              <w:right w:val="nil"/>
            </w:tcBorders>
          </w:tcPr>
          <w:p w14:paraId="0C15AD9C" w14:textId="2F138CBD" w:rsidR="00C47C50" w:rsidRDefault="00D21EDD" w:rsidP="00DB66A5">
            <w:pPr>
              <w:spacing w:line="259" w:lineRule="auto"/>
              <w:ind w:left="62"/>
            </w:pPr>
            <w:r>
              <w:t>0.</w:t>
            </w:r>
            <w:r w:rsidR="00DA574B">
              <w:t>05</w:t>
            </w:r>
          </w:p>
          <w:p w14:paraId="60D3A192" w14:textId="0C85F3E1" w:rsidR="00D21EDD" w:rsidRPr="003478DB" w:rsidRDefault="00D21EDD" w:rsidP="00DB66A5">
            <w:pPr>
              <w:spacing w:line="259" w:lineRule="auto"/>
              <w:ind w:left="62"/>
            </w:pPr>
            <w:r>
              <w:t>0.1</w:t>
            </w:r>
            <w:r w:rsidR="00DA574B">
              <w:t>0</w:t>
            </w:r>
          </w:p>
        </w:tc>
        <w:tc>
          <w:tcPr>
            <w:tcW w:w="783" w:type="dxa"/>
            <w:tcBorders>
              <w:top w:val="single" w:sz="4" w:space="0" w:color="000000"/>
              <w:left w:val="nil"/>
              <w:bottom w:val="single" w:sz="4" w:space="0" w:color="000000"/>
              <w:right w:val="nil"/>
            </w:tcBorders>
          </w:tcPr>
          <w:p w14:paraId="5989BC78" w14:textId="13312FC8" w:rsidR="00C47C50" w:rsidRDefault="00D21EDD" w:rsidP="00DB66A5">
            <w:pPr>
              <w:spacing w:line="259" w:lineRule="auto"/>
            </w:pPr>
            <w:r>
              <w:t>0.</w:t>
            </w:r>
            <w:r w:rsidR="00DA574B">
              <w:t>23</w:t>
            </w:r>
          </w:p>
          <w:p w14:paraId="03852C5C" w14:textId="67580347" w:rsidR="00D21EDD" w:rsidRPr="003478DB" w:rsidRDefault="00D21EDD" w:rsidP="00DB66A5">
            <w:pPr>
              <w:spacing w:line="259" w:lineRule="auto"/>
            </w:pPr>
            <w:r>
              <w:t>0.3</w:t>
            </w:r>
            <w:r w:rsidR="00DA574B">
              <w:t>1</w:t>
            </w:r>
          </w:p>
        </w:tc>
        <w:tc>
          <w:tcPr>
            <w:tcW w:w="847" w:type="dxa"/>
            <w:tcBorders>
              <w:top w:val="single" w:sz="4" w:space="0" w:color="000000"/>
              <w:left w:val="nil"/>
              <w:bottom w:val="single" w:sz="4" w:space="0" w:color="000000"/>
              <w:right w:val="nil"/>
            </w:tcBorders>
          </w:tcPr>
          <w:p w14:paraId="1F62C123" w14:textId="77777777" w:rsidR="00C47C50" w:rsidRDefault="00D21EDD" w:rsidP="00DB66A5">
            <w:pPr>
              <w:spacing w:line="259" w:lineRule="auto"/>
              <w:ind w:left="86"/>
              <w:jc w:val="right"/>
            </w:pPr>
            <w:r>
              <w:t>0-1</w:t>
            </w:r>
          </w:p>
          <w:p w14:paraId="4B4D60B5" w14:textId="518E0D99" w:rsidR="00D21EDD" w:rsidRPr="003478DB" w:rsidRDefault="00D21EDD" w:rsidP="00DB66A5">
            <w:pPr>
              <w:spacing w:line="259" w:lineRule="auto"/>
              <w:ind w:left="86"/>
              <w:jc w:val="right"/>
            </w:pPr>
            <w:r>
              <w:t>0-1</w:t>
            </w:r>
          </w:p>
        </w:tc>
      </w:tr>
      <w:tr w:rsidR="00C47C50" w:rsidRPr="00926F31" w14:paraId="20717AEB" w14:textId="77777777" w:rsidTr="002E0E23">
        <w:trPr>
          <w:trHeight w:val="422"/>
        </w:trPr>
        <w:tc>
          <w:tcPr>
            <w:tcW w:w="3780" w:type="dxa"/>
            <w:tcBorders>
              <w:top w:val="single" w:sz="4" w:space="0" w:color="000000"/>
              <w:left w:val="nil"/>
              <w:bottom w:val="nil"/>
              <w:right w:val="nil"/>
            </w:tcBorders>
            <w:shd w:val="clear" w:color="auto" w:fill="F2F2F2"/>
          </w:tcPr>
          <w:p w14:paraId="2E8D8449" w14:textId="30A85E2F" w:rsidR="00C47C50" w:rsidRPr="00926F31" w:rsidRDefault="00C47C50" w:rsidP="00DB66A5">
            <w:pPr>
              <w:spacing w:line="259" w:lineRule="auto"/>
              <w:ind w:left="108"/>
              <w:rPr>
                <w:highlight w:val="yellow"/>
              </w:rPr>
            </w:pPr>
            <w:r w:rsidRPr="00D12F3E">
              <w:t>201</w:t>
            </w:r>
            <w:r>
              <w:t>4</w:t>
            </w:r>
            <w:r w:rsidRPr="00D12F3E">
              <w:t xml:space="preserve"> (age-3, age-4, age-5 progeny)</w:t>
            </w:r>
          </w:p>
        </w:tc>
        <w:tc>
          <w:tcPr>
            <w:tcW w:w="1357" w:type="dxa"/>
            <w:tcBorders>
              <w:top w:val="single" w:sz="4" w:space="0" w:color="000000"/>
              <w:left w:val="nil"/>
              <w:bottom w:val="single" w:sz="4" w:space="0" w:color="000000"/>
              <w:right w:val="nil"/>
            </w:tcBorders>
            <w:shd w:val="clear" w:color="auto" w:fill="F2F2F2"/>
          </w:tcPr>
          <w:p w14:paraId="0618A4E3" w14:textId="77777777" w:rsidR="00C47C50" w:rsidRPr="00926F31" w:rsidRDefault="00C47C50" w:rsidP="00DB66A5">
            <w:pPr>
              <w:spacing w:after="160" w:line="259" w:lineRule="auto"/>
              <w:rPr>
                <w:highlight w:val="yellow"/>
              </w:rPr>
            </w:pPr>
          </w:p>
        </w:tc>
        <w:tc>
          <w:tcPr>
            <w:tcW w:w="653" w:type="dxa"/>
            <w:tcBorders>
              <w:top w:val="single" w:sz="4" w:space="0" w:color="000000"/>
              <w:left w:val="nil"/>
              <w:bottom w:val="single" w:sz="4" w:space="0" w:color="000000"/>
              <w:right w:val="nil"/>
            </w:tcBorders>
            <w:shd w:val="clear" w:color="auto" w:fill="F2F2F2"/>
          </w:tcPr>
          <w:p w14:paraId="7A7A4D10" w14:textId="77777777" w:rsidR="00C47C50" w:rsidRPr="00926F31" w:rsidRDefault="00C47C50" w:rsidP="00DB66A5">
            <w:pPr>
              <w:spacing w:after="160" w:line="259" w:lineRule="auto"/>
              <w:rPr>
                <w:highlight w:val="yellow"/>
              </w:rPr>
            </w:pPr>
          </w:p>
        </w:tc>
        <w:tc>
          <w:tcPr>
            <w:tcW w:w="934" w:type="dxa"/>
            <w:tcBorders>
              <w:top w:val="single" w:sz="4" w:space="0" w:color="000000"/>
              <w:left w:val="nil"/>
              <w:bottom w:val="single" w:sz="4" w:space="0" w:color="000000"/>
              <w:right w:val="nil"/>
            </w:tcBorders>
            <w:shd w:val="clear" w:color="auto" w:fill="F2F2F2"/>
          </w:tcPr>
          <w:p w14:paraId="40EB4C48" w14:textId="77777777" w:rsidR="00C47C50" w:rsidRPr="00926F31" w:rsidRDefault="00C47C50" w:rsidP="00DB66A5">
            <w:pPr>
              <w:spacing w:after="160" w:line="259" w:lineRule="auto"/>
              <w:jc w:val="center"/>
              <w:rPr>
                <w:highlight w:val="yellow"/>
              </w:rPr>
            </w:pPr>
          </w:p>
        </w:tc>
        <w:tc>
          <w:tcPr>
            <w:tcW w:w="938" w:type="dxa"/>
            <w:tcBorders>
              <w:top w:val="single" w:sz="4" w:space="0" w:color="000000"/>
              <w:left w:val="nil"/>
              <w:bottom w:val="single" w:sz="4" w:space="0" w:color="000000"/>
              <w:right w:val="nil"/>
            </w:tcBorders>
            <w:shd w:val="clear" w:color="auto" w:fill="F2F2F2"/>
          </w:tcPr>
          <w:p w14:paraId="1DDA4E89" w14:textId="77777777" w:rsidR="00C47C50" w:rsidRPr="00926F31" w:rsidRDefault="00C47C50" w:rsidP="00DB66A5">
            <w:pPr>
              <w:spacing w:after="160" w:line="259" w:lineRule="auto"/>
              <w:rPr>
                <w:highlight w:val="yellow"/>
              </w:rPr>
            </w:pPr>
          </w:p>
        </w:tc>
        <w:tc>
          <w:tcPr>
            <w:tcW w:w="783" w:type="dxa"/>
            <w:tcBorders>
              <w:top w:val="single" w:sz="4" w:space="0" w:color="000000"/>
              <w:left w:val="nil"/>
              <w:bottom w:val="single" w:sz="4" w:space="0" w:color="000000"/>
              <w:right w:val="nil"/>
            </w:tcBorders>
            <w:shd w:val="clear" w:color="auto" w:fill="F2F2F2"/>
          </w:tcPr>
          <w:p w14:paraId="5B039238" w14:textId="77777777" w:rsidR="00C47C50" w:rsidRPr="00926F31" w:rsidRDefault="00C47C50" w:rsidP="00DB66A5">
            <w:pPr>
              <w:spacing w:after="160" w:line="259" w:lineRule="auto"/>
              <w:rPr>
                <w:highlight w:val="yellow"/>
              </w:rPr>
            </w:pPr>
          </w:p>
        </w:tc>
        <w:tc>
          <w:tcPr>
            <w:tcW w:w="847" w:type="dxa"/>
            <w:tcBorders>
              <w:top w:val="single" w:sz="4" w:space="0" w:color="000000"/>
              <w:left w:val="nil"/>
              <w:bottom w:val="single" w:sz="4" w:space="0" w:color="000000"/>
              <w:right w:val="nil"/>
            </w:tcBorders>
            <w:shd w:val="clear" w:color="auto" w:fill="F2F2F2"/>
          </w:tcPr>
          <w:p w14:paraId="330D4DE1" w14:textId="77777777" w:rsidR="00C47C50" w:rsidRPr="00926F31" w:rsidRDefault="00C47C50" w:rsidP="00DB66A5">
            <w:pPr>
              <w:spacing w:after="160" w:line="259" w:lineRule="auto"/>
              <w:rPr>
                <w:highlight w:val="yellow"/>
              </w:rPr>
            </w:pPr>
          </w:p>
        </w:tc>
      </w:tr>
      <w:tr w:rsidR="00287628" w:rsidRPr="00926F31" w14:paraId="6FD4FC32" w14:textId="77777777" w:rsidTr="002E0E23">
        <w:trPr>
          <w:trHeight w:hRule="exact" w:val="648"/>
        </w:trPr>
        <w:tc>
          <w:tcPr>
            <w:tcW w:w="3780" w:type="dxa"/>
            <w:tcBorders>
              <w:top w:val="single" w:sz="4" w:space="0" w:color="000000"/>
              <w:left w:val="nil"/>
              <w:bottom w:val="nil"/>
              <w:right w:val="nil"/>
            </w:tcBorders>
            <w:shd w:val="clear" w:color="auto" w:fill="auto"/>
          </w:tcPr>
          <w:p w14:paraId="1D6C7988" w14:textId="77777777" w:rsidR="00287628" w:rsidRPr="00D12F3E" w:rsidRDefault="00287628" w:rsidP="00287628">
            <w:pPr>
              <w:spacing w:line="259" w:lineRule="auto"/>
              <w:ind w:left="108"/>
            </w:pPr>
          </w:p>
        </w:tc>
        <w:tc>
          <w:tcPr>
            <w:tcW w:w="1357" w:type="dxa"/>
            <w:tcBorders>
              <w:top w:val="single" w:sz="4" w:space="0" w:color="000000"/>
              <w:left w:val="nil"/>
              <w:bottom w:val="single" w:sz="4" w:space="0" w:color="000000"/>
              <w:right w:val="nil"/>
            </w:tcBorders>
            <w:shd w:val="clear" w:color="auto" w:fill="auto"/>
          </w:tcPr>
          <w:p w14:paraId="657F17E4" w14:textId="7349590B" w:rsidR="00287628" w:rsidRPr="00926F31" w:rsidRDefault="00287628" w:rsidP="00287628">
            <w:pPr>
              <w:spacing w:after="160" w:line="259" w:lineRule="auto"/>
              <w:ind w:left="105"/>
              <w:rPr>
                <w:highlight w:val="yellow"/>
              </w:rPr>
            </w:pPr>
            <w:proofErr w:type="spellStart"/>
            <w:r w:rsidRPr="00585A5A">
              <w:t>Reintro</w:t>
            </w:r>
            <w:proofErr w:type="spellEnd"/>
            <w:r w:rsidRPr="00585A5A">
              <w:t>.</w:t>
            </w:r>
          </w:p>
        </w:tc>
        <w:tc>
          <w:tcPr>
            <w:tcW w:w="653" w:type="dxa"/>
            <w:tcBorders>
              <w:top w:val="single" w:sz="4" w:space="0" w:color="000000"/>
              <w:left w:val="nil"/>
              <w:bottom w:val="single" w:sz="4" w:space="0" w:color="000000"/>
              <w:right w:val="nil"/>
            </w:tcBorders>
            <w:shd w:val="clear" w:color="auto" w:fill="auto"/>
          </w:tcPr>
          <w:p w14:paraId="34180D68" w14:textId="77777777" w:rsidR="00287628" w:rsidRDefault="00287628" w:rsidP="00287628">
            <w:pPr>
              <w:spacing w:line="259" w:lineRule="auto"/>
              <w:ind w:left="72"/>
            </w:pPr>
            <w:r>
              <w:t>M</w:t>
            </w:r>
          </w:p>
          <w:p w14:paraId="57C47C97" w14:textId="394F590D" w:rsidR="00287628" w:rsidRPr="00145FF1" w:rsidRDefault="00287628" w:rsidP="00287628">
            <w:pPr>
              <w:spacing w:line="259" w:lineRule="auto"/>
              <w:ind w:left="72"/>
            </w:pPr>
            <w:r w:rsidRPr="003478DB">
              <w:t>F</w:t>
            </w:r>
          </w:p>
        </w:tc>
        <w:tc>
          <w:tcPr>
            <w:tcW w:w="934" w:type="dxa"/>
            <w:tcBorders>
              <w:top w:val="single" w:sz="4" w:space="0" w:color="000000"/>
              <w:left w:val="nil"/>
              <w:bottom w:val="single" w:sz="4" w:space="0" w:color="000000"/>
              <w:right w:val="nil"/>
            </w:tcBorders>
            <w:shd w:val="clear" w:color="auto" w:fill="auto"/>
          </w:tcPr>
          <w:p w14:paraId="26AAB911" w14:textId="6F22D42F" w:rsidR="00287628" w:rsidRDefault="00287628" w:rsidP="00287628">
            <w:pPr>
              <w:spacing w:line="259" w:lineRule="auto"/>
              <w:ind w:left="120"/>
              <w:jc w:val="center"/>
            </w:pPr>
            <w:r>
              <w:t>460</w:t>
            </w:r>
          </w:p>
          <w:p w14:paraId="27EC82E0" w14:textId="236BC570" w:rsidR="00287628" w:rsidRPr="00926F31" w:rsidRDefault="00287628">
            <w:pPr>
              <w:spacing w:after="160" w:line="259" w:lineRule="auto"/>
              <w:jc w:val="center"/>
              <w:rPr>
                <w:highlight w:val="yellow"/>
              </w:rPr>
            </w:pPr>
            <w:r>
              <w:t xml:space="preserve">  294</w:t>
            </w:r>
          </w:p>
        </w:tc>
        <w:tc>
          <w:tcPr>
            <w:tcW w:w="938" w:type="dxa"/>
            <w:tcBorders>
              <w:top w:val="single" w:sz="4" w:space="0" w:color="000000"/>
              <w:left w:val="nil"/>
              <w:bottom w:val="single" w:sz="4" w:space="0" w:color="000000"/>
              <w:right w:val="nil"/>
            </w:tcBorders>
            <w:shd w:val="clear" w:color="auto" w:fill="auto"/>
          </w:tcPr>
          <w:p w14:paraId="21EBEDDC" w14:textId="68C99202" w:rsidR="00287628" w:rsidRDefault="00287628" w:rsidP="00287628">
            <w:pPr>
              <w:spacing w:line="259" w:lineRule="auto"/>
              <w:ind w:left="62"/>
            </w:pPr>
            <w:r>
              <w:t>0.0</w:t>
            </w:r>
            <w:r w:rsidR="00DA574B">
              <w:t>8</w:t>
            </w:r>
          </w:p>
          <w:p w14:paraId="376592EF" w14:textId="04124E49" w:rsidR="00287628" w:rsidRPr="00926F31" w:rsidRDefault="00287628" w:rsidP="00287628">
            <w:pPr>
              <w:spacing w:after="160" w:line="259" w:lineRule="auto"/>
              <w:rPr>
                <w:highlight w:val="yellow"/>
              </w:rPr>
            </w:pPr>
            <w:r>
              <w:t xml:space="preserve"> 0.12</w:t>
            </w:r>
          </w:p>
        </w:tc>
        <w:tc>
          <w:tcPr>
            <w:tcW w:w="783" w:type="dxa"/>
            <w:tcBorders>
              <w:top w:val="single" w:sz="4" w:space="0" w:color="000000"/>
              <w:left w:val="nil"/>
              <w:bottom w:val="single" w:sz="4" w:space="0" w:color="000000"/>
              <w:right w:val="nil"/>
            </w:tcBorders>
            <w:shd w:val="clear" w:color="auto" w:fill="auto"/>
          </w:tcPr>
          <w:p w14:paraId="6511D150" w14:textId="71DE8D82" w:rsidR="00287628" w:rsidRDefault="00287628" w:rsidP="00287628">
            <w:pPr>
              <w:spacing w:line="259" w:lineRule="auto"/>
            </w:pPr>
            <w:r>
              <w:t>0.33</w:t>
            </w:r>
          </w:p>
          <w:p w14:paraId="4EC2A035" w14:textId="2244C76C" w:rsidR="00287628" w:rsidRPr="00926F31" w:rsidRDefault="00287628" w:rsidP="00287628">
            <w:pPr>
              <w:spacing w:after="160" w:line="259" w:lineRule="auto"/>
              <w:rPr>
                <w:highlight w:val="yellow"/>
              </w:rPr>
            </w:pPr>
            <w:r>
              <w:t>0.3</w:t>
            </w:r>
            <w:r w:rsidR="00DA574B">
              <w:t>7</w:t>
            </w:r>
          </w:p>
        </w:tc>
        <w:tc>
          <w:tcPr>
            <w:tcW w:w="847" w:type="dxa"/>
            <w:tcBorders>
              <w:top w:val="single" w:sz="4" w:space="0" w:color="000000"/>
              <w:left w:val="nil"/>
              <w:bottom w:val="single" w:sz="4" w:space="0" w:color="000000"/>
              <w:right w:val="nil"/>
            </w:tcBorders>
            <w:shd w:val="clear" w:color="auto" w:fill="auto"/>
          </w:tcPr>
          <w:p w14:paraId="15123D48" w14:textId="66E919C8" w:rsidR="00287628" w:rsidRDefault="00287628" w:rsidP="00287628">
            <w:pPr>
              <w:spacing w:line="259" w:lineRule="auto"/>
              <w:ind w:left="86"/>
              <w:jc w:val="right"/>
            </w:pPr>
            <w:r>
              <w:t>0-2</w:t>
            </w:r>
          </w:p>
          <w:p w14:paraId="1B88F2BD" w14:textId="098CEDAF" w:rsidR="00287628" w:rsidRPr="00926F31" w:rsidRDefault="00287628" w:rsidP="00132F26">
            <w:pPr>
              <w:spacing w:after="160" w:line="259" w:lineRule="auto"/>
              <w:jc w:val="right"/>
              <w:rPr>
                <w:highlight w:val="yellow"/>
              </w:rPr>
            </w:pPr>
            <w:r>
              <w:t>0-2</w:t>
            </w:r>
          </w:p>
        </w:tc>
      </w:tr>
      <w:tr w:rsidR="00C47C50" w:rsidRPr="00926F31" w14:paraId="1A07043F" w14:textId="77777777" w:rsidTr="002E0E23">
        <w:trPr>
          <w:trHeight w:val="630"/>
        </w:trPr>
        <w:tc>
          <w:tcPr>
            <w:tcW w:w="3780" w:type="dxa"/>
            <w:vMerge w:val="restart"/>
            <w:tcBorders>
              <w:top w:val="nil"/>
              <w:left w:val="nil"/>
              <w:bottom w:val="single" w:sz="4" w:space="0" w:color="000000"/>
              <w:right w:val="nil"/>
            </w:tcBorders>
            <w:vAlign w:val="center"/>
          </w:tcPr>
          <w:p w14:paraId="3C855C78" w14:textId="77777777" w:rsidR="00C47C50" w:rsidRPr="00926F31" w:rsidRDefault="00C47C50" w:rsidP="00DB66A5">
            <w:pPr>
              <w:spacing w:after="297" w:line="259" w:lineRule="auto"/>
              <w:ind w:left="11"/>
              <w:jc w:val="center"/>
              <w:rPr>
                <w:highlight w:val="yellow"/>
              </w:rPr>
            </w:pPr>
            <w:r w:rsidRPr="00926F31">
              <w:rPr>
                <w:highlight w:val="yellow"/>
              </w:rPr>
              <w:t xml:space="preserve"> </w:t>
            </w:r>
          </w:p>
          <w:p w14:paraId="63392BED" w14:textId="77777777" w:rsidR="00C47C50" w:rsidRPr="00926F31" w:rsidRDefault="00C47C50" w:rsidP="00DB66A5">
            <w:pPr>
              <w:spacing w:line="259" w:lineRule="auto"/>
              <w:ind w:left="11"/>
              <w:jc w:val="center"/>
              <w:rPr>
                <w:highlight w:val="yellow"/>
              </w:rPr>
            </w:pPr>
            <w:r w:rsidRPr="00926F31">
              <w:rPr>
                <w:highlight w:val="yellow"/>
              </w:rPr>
              <w:t xml:space="preserve"> </w:t>
            </w:r>
          </w:p>
        </w:tc>
        <w:tc>
          <w:tcPr>
            <w:tcW w:w="1357" w:type="dxa"/>
            <w:tcBorders>
              <w:top w:val="single" w:sz="4" w:space="0" w:color="000000"/>
              <w:left w:val="nil"/>
              <w:bottom w:val="single" w:sz="4" w:space="0" w:color="000000"/>
              <w:right w:val="nil"/>
            </w:tcBorders>
            <w:vAlign w:val="center"/>
          </w:tcPr>
          <w:p w14:paraId="2357161D" w14:textId="77777777" w:rsidR="00C47C50" w:rsidRPr="003478DB" w:rsidRDefault="00C47C50" w:rsidP="00DB66A5">
            <w:pPr>
              <w:spacing w:line="259" w:lineRule="auto"/>
              <w:ind w:left="-55"/>
            </w:pPr>
            <w:r w:rsidRPr="003478DB">
              <w:t xml:space="preserve">   Outplant </w:t>
            </w:r>
          </w:p>
        </w:tc>
        <w:tc>
          <w:tcPr>
            <w:tcW w:w="653" w:type="dxa"/>
            <w:tcBorders>
              <w:top w:val="single" w:sz="4" w:space="0" w:color="000000"/>
              <w:left w:val="nil"/>
              <w:bottom w:val="single" w:sz="4" w:space="0" w:color="000000"/>
              <w:right w:val="nil"/>
            </w:tcBorders>
          </w:tcPr>
          <w:p w14:paraId="5EF82967" w14:textId="77777777" w:rsidR="00C47C50" w:rsidRPr="003478DB" w:rsidRDefault="00C47C50" w:rsidP="00DB66A5">
            <w:pPr>
              <w:spacing w:line="259" w:lineRule="auto"/>
              <w:ind w:left="72"/>
            </w:pPr>
            <w:r w:rsidRPr="003478DB">
              <w:t xml:space="preserve">M </w:t>
            </w:r>
          </w:p>
          <w:p w14:paraId="71595092" w14:textId="77777777" w:rsidR="00C47C50" w:rsidRPr="003478DB" w:rsidRDefault="00C47C50" w:rsidP="00DB66A5">
            <w:pPr>
              <w:spacing w:line="259" w:lineRule="auto"/>
              <w:ind w:left="113"/>
            </w:pPr>
            <w:r w:rsidRPr="003478DB">
              <w:t xml:space="preserve">F </w:t>
            </w:r>
          </w:p>
        </w:tc>
        <w:tc>
          <w:tcPr>
            <w:tcW w:w="934" w:type="dxa"/>
            <w:tcBorders>
              <w:top w:val="single" w:sz="4" w:space="0" w:color="000000"/>
              <w:left w:val="nil"/>
              <w:bottom w:val="single" w:sz="4" w:space="0" w:color="000000"/>
              <w:right w:val="nil"/>
            </w:tcBorders>
          </w:tcPr>
          <w:p w14:paraId="7BD579D1" w14:textId="77777777" w:rsidR="00C47C50" w:rsidRDefault="005E0D0E" w:rsidP="00DB66A5">
            <w:pPr>
              <w:spacing w:line="259" w:lineRule="auto"/>
              <w:ind w:left="120"/>
              <w:jc w:val="center"/>
            </w:pPr>
            <w:r>
              <w:t>569</w:t>
            </w:r>
          </w:p>
          <w:p w14:paraId="43380A9E" w14:textId="369ACF1D" w:rsidR="005E0D0E" w:rsidRPr="003478DB" w:rsidRDefault="005E0D0E" w:rsidP="00DB66A5">
            <w:pPr>
              <w:spacing w:line="259" w:lineRule="auto"/>
              <w:ind w:left="120"/>
              <w:jc w:val="center"/>
            </w:pPr>
            <w:r>
              <w:t>292</w:t>
            </w:r>
          </w:p>
        </w:tc>
        <w:tc>
          <w:tcPr>
            <w:tcW w:w="938" w:type="dxa"/>
            <w:tcBorders>
              <w:top w:val="single" w:sz="4" w:space="0" w:color="000000"/>
              <w:left w:val="nil"/>
              <w:bottom w:val="single" w:sz="4" w:space="0" w:color="000000"/>
              <w:right w:val="nil"/>
            </w:tcBorders>
          </w:tcPr>
          <w:p w14:paraId="419DD2DF" w14:textId="3BE24F2C" w:rsidR="00C47C50" w:rsidRDefault="005E0D0E" w:rsidP="00DB66A5">
            <w:pPr>
              <w:spacing w:line="259" w:lineRule="auto"/>
              <w:ind w:left="62"/>
            </w:pPr>
            <w:r>
              <w:t>0.1</w:t>
            </w:r>
            <w:r w:rsidR="00DA574B">
              <w:t>4</w:t>
            </w:r>
          </w:p>
          <w:p w14:paraId="00C0EF96" w14:textId="6255FD40" w:rsidR="005E0D0E" w:rsidRPr="003478DB" w:rsidRDefault="005E0D0E" w:rsidP="00DB66A5">
            <w:pPr>
              <w:spacing w:line="259" w:lineRule="auto"/>
              <w:ind w:left="62"/>
            </w:pPr>
            <w:r>
              <w:t>0.2</w:t>
            </w:r>
            <w:r w:rsidR="00DA574B">
              <w:t>4</w:t>
            </w:r>
          </w:p>
        </w:tc>
        <w:tc>
          <w:tcPr>
            <w:tcW w:w="783" w:type="dxa"/>
            <w:tcBorders>
              <w:top w:val="single" w:sz="4" w:space="0" w:color="000000"/>
              <w:left w:val="nil"/>
              <w:bottom w:val="single" w:sz="4" w:space="0" w:color="000000"/>
              <w:right w:val="nil"/>
            </w:tcBorders>
          </w:tcPr>
          <w:p w14:paraId="153858C9" w14:textId="06F5FA37" w:rsidR="00C47C50" w:rsidRDefault="005E0D0E" w:rsidP="00DB66A5">
            <w:pPr>
              <w:spacing w:line="259" w:lineRule="auto"/>
            </w:pPr>
            <w:r>
              <w:t>0.</w:t>
            </w:r>
            <w:r w:rsidR="00DA574B">
              <w:t>49</w:t>
            </w:r>
          </w:p>
          <w:p w14:paraId="0687F370" w14:textId="74FC3FFB" w:rsidR="005E0D0E" w:rsidRPr="003478DB" w:rsidRDefault="005E0D0E" w:rsidP="00DB66A5">
            <w:pPr>
              <w:spacing w:line="259" w:lineRule="auto"/>
            </w:pPr>
            <w:r>
              <w:t>0.76</w:t>
            </w:r>
          </w:p>
        </w:tc>
        <w:tc>
          <w:tcPr>
            <w:tcW w:w="847" w:type="dxa"/>
            <w:tcBorders>
              <w:top w:val="single" w:sz="4" w:space="0" w:color="000000"/>
              <w:left w:val="nil"/>
              <w:bottom w:val="single" w:sz="4" w:space="0" w:color="000000"/>
              <w:right w:val="nil"/>
            </w:tcBorders>
          </w:tcPr>
          <w:p w14:paraId="6932BED4" w14:textId="77777777" w:rsidR="00C47C50" w:rsidRDefault="005E0D0E" w:rsidP="00DB66A5">
            <w:pPr>
              <w:spacing w:line="259" w:lineRule="auto"/>
              <w:ind w:left="86"/>
              <w:jc w:val="right"/>
            </w:pPr>
            <w:r>
              <w:t>0-5</w:t>
            </w:r>
          </w:p>
          <w:p w14:paraId="2106B97F" w14:textId="18CB84F0" w:rsidR="005E0D0E" w:rsidRPr="003478DB" w:rsidRDefault="005E0D0E" w:rsidP="00DB66A5">
            <w:pPr>
              <w:spacing w:line="259" w:lineRule="auto"/>
              <w:ind w:left="86"/>
              <w:jc w:val="right"/>
            </w:pPr>
            <w:r>
              <w:t>0-8</w:t>
            </w:r>
          </w:p>
        </w:tc>
      </w:tr>
      <w:tr w:rsidR="00C47C50" w:rsidRPr="00926F31" w14:paraId="24B283E3" w14:textId="77777777" w:rsidTr="002E0E23">
        <w:trPr>
          <w:trHeight w:val="563"/>
        </w:trPr>
        <w:tc>
          <w:tcPr>
            <w:tcW w:w="3780" w:type="dxa"/>
            <w:vMerge/>
            <w:tcBorders>
              <w:top w:val="nil"/>
              <w:left w:val="nil"/>
              <w:bottom w:val="single" w:sz="4" w:space="0" w:color="000000"/>
              <w:right w:val="nil"/>
            </w:tcBorders>
          </w:tcPr>
          <w:p w14:paraId="1A3AA6D4" w14:textId="77777777" w:rsidR="00C47C50" w:rsidRPr="00926F31" w:rsidRDefault="00C47C50" w:rsidP="00DB66A5">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571EC07F" w14:textId="77777777" w:rsidR="00C47C50" w:rsidRPr="003478DB" w:rsidRDefault="00C47C50" w:rsidP="00DB66A5">
            <w:pPr>
              <w:spacing w:line="259" w:lineRule="auto"/>
              <w:ind w:left="72"/>
            </w:pPr>
            <w:r w:rsidRPr="003478DB">
              <w:t xml:space="preserve"> Carcass </w:t>
            </w:r>
          </w:p>
        </w:tc>
        <w:tc>
          <w:tcPr>
            <w:tcW w:w="653" w:type="dxa"/>
            <w:tcBorders>
              <w:top w:val="single" w:sz="4" w:space="0" w:color="000000"/>
              <w:left w:val="nil"/>
              <w:bottom w:val="single" w:sz="4" w:space="0" w:color="000000"/>
              <w:right w:val="nil"/>
            </w:tcBorders>
          </w:tcPr>
          <w:p w14:paraId="451DEE9C" w14:textId="50E9E63D" w:rsidR="00EF2086" w:rsidRPr="003478DB" w:rsidRDefault="00C47C50" w:rsidP="00DB66A5">
            <w:pPr>
              <w:spacing w:line="259" w:lineRule="auto"/>
              <w:ind w:left="72"/>
            </w:pPr>
            <w:r w:rsidRPr="003478DB">
              <w:t xml:space="preserve">M </w:t>
            </w:r>
          </w:p>
          <w:p w14:paraId="0D8A548E" w14:textId="77777777" w:rsidR="00C47C50" w:rsidRPr="003478DB" w:rsidRDefault="00C47C50" w:rsidP="00145FF1">
            <w:pPr>
              <w:spacing w:line="259" w:lineRule="auto"/>
              <w:ind w:left="72"/>
            </w:pPr>
            <w:r w:rsidRPr="003478DB">
              <w:t xml:space="preserve">F </w:t>
            </w:r>
          </w:p>
        </w:tc>
        <w:tc>
          <w:tcPr>
            <w:tcW w:w="934" w:type="dxa"/>
            <w:tcBorders>
              <w:top w:val="single" w:sz="4" w:space="0" w:color="000000"/>
              <w:left w:val="nil"/>
              <w:bottom w:val="single" w:sz="4" w:space="0" w:color="000000"/>
              <w:right w:val="nil"/>
            </w:tcBorders>
          </w:tcPr>
          <w:p w14:paraId="3B673E96" w14:textId="77777777" w:rsidR="00C47C50" w:rsidRDefault="00C619B7" w:rsidP="00DB66A5">
            <w:pPr>
              <w:spacing w:line="259" w:lineRule="auto"/>
              <w:ind w:left="60"/>
              <w:jc w:val="center"/>
            </w:pPr>
            <w:r>
              <w:t>23</w:t>
            </w:r>
          </w:p>
          <w:p w14:paraId="6ECDC00B" w14:textId="2A20A23D" w:rsidR="00C619B7" w:rsidRPr="003478DB" w:rsidRDefault="00C619B7" w:rsidP="00DB66A5">
            <w:pPr>
              <w:spacing w:line="259" w:lineRule="auto"/>
              <w:ind w:left="60"/>
              <w:jc w:val="center"/>
            </w:pPr>
            <w:r>
              <w:t>23</w:t>
            </w:r>
          </w:p>
        </w:tc>
        <w:tc>
          <w:tcPr>
            <w:tcW w:w="938" w:type="dxa"/>
            <w:tcBorders>
              <w:top w:val="single" w:sz="4" w:space="0" w:color="000000"/>
              <w:left w:val="nil"/>
              <w:bottom w:val="single" w:sz="4" w:space="0" w:color="000000"/>
              <w:right w:val="nil"/>
            </w:tcBorders>
          </w:tcPr>
          <w:p w14:paraId="1AFAA4D7" w14:textId="77777777" w:rsidR="00C47C50" w:rsidRDefault="00C619B7" w:rsidP="00DB66A5">
            <w:pPr>
              <w:spacing w:line="259" w:lineRule="auto"/>
              <w:ind w:left="62"/>
            </w:pPr>
            <w:r>
              <w:t>0.04</w:t>
            </w:r>
          </w:p>
          <w:p w14:paraId="4014BE58" w14:textId="48801F0D" w:rsidR="00C619B7" w:rsidRPr="003478DB" w:rsidRDefault="00C619B7" w:rsidP="00DB66A5">
            <w:pPr>
              <w:spacing w:line="259" w:lineRule="auto"/>
              <w:ind w:left="62"/>
            </w:pPr>
            <w:r>
              <w:t>0.04</w:t>
            </w:r>
          </w:p>
        </w:tc>
        <w:tc>
          <w:tcPr>
            <w:tcW w:w="783" w:type="dxa"/>
            <w:tcBorders>
              <w:top w:val="single" w:sz="4" w:space="0" w:color="000000"/>
              <w:left w:val="nil"/>
              <w:bottom w:val="single" w:sz="4" w:space="0" w:color="000000"/>
              <w:right w:val="nil"/>
            </w:tcBorders>
          </w:tcPr>
          <w:p w14:paraId="6F351957" w14:textId="77777777" w:rsidR="00C47C50" w:rsidRDefault="00C619B7" w:rsidP="00DB66A5">
            <w:pPr>
              <w:spacing w:line="259" w:lineRule="auto"/>
            </w:pPr>
            <w:r>
              <w:t>0.21</w:t>
            </w:r>
          </w:p>
          <w:p w14:paraId="3332ED9F" w14:textId="5522218F" w:rsidR="00C619B7" w:rsidRPr="003478DB" w:rsidRDefault="00C619B7" w:rsidP="00DB66A5">
            <w:pPr>
              <w:spacing w:line="259" w:lineRule="auto"/>
            </w:pPr>
            <w:r>
              <w:t>0.21</w:t>
            </w:r>
          </w:p>
        </w:tc>
        <w:tc>
          <w:tcPr>
            <w:tcW w:w="847" w:type="dxa"/>
            <w:tcBorders>
              <w:top w:val="single" w:sz="4" w:space="0" w:color="000000"/>
              <w:left w:val="nil"/>
              <w:bottom w:val="single" w:sz="4" w:space="0" w:color="000000"/>
              <w:right w:val="nil"/>
            </w:tcBorders>
          </w:tcPr>
          <w:p w14:paraId="5557E74D" w14:textId="77777777" w:rsidR="00C47C50" w:rsidRDefault="00C619B7" w:rsidP="00DB66A5">
            <w:pPr>
              <w:spacing w:line="259" w:lineRule="auto"/>
              <w:ind w:left="86"/>
              <w:jc w:val="right"/>
            </w:pPr>
            <w:r>
              <w:t>0-1</w:t>
            </w:r>
          </w:p>
          <w:p w14:paraId="08B50CA3" w14:textId="14F88A38" w:rsidR="00C619B7" w:rsidRPr="003478DB" w:rsidRDefault="00C619B7" w:rsidP="00DB66A5">
            <w:pPr>
              <w:spacing w:line="259" w:lineRule="auto"/>
              <w:ind w:left="86"/>
              <w:jc w:val="right"/>
            </w:pPr>
            <w:r>
              <w:t>0-1</w:t>
            </w:r>
          </w:p>
        </w:tc>
      </w:tr>
      <w:tr w:rsidR="00C47C50" w:rsidRPr="00926F31" w14:paraId="784DF887" w14:textId="77777777" w:rsidTr="002E0E23">
        <w:trPr>
          <w:trHeight w:val="422"/>
        </w:trPr>
        <w:tc>
          <w:tcPr>
            <w:tcW w:w="3780" w:type="dxa"/>
            <w:tcBorders>
              <w:top w:val="single" w:sz="4" w:space="0" w:color="000000"/>
              <w:left w:val="nil"/>
              <w:bottom w:val="nil"/>
              <w:right w:val="nil"/>
            </w:tcBorders>
            <w:shd w:val="clear" w:color="auto" w:fill="F2F2F2"/>
          </w:tcPr>
          <w:p w14:paraId="777C2778" w14:textId="6D8E5D5F" w:rsidR="00C47C50" w:rsidRPr="00886DD9" w:rsidRDefault="00C47C50" w:rsidP="00DB66A5">
            <w:pPr>
              <w:spacing w:line="259" w:lineRule="auto"/>
              <w:ind w:left="108"/>
            </w:pPr>
            <w:r w:rsidRPr="00886DD9">
              <w:t>2015 (age-3, age-4, age-5 progeny)</w:t>
            </w:r>
          </w:p>
        </w:tc>
        <w:tc>
          <w:tcPr>
            <w:tcW w:w="1357" w:type="dxa"/>
            <w:tcBorders>
              <w:top w:val="single" w:sz="4" w:space="0" w:color="000000"/>
              <w:left w:val="nil"/>
              <w:bottom w:val="single" w:sz="4" w:space="0" w:color="000000"/>
              <w:right w:val="nil"/>
            </w:tcBorders>
            <w:shd w:val="clear" w:color="auto" w:fill="F2F2F2"/>
          </w:tcPr>
          <w:p w14:paraId="71032478" w14:textId="77777777" w:rsidR="00C47C50" w:rsidRPr="00A65741" w:rsidRDefault="00C47C50" w:rsidP="00DB66A5">
            <w:pPr>
              <w:spacing w:after="160" w:line="259" w:lineRule="auto"/>
              <w:rPr>
                <w:highlight w:val="green"/>
              </w:rPr>
            </w:pPr>
          </w:p>
        </w:tc>
        <w:tc>
          <w:tcPr>
            <w:tcW w:w="653" w:type="dxa"/>
            <w:tcBorders>
              <w:top w:val="single" w:sz="4" w:space="0" w:color="000000"/>
              <w:left w:val="nil"/>
              <w:bottom w:val="single" w:sz="4" w:space="0" w:color="000000"/>
              <w:right w:val="nil"/>
            </w:tcBorders>
            <w:shd w:val="clear" w:color="auto" w:fill="F2F2F2"/>
          </w:tcPr>
          <w:p w14:paraId="209B15CB" w14:textId="77777777" w:rsidR="00C47C50" w:rsidRPr="00926F31" w:rsidRDefault="00C47C50" w:rsidP="00DB66A5">
            <w:pPr>
              <w:spacing w:after="160" w:line="259" w:lineRule="auto"/>
              <w:rPr>
                <w:highlight w:val="yellow"/>
              </w:rPr>
            </w:pPr>
          </w:p>
        </w:tc>
        <w:tc>
          <w:tcPr>
            <w:tcW w:w="934" w:type="dxa"/>
            <w:tcBorders>
              <w:top w:val="single" w:sz="4" w:space="0" w:color="000000"/>
              <w:left w:val="nil"/>
              <w:bottom w:val="single" w:sz="4" w:space="0" w:color="000000"/>
              <w:right w:val="nil"/>
            </w:tcBorders>
            <w:shd w:val="clear" w:color="auto" w:fill="F2F2F2"/>
          </w:tcPr>
          <w:p w14:paraId="789FCC82" w14:textId="77777777" w:rsidR="00C47C50" w:rsidRPr="00926F31" w:rsidRDefault="00C47C50" w:rsidP="00DB66A5">
            <w:pPr>
              <w:spacing w:after="160" w:line="259" w:lineRule="auto"/>
              <w:jc w:val="center"/>
              <w:rPr>
                <w:highlight w:val="yellow"/>
              </w:rPr>
            </w:pPr>
          </w:p>
        </w:tc>
        <w:tc>
          <w:tcPr>
            <w:tcW w:w="938" w:type="dxa"/>
            <w:tcBorders>
              <w:top w:val="single" w:sz="4" w:space="0" w:color="000000"/>
              <w:left w:val="nil"/>
              <w:bottom w:val="single" w:sz="4" w:space="0" w:color="000000"/>
              <w:right w:val="nil"/>
            </w:tcBorders>
            <w:shd w:val="clear" w:color="auto" w:fill="F2F2F2"/>
          </w:tcPr>
          <w:p w14:paraId="2575872C" w14:textId="77777777" w:rsidR="00C47C50" w:rsidRPr="00926F31" w:rsidRDefault="00C47C50" w:rsidP="00DB66A5">
            <w:pPr>
              <w:spacing w:after="160" w:line="259" w:lineRule="auto"/>
              <w:rPr>
                <w:highlight w:val="yellow"/>
              </w:rPr>
            </w:pPr>
          </w:p>
        </w:tc>
        <w:tc>
          <w:tcPr>
            <w:tcW w:w="783" w:type="dxa"/>
            <w:tcBorders>
              <w:top w:val="single" w:sz="4" w:space="0" w:color="000000"/>
              <w:left w:val="nil"/>
              <w:bottom w:val="single" w:sz="4" w:space="0" w:color="000000"/>
              <w:right w:val="nil"/>
            </w:tcBorders>
            <w:shd w:val="clear" w:color="auto" w:fill="F2F2F2"/>
          </w:tcPr>
          <w:p w14:paraId="28CF64D9" w14:textId="77777777" w:rsidR="00C47C50" w:rsidRPr="00926F31" w:rsidRDefault="00C47C50" w:rsidP="00DB66A5">
            <w:pPr>
              <w:spacing w:after="160" w:line="259" w:lineRule="auto"/>
              <w:rPr>
                <w:highlight w:val="yellow"/>
              </w:rPr>
            </w:pPr>
          </w:p>
        </w:tc>
        <w:tc>
          <w:tcPr>
            <w:tcW w:w="847" w:type="dxa"/>
            <w:tcBorders>
              <w:top w:val="single" w:sz="4" w:space="0" w:color="000000"/>
              <w:left w:val="nil"/>
              <w:bottom w:val="single" w:sz="4" w:space="0" w:color="000000"/>
              <w:right w:val="nil"/>
            </w:tcBorders>
            <w:shd w:val="clear" w:color="auto" w:fill="F2F2F2"/>
          </w:tcPr>
          <w:p w14:paraId="375CA5B6" w14:textId="77777777" w:rsidR="00C47C50" w:rsidRPr="00926F31" w:rsidRDefault="00C47C50" w:rsidP="00DB66A5">
            <w:pPr>
              <w:spacing w:after="160" w:line="259" w:lineRule="auto"/>
              <w:rPr>
                <w:highlight w:val="yellow"/>
              </w:rPr>
            </w:pPr>
          </w:p>
        </w:tc>
      </w:tr>
      <w:tr w:rsidR="00C62CF0" w:rsidRPr="00926F31" w14:paraId="3A6E5223" w14:textId="77777777" w:rsidTr="002E0E23">
        <w:trPr>
          <w:trHeight w:hRule="exact" w:val="648"/>
        </w:trPr>
        <w:tc>
          <w:tcPr>
            <w:tcW w:w="3780" w:type="dxa"/>
            <w:tcBorders>
              <w:top w:val="single" w:sz="4" w:space="0" w:color="000000"/>
              <w:left w:val="nil"/>
              <w:bottom w:val="nil"/>
              <w:right w:val="nil"/>
            </w:tcBorders>
            <w:shd w:val="clear" w:color="auto" w:fill="auto"/>
          </w:tcPr>
          <w:p w14:paraId="68979417" w14:textId="77777777" w:rsidR="00C62CF0" w:rsidRPr="00D12F3E" w:rsidRDefault="00C62CF0" w:rsidP="00C62CF0">
            <w:pPr>
              <w:spacing w:line="259" w:lineRule="auto"/>
              <w:ind w:left="108"/>
            </w:pPr>
          </w:p>
        </w:tc>
        <w:tc>
          <w:tcPr>
            <w:tcW w:w="1357" w:type="dxa"/>
            <w:tcBorders>
              <w:top w:val="single" w:sz="4" w:space="0" w:color="000000"/>
              <w:left w:val="nil"/>
              <w:bottom w:val="single" w:sz="4" w:space="0" w:color="000000"/>
              <w:right w:val="nil"/>
            </w:tcBorders>
            <w:shd w:val="clear" w:color="auto" w:fill="auto"/>
          </w:tcPr>
          <w:p w14:paraId="1A191A63" w14:textId="4390C05D" w:rsidR="00C62CF0" w:rsidRPr="00926F31" w:rsidRDefault="00C62CF0" w:rsidP="002E0E23">
            <w:pPr>
              <w:spacing w:after="160" w:line="259" w:lineRule="auto"/>
              <w:ind w:left="105"/>
              <w:jc w:val="center"/>
              <w:rPr>
                <w:highlight w:val="yellow"/>
              </w:rPr>
            </w:pPr>
            <w:proofErr w:type="spellStart"/>
            <w:r w:rsidRPr="00585A5A">
              <w:t>Reintro</w:t>
            </w:r>
            <w:proofErr w:type="spellEnd"/>
            <w:r w:rsidRPr="00585A5A">
              <w:t>.</w:t>
            </w:r>
            <w:r w:rsidR="00DA574B">
              <w:t xml:space="preserve"> Below</w:t>
            </w:r>
          </w:p>
        </w:tc>
        <w:tc>
          <w:tcPr>
            <w:tcW w:w="653" w:type="dxa"/>
            <w:tcBorders>
              <w:top w:val="single" w:sz="4" w:space="0" w:color="000000"/>
              <w:left w:val="nil"/>
              <w:bottom w:val="single" w:sz="4" w:space="0" w:color="000000"/>
              <w:right w:val="nil"/>
            </w:tcBorders>
            <w:shd w:val="clear" w:color="auto" w:fill="auto"/>
          </w:tcPr>
          <w:p w14:paraId="2E32B99F" w14:textId="32395106" w:rsidR="00121F00" w:rsidRPr="003478DB" w:rsidRDefault="00121F00" w:rsidP="00121F00">
            <w:pPr>
              <w:spacing w:line="259" w:lineRule="auto"/>
              <w:ind w:left="72"/>
            </w:pPr>
            <w:r w:rsidRPr="003478DB">
              <w:t xml:space="preserve">M </w:t>
            </w:r>
          </w:p>
          <w:p w14:paraId="50160E3F" w14:textId="40884F23" w:rsidR="00C62CF0" w:rsidRPr="00EF2086" w:rsidRDefault="00121F00">
            <w:pPr>
              <w:spacing w:after="160" w:line="259" w:lineRule="auto"/>
            </w:pPr>
            <w:r>
              <w:t xml:space="preserve">  </w:t>
            </w:r>
            <w:r w:rsidRPr="003478DB">
              <w:t>F</w:t>
            </w:r>
          </w:p>
        </w:tc>
        <w:tc>
          <w:tcPr>
            <w:tcW w:w="934" w:type="dxa"/>
            <w:tcBorders>
              <w:top w:val="single" w:sz="4" w:space="0" w:color="000000"/>
              <w:left w:val="nil"/>
              <w:bottom w:val="single" w:sz="4" w:space="0" w:color="000000"/>
              <w:right w:val="nil"/>
            </w:tcBorders>
            <w:shd w:val="clear" w:color="auto" w:fill="auto"/>
          </w:tcPr>
          <w:p w14:paraId="3A6D7FCB" w14:textId="638C05D4" w:rsidR="00AF7B69" w:rsidRPr="002E0E23" w:rsidRDefault="002E0E23" w:rsidP="002E0E23">
            <w:pPr>
              <w:spacing w:after="160"/>
              <w:jc w:val="center"/>
            </w:pPr>
            <w:r>
              <w:t>78            70</w:t>
            </w:r>
          </w:p>
          <w:p w14:paraId="792D6F42" w14:textId="5E9188FB" w:rsidR="00AF7B69" w:rsidRPr="002E0E23" w:rsidRDefault="00AF7B69" w:rsidP="002E0E23">
            <w:pPr>
              <w:spacing w:after="160"/>
            </w:pPr>
          </w:p>
        </w:tc>
        <w:tc>
          <w:tcPr>
            <w:tcW w:w="938" w:type="dxa"/>
            <w:tcBorders>
              <w:top w:val="single" w:sz="4" w:space="0" w:color="000000"/>
              <w:left w:val="nil"/>
              <w:bottom w:val="single" w:sz="4" w:space="0" w:color="000000"/>
              <w:right w:val="nil"/>
            </w:tcBorders>
            <w:shd w:val="clear" w:color="auto" w:fill="auto"/>
          </w:tcPr>
          <w:p w14:paraId="5F123827" w14:textId="3A0E503B" w:rsidR="002E0E23" w:rsidRPr="002E0E23" w:rsidRDefault="002E0E23" w:rsidP="002E0E23">
            <w:pPr>
              <w:spacing w:after="160"/>
            </w:pPr>
            <w:r>
              <w:t>0.76   0.93</w:t>
            </w:r>
          </w:p>
        </w:tc>
        <w:tc>
          <w:tcPr>
            <w:tcW w:w="783" w:type="dxa"/>
            <w:tcBorders>
              <w:top w:val="single" w:sz="4" w:space="0" w:color="000000"/>
              <w:left w:val="nil"/>
              <w:bottom w:val="single" w:sz="4" w:space="0" w:color="000000"/>
              <w:right w:val="nil"/>
            </w:tcBorders>
            <w:shd w:val="clear" w:color="auto" w:fill="auto"/>
          </w:tcPr>
          <w:p w14:paraId="59010FB3" w14:textId="154D3F53" w:rsidR="00C62CF0" w:rsidRPr="002E0E23" w:rsidRDefault="002E0E23" w:rsidP="002E0E23">
            <w:pPr>
              <w:spacing w:after="160"/>
            </w:pPr>
            <w:proofErr w:type="gramStart"/>
            <w:r>
              <w:t>1.66  1</w:t>
            </w:r>
            <w:proofErr w:type="gramEnd"/>
            <w:r>
              <w:t>.70</w:t>
            </w:r>
          </w:p>
        </w:tc>
        <w:tc>
          <w:tcPr>
            <w:tcW w:w="847" w:type="dxa"/>
            <w:tcBorders>
              <w:top w:val="single" w:sz="4" w:space="0" w:color="000000"/>
              <w:left w:val="nil"/>
              <w:bottom w:val="single" w:sz="4" w:space="0" w:color="000000"/>
              <w:right w:val="nil"/>
            </w:tcBorders>
            <w:shd w:val="clear" w:color="auto" w:fill="auto"/>
          </w:tcPr>
          <w:p w14:paraId="18C43693" w14:textId="691412BD" w:rsidR="002E0E23" w:rsidRPr="002E0E23" w:rsidRDefault="002E0E23" w:rsidP="002E0E23">
            <w:pPr>
              <w:spacing w:after="160"/>
              <w:jc w:val="right"/>
            </w:pPr>
            <w:r>
              <w:t>0-</w:t>
            </w:r>
            <w:proofErr w:type="gramStart"/>
            <w:r>
              <w:t>10  0</w:t>
            </w:r>
            <w:proofErr w:type="gramEnd"/>
            <w:r>
              <w:t>-10</w:t>
            </w:r>
          </w:p>
        </w:tc>
      </w:tr>
      <w:tr w:rsidR="002E0E23" w:rsidRPr="00926F31" w14:paraId="5C8877AB" w14:textId="77777777" w:rsidTr="002E0E23">
        <w:trPr>
          <w:trHeight w:val="630"/>
        </w:trPr>
        <w:tc>
          <w:tcPr>
            <w:tcW w:w="3780" w:type="dxa"/>
            <w:vMerge w:val="restart"/>
            <w:tcBorders>
              <w:top w:val="nil"/>
              <w:left w:val="nil"/>
              <w:bottom w:val="single" w:sz="4" w:space="0" w:color="000000"/>
              <w:right w:val="nil"/>
            </w:tcBorders>
            <w:vAlign w:val="center"/>
          </w:tcPr>
          <w:p w14:paraId="624442D6" w14:textId="77777777" w:rsidR="002E0E23" w:rsidRPr="00926F31" w:rsidRDefault="002E0E23" w:rsidP="00DB66A5">
            <w:pPr>
              <w:spacing w:after="297" w:line="259" w:lineRule="auto"/>
              <w:ind w:left="11"/>
              <w:jc w:val="center"/>
              <w:rPr>
                <w:highlight w:val="yellow"/>
              </w:rPr>
            </w:pPr>
            <w:r w:rsidRPr="00926F31">
              <w:rPr>
                <w:highlight w:val="yellow"/>
              </w:rPr>
              <w:lastRenderedPageBreak/>
              <w:t xml:space="preserve"> </w:t>
            </w:r>
          </w:p>
          <w:p w14:paraId="6FC4E5E1" w14:textId="77777777" w:rsidR="002E0E23" w:rsidRPr="00926F31" w:rsidRDefault="002E0E23" w:rsidP="00DB66A5">
            <w:pPr>
              <w:spacing w:line="259" w:lineRule="auto"/>
              <w:ind w:left="11"/>
              <w:jc w:val="center"/>
              <w:rPr>
                <w:highlight w:val="yellow"/>
              </w:rPr>
            </w:pPr>
            <w:r w:rsidRPr="00926F31">
              <w:rPr>
                <w:highlight w:val="yellow"/>
              </w:rPr>
              <w:t xml:space="preserve"> </w:t>
            </w:r>
          </w:p>
        </w:tc>
        <w:tc>
          <w:tcPr>
            <w:tcW w:w="1357" w:type="dxa"/>
            <w:tcBorders>
              <w:top w:val="single" w:sz="4" w:space="0" w:color="000000"/>
              <w:left w:val="nil"/>
              <w:bottom w:val="single" w:sz="4" w:space="0" w:color="000000"/>
              <w:right w:val="nil"/>
            </w:tcBorders>
            <w:vAlign w:val="center"/>
          </w:tcPr>
          <w:p w14:paraId="6FB3D648" w14:textId="4AA8D3AD" w:rsidR="002E0E23" w:rsidRPr="003478DB" w:rsidRDefault="002E0E23" w:rsidP="002E0E23">
            <w:pPr>
              <w:spacing w:line="259" w:lineRule="auto"/>
              <w:ind w:left="-55"/>
              <w:jc w:val="center"/>
            </w:pPr>
            <w:proofErr w:type="spellStart"/>
            <w:r>
              <w:t>Reintro</w:t>
            </w:r>
            <w:proofErr w:type="spellEnd"/>
            <w:r>
              <w:t>. Above</w:t>
            </w:r>
          </w:p>
        </w:tc>
        <w:tc>
          <w:tcPr>
            <w:tcW w:w="653" w:type="dxa"/>
            <w:tcBorders>
              <w:top w:val="single" w:sz="4" w:space="0" w:color="000000"/>
              <w:left w:val="nil"/>
              <w:bottom w:val="single" w:sz="4" w:space="0" w:color="000000"/>
              <w:right w:val="nil"/>
            </w:tcBorders>
          </w:tcPr>
          <w:p w14:paraId="2F4134B0" w14:textId="6B62AEAC" w:rsidR="002E0E23" w:rsidRDefault="002E0E23" w:rsidP="00DB66A5">
            <w:pPr>
              <w:spacing w:line="259" w:lineRule="auto"/>
              <w:ind w:left="113"/>
            </w:pPr>
            <w:r>
              <w:t>M</w:t>
            </w:r>
          </w:p>
          <w:p w14:paraId="1B682024" w14:textId="63402FFF" w:rsidR="002E0E23" w:rsidRPr="003478DB" w:rsidRDefault="002E0E23" w:rsidP="002E0E23">
            <w:pPr>
              <w:spacing w:line="259" w:lineRule="auto"/>
              <w:ind w:left="113"/>
            </w:pPr>
            <w:r>
              <w:t>F</w:t>
            </w:r>
          </w:p>
        </w:tc>
        <w:tc>
          <w:tcPr>
            <w:tcW w:w="934" w:type="dxa"/>
            <w:tcBorders>
              <w:top w:val="single" w:sz="4" w:space="0" w:color="000000"/>
              <w:left w:val="nil"/>
              <w:bottom w:val="single" w:sz="4" w:space="0" w:color="000000"/>
              <w:right w:val="nil"/>
            </w:tcBorders>
          </w:tcPr>
          <w:p w14:paraId="75C16759" w14:textId="75BD89A8" w:rsidR="002E0E23" w:rsidRDefault="002E0E23" w:rsidP="00DB66A5">
            <w:pPr>
              <w:spacing w:line="259" w:lineRule="auto"/>
              <w:ind w:left="120"/>
              <w:jc w:val="center"/>
            </w:pPr>
            <w:r>
              <w:t>287</w:t>
            </w:r>
          </w:p>
          <w:p w14:paraId="65FC01DE" w14:textId="73876CFE" w:rsidR="002E0E23" w:rsidRPr="003478DB" w:rsidRDefault="002E0E23" w:rsidP="00DB66A5">
            <w:pPr>
              <w:spacing w:line="259" w:lineRule="auto"/>
              <w:ind w:left="120"/>
              <w:jc w:val="center"/>
            </w:pPr>
            <w:r>
              <w:t>144</w:t>
            </w:r>
          </w:p>
        </w:tc>
        <w:tc>
          <w:tcPr>
            <w:tcW w:w="938" w:type="dxa"/>
            <w:tcBorders>
              <w:top w:val="single" w:sz="4" w:space="0" w:color="000000"/>
              <w:left w:val="nil"/>
              <w:bottom w:val="single" w:sz="4" w:space="0" w:color="000000"/>
              <w:right w:val="nil"/>
            </w:tcBorders>
          </w:tcPr>
          <w:p w14:paraId="6FE61E59" w14:textId="22527AB9" w:rsidR="002E0E23" w:rsidRDefault="002E0E23" w:rsidP="00DB66A5">
            <w:pPr>
              <w:spacing w:line="259" w:lineRule="auto"/>
              <w:ind w:left="62"/>
            </w:pPr>
            <w:r>
              <w:t>1.12</w:t>
            </w:r>
          </w:p>
          <w:p w14:paraId="331C0E81" w14:textId="7A3B0F5F" w:rsidR="002E0E23" w:rsidRPr="003478DB" w:rsidRDefault="002E0E23" w:rsidP="00DB66A5">
            <w:pPr>
              <w:spacing w:line="259" w:lineRule="auto"/>
              <w:ind w:left="62"/>
            </w:pPr>
            <w:r>
              <w:t>1.39</w:t>
            </w:r>
          </w:p>
        </w:tc>
        <w:tc>
          <w:tcPr>
            <w:tcW w:w="783" w:type="dxa"/>
            <w:tcBorders>
              <w:top w:val="single" w:sz="4" w:space="0" w:color="000000"/>
              <w:left w:val="nil"/>
              <w:bottom w:val="single" w:sz="4" w:space="0" w:color="000000"/>
              <w:right w:val="nil"/>
            </w:tcBorders>
          </w:tcPr>
          <w:p w14:paraId="7A02F6DC" w14:textId="1FAB53EA" w:rsidR="002E0E23" w:rsidRDefault="002E0E23" w:rsidP="00DB66A5">
            <w:pPr>
              <w:spacing w:line="259" w:lineRule="auto"/>
            </w:pPr>
            <w:r>
              <w:t>2.72</w:t>
            </w:r>
          </w:p>
          <w:p w14:paraId="045D3256" w14:textId="49904369" w:rsidR="002E0E23" w:rsidRPr="003478DB" w:rsidRDefault="002E0E23" w:rsidP="00DB66A5">
            <w:pPr>
              <w:spacing w:line="259" w:lineRule="auto"/>
            </w:pPr>
            <w:r>
              <w:t>2.45</w:t>
            </w:r>
          </w:p>
        </w:tc>
        <w:tc>
          <w:tcPr>
            <w:tcW w:w="847" w:type="dxa"/>
            <w:tcBorders>
              <w:top w:val="single" w:sz="4" w:space="0" w:color="000000"/>
              <w:left w:val="nil"/>
              <w:bottom w:val="single" w:sz="4" w:space="0" w:color="000000"/>
              <w:right w:val="nil"/>
            </w:tcBorders>
          </w:tcPr>
          <w:p w14:paraId="5520E8F4" w14:textId="7B2ECA25" w:rsidR="002E0E23" w:rsidRDefault="002E0E23" w:rsidP="00DB66A5">
            <w:pPr>
              <w:spacing w:line="259" w:lineRule="auto"/>
              <w:ind w:left="86"/>
              <w:jc w:val="right"/>
            </w:pPr>
            <w:r>
              <w:t>0-26</w:t>
            </w:r>
          </w:p>
          <w:p w14:paraId="48C584E7" w14:textId="7C697B07" w:rsidR="002E0E23" w:rsidRPr="003478DB" w:rsidRDefault="002E0E23" w:rsidP="00DB66A5">
            <w:pPr>
              <w:spacing w:line="259" w:lineRule="auto"/>
              <w:ind w:left="86"/>
              <w:jc w:val="right"/>
            </w:pPr>
            <w:r>
              <w:t>0-19</w:t>
            </w:r>
          </w:p>
        </w:tc>
      </w:tr>
      <w:tr w:rsidR="002E0E23" w:rsidRPr="00926F31" w14:paraId="546942B9" w14:textId="77777777" w:rsidTr="002E0E23">
        <w:trPr>
          <w:trHeight w:val="563"/>
        </w:trPr>
        <w:tc>
          <w:tcPr>
            <w:tcW w:w="3780" w:type="dxa"/>
            <w:vMerge/>
            <w:tcBorders>
              <w:top w:val="nil"/>
              <w:left w:val="nil"/>
              <w:bottom w:val="nil"/>
              <w:right w:val="nil"/>
            </w:tcBorders>
          </w:tcPr>
          <w:p w14:paraId="7A63CE95" w14:textId="77777777" w:rsidR="002E0E23" w:rsidRPr="00926F31" w:rsidRDefault="002E0E23" w:rsidP="00DB66A5">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61F926CF" w14:textId="3E16197B" w:rsidR="002E0E23" w:rsidRPr="003478DB" w:rsidRDefault="002E0E23" w:rsidP="002E0E23">
            <w:pPr>
              <w:spacing w:line="259" w:lineRule="auto"/>
              <w:ind w:left="72"/>
              <w:jc w:val="center"/>
            </w:pPr>
            <w:r w:rsidRPr="003478DB">
              <w:t>Outplant</w:t>
            </w:r>
          </w:p>
        </w:tc>
        <w:tc>
          <w:tcPr>
            <w:tcW w:w="653" w:type="dxa"/>
            <w:tcBorders>
              <w:top w:val="single" w:sz="4" w:space="0" w:color="000000"/>
              <w:left w:val="nil"/>
              <w:bottom w:val="single" w:sz="4" w:space="0" w:color="000000"/>
              <w:right w:val="nil"/>
            </w:tcBorders>
          </w:tcPr>
          <w:p w14:paraId="1A23EA3B" w14:textId="77777777" w:rsidR="002E0E23" w:rsidRPr="003478DB" w:rsidRDefault="002E0E23" w:rsidP="00DB66A5">
            <w:pPr>
              <w:spacing w:line="259" w:lineRule="auto"/>
              <w:ind w:left="72"/>
            </w:pPr>
            <w:r w:rsidRPr="003478DB">
              <w:t xml:space="preserve">M </w:t>
            </w:r>
          </w:p>
          <w:p w14:paraId="363519C0" w14:textId="6EDD9526" w:rsidR="002E0E23" w:rsidRPr="003478DB" w:rsidRDefault="002E0E23" w:rsidP="00DB66A5">
            <w:pPr>
              <w:spacing w:line="259" w:lineRule="auto"/>
              <w:ind w:left="113"/>
            </w:pPr>
            <w:r w:rsidRPr="003478DB">
              <w:t xml:space="preserve">F </w:t>
            </w:r>
          </w:p>
        </w:tc>
        <w:tc>
          <w:tcPr>
            <w:tcW w:w="934" w:type="dxa"/>
            <w:tcBorders>
              <w:top w:val="single" w:sz="4" w:space="0" w:color="000000"/>
              <w:left w:val="nil"/>
              <w:bottom w:val="single" w:sz="4" w:space="0" w:color="000000"/>
              <w:right w:val="nil"/>
            </w:tcBorders>
          </w:tcPr>
          <w:p w14:paraId="03E8B4CB" w14:textId="77777777" w:rsidR="002E0E23" w:rsidRDefault="002E0E23" w:rsidP="00DB66A5">
            <w:pPr>
              <w:spacing w:line="259" w:lineRule="auto"/>
              <w:ind w:left="120"/>
              <w:jc w:val="center"/>
            </w:pPr>
            <w:r>
              <w:t>523</w:t>
            </w:r>
          </w:p>
          <w:p w14:paraId="126086C1" w14:textId="116C7A75" w:rsidR="002E0E23" w:rsidRPr="003478DB" w:rsidRDefault="002E0E23" w:rsidP="00DB66A5">
            <w:pPr>
              <w:spacing w:line="259" w:lineRule="auto"/>
              <w:ind w:left="60"/>
              <w:jc w:val="center"/>
            </w:pPr>
            <w:r>
              <w:t>519</w:t>
            </w:r>
          </w:p>
        </w:tc>
        <w:tc>
          <w:tcPr>
            <w:tcW w:w="938" w:type="dxa"/>
            <w:tcBorders>
              <w:top w:val="single" w:sz="4" w:space="0" w:color="000000"/>
              <w:left w:val="nil"/>
              <w:bottom w:val="single" w:sz="4" w:space="0" w:color="000000"/>
              <w:right w:val="nil"/>
            </w:tcBorders>
          </w:tcPr>
          <w:p w14:paraId="3F41446C" w14:textId="77777777" w:rsidR="002E0E23" w:rsidRDefault="002E0E23" w:rsidP="00DB66A5">
            <w:pPr>
              <w:spacing w:line="259" w:lineRule="auto"/>
              <w:ind w:left="62"/>
            </w:pPr>
            <w:r>
              <w:t>0.56</w:t>
            </w:r>
          </w:p>
          <w:p w14:paraId="50E6F349" w14:textId="45EAABFD" w:rsidR="002E0E23" w:rsidRPr="003478DB" w:rsidRDefault="002E0E23" w:rsidP="00DB66A5">
            <w:pPr>
              <w:spacing w:line="259" w:lineRule="auto"/>
              <w:ind w:left="62"/>
            </w:pPr>
            <w:r>
              <w:t>0.82</w:t>
            </w:r>
          </w:p>
        </w:tc>
        <w:tc>
          <w:tcPr>
            <w:tcW w:w="783" w:type="dxa"/>
            <w:tcBorders>
              <w:top w:val="single" w:sz="4" w:space="0" w:color="000000"/>
              <w:left w:val="nil"/>
              <w:bottom w:val="single" w:sz="4" w:space="0" w:color="000000"/>
              <w:right w:val="nil"/>
            </w:tcBorders>
          </w:tcPr>
          <w:p w14:paraId="4230B8B9" w14:textId="77777777" w:rsidR="002E0E23" w:rsidRDefault="002E0E23" w:rsidP="00DB66A5">
            <w:pPr>
              <w:spacing w:line="259" w:lineRule="auto"/>
            </w:pPr>
            <w:r>
              <w:t>1.24</w:t>
            </w:r>
          </w:p>
          <w:p w14:paraId="50F4EB62" w14:textId="622B56BD" w:rsidR="002E0E23" w:rsidRPr="003478DB" w:rsidRDefault="002E0E23" w:rsidP="00DB66A5">
            <w:pPr>
              <w:spacing w:line="259" w:lineRule="auto"/>
            </w:pPr>
            <w:r>
              <w:t>1.55</w:t>
            </w:r>
          </w:p>
        </w:tc>
        <w:tc>
          <w:tcPr>
            <w:tcW w:w="847" w:type="dxa"/>
            <w:tcBorders>
              <w:top w:val="single" w:sz="4" w:space="0" w:color="000000"/>
              <w:left w:val="nil"/>
              <w:bottom w:val="single" w:sz="4" w:space="0" w:color="000000"/>
              <w:right w:val="nil"/>
            </w:tcBorders>
          </w:tcPr>
          <w:p w14:paraId="555D5CED" w14:textId="77777777" w:rsidR="002E0E23" w:rsidRDefault="002E0E23" w:rsidP="00DB66A5">
            <w:pPr>
              <w:spacing w:line="259" w:lineRule="auto"/>
              <w:ind w:left="86"/>
              <w:jc w:val="right"/>
            </w:pPr>
            <w:r>
              <w:t>0-8</w:t>
            </w:r>
          </w:p>
          <w:p w14:paraId="420EFF69" w14:textId="79C2CBE2" w:rsidR="002E0E23" w:rsidRPr="003478DB" w:rsidRDefault="002E0E23" w:rsidP="00DB66A5">
            <w:pPr>
              <w:spacing w:line="259" w:lineRule="auto"/>
              <w:ind w:left="86"/>
              <w:jc w:val="right"/>
            </w:pPr>
            <w:r>
              <w:t>0-10</w:t>
            </w:r>
          </w:p>
        </w:tc>
      </w:tr>
      <w:tr w:rsidR="002E0E23" w:rsidRPr="00926F31" w14:paraId="23B4E502" w14:textId="77777777" w:rsidTr="00CE3ABE">
        <w:trPr>
          <w:trHeight w:val="563"/>
        </w:trPr>
        <w:tc>
          <w:tcPr>
            <w:tcW w:w="3780" w:type="dxa"/>
            <w:tcBorders>
              <w:top w:val="nil"/>
              <w:left w:val="nil"/>
              <w:right w:val="nil"/>
            </w:tcBorders>
          </w:tcPr>
          <w:p w14:paraId="1F192F60" w14:textId="77777777" w:rsidR="002E0E23" w:rsidRPr="00926F31" w:rsidRDefault="002E0E23" w:rsidP="00DA574B">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243B4214" w14:textId="70DC4791" w:rsidR="002E0E23" w:rsidRPr="003478DB" w:rsidRDefault="002E0E23" w:rsidP="002E0E23">
            <w:pPr>
              <w:spacing w:line="259" w:lineRule="auto"/>
              <w:ind w:left="72"/>
              <w:jc w:val="center"/>
            </w:pPr>
            <w:r w:rsidRPr="003478DB">
              <w:t>Carcass</w:t>
            </w:r>
            <w:r>
              <w:t xml:space="preserve"> Above</w:t>
            </w:r>
          </w:p>
        </w:tc>
        <w:tc>
          <w:tcPr>
            <w:tcW w:w="653" w:type="dxa"/>
            <w:tcBorders>
              <w:top w:val="single" w:sz="4" w:space="0" w:color="000000"/>
              <w:left w:val="nil"/>
              <w:bottom w:val="single" w:sz="4" w:space="0" w:color="000000"/>
              <w:right w:val="nil"/>
            </w:tcBorders>
          </w:tcPr>
          <w:p w14:paraId="49F09B3B" w14:textId="77777777" w:rsidR="002E0E23" w:rsidRPr="003478DB" w:rsidRDefault="002E0E23" w:rsidP="00DB66A5">
            <w:pPr>
              <w:spacing w:line="259" w:lineRule="auto"/>
              <w:ind w:left="72"/>
            </w:pPr>
            <w:r w:rsidRPr="003478DB">
              <w:t xml:space="preserve">M </w:t>
            </w:r>
          </w:p>
          <w:p w14:paraId="1062C8B1" w14:textId="2E7FF3D6" w:rsidR="002E0E23" w:rsidRPr="003478DB" w:rsidRDefault="002E0E23" w:rsidP="00DA574B">
            <w:pPr>
              <w:spacing w:line="259" w:lineRule="auto"/>
              <w:ind w:left="72"/>
            </w:pPr>
            <w:r w:rsidRPr="003478DB">
              <w:t xml:space="preserve">F </w:t>
            </w:r>
          </w:p>
        </w:tc>
        <w:tc>
          <w:tcPr>
            <w:tcW w:w="934" w:type="dxa"/>
            <w:tcBorders>
              <w:top w:val="single" w:sz="4" w:space="0" w:color="000000"/>
              <w:left w:val="nil"/>
              <w:bottom w:val="single" w:sz="4" w:space="0" w:color="000000"/>
              <w:right w:val="nil"/>
            </w:tcBorders>
          </w:tcPr>
          <w:p w14:paraId="6919C7FC" w14:textId="77777777" w:rsidR="002E0E23" w:rsidRDefault="002E0E23" w:rsidP="00DB66A5">
            <w:pPr>
              <w:spacing w:line="259" w:lineRule="auto"/>
              <w:ind w:left="60"/>
              <w:jc w:val="center"/>
            </w:pPr>
            <w:r>
              <w:t>9</w:t>
            </w:r>
          </w:p>
          <w:p w14:paraId="38B9F675" w14:textId="1D19EB63" w:rsidR="002E0E23" w:rsidRPr="003478DB" w:rsidRDefault="002E0E23" w:rsidP="00DA574B">
            <w:pPr>
              <w:spacing w:line="259" w:lineRule="auto"/>
              <w:ind w:left="60"/>
              <w:jc w:val="center"/>
            </w:pPr>
            <w:r>
              <w:t>6</w:t>
            </w:r>
          </w:p>
        </w:tc>
        <w:tc>
          <w:tcPr>
            <w:tcW w:w="938" w:type="dxa"/>
            <w:tcBorders>
              <w:top w:val="single" w:sz="4" w:space="0" w:color="000000"/>
              <w:left w:val="nil"/>
              <w:bottom w:val="single" w:sz="4" w:space="0" w:color="000000"/>
              <w:right w:val="nil"/>
            </w:tcBorders>
          </w:tcPr>
          <w:p w14:paraId="5B9AA53B" w14:textId="77777777" w:rsidR="002E0E23" w:rsidRDefault="002E0E23" w:rsidP="00DB66A5">
            <w:pPr>
              <w:spacing w:line="259" w:lineRule="auto"/>
              <w:ind w:left="62"/>
            </w:pPr>
            <w:r>
              <w:t>0.56</w:t>
            </w:r>
          </w:p>
          <w:p w14:paraId="5130BD45" w14:textId="56C1A5A5" w:rsidR="002E0E23" w:rsidRPr="003478DB" w:rsidRDefault="002E0E23" w:rsidP="00DA574B">
            <w:pPr>
              <w:spacing w:line="259" w:lineRule="auto"/>
              <w:ind w:left="62"/>
            </w:pPr>
            <w:r>
              <w:t>0.17</w:t>
            </w:r>
          </w:p>
        </w:tc>
        <w:tc>
          <w:tcPr>
            <w:tcW w:w="783" w:type="dxa"/>
            <w:tcBorders>
              <w:top w:val="single" w:sz="4" w:space="0" w:color="000000"/>
              <w:left w:val="nil"/>
              <w:bottom w:val="single" w:sz="4" w:space="0" w:color="000000"/>
              <w:right w:val="nil"/>
            </w:tcBorders>
          </w:tcPr>
          <w:p w14:paraId="3B4540EA" w14:textId="77777777" w:rsidR="002E0E23" w:rsidRDefault="002E0E23" w:rsidP="00DB66A5">
            <w:pPr>
              <w:spacing w:line="259" w:lineRule="auto"/>
            </w:pPr>
            <w:r>
              <w:t>1.13</w:t>
            </w:r>
          </w:p>
          <w:p w14:paraId="55D9E6F1" w14:textId="6AD83017" w:rsidR="002E0E23" w:rsidRPr="003478DB" w:rsidRDefault="002E0E23" w:rsidP="00DA574B">
            <w:pPr>
              <w:spacing w:line="259" w:lineRule="auto"/>
            </w:pPr>
            <w:r>
              <w:t>0.41</w:t>
            </w:r>
          </w:p>
        </w:tc>
        <w:tc>
          <w:tcPr>
            <w:tcW w:w="847" w:type="dxa"/>
            <w:tcBorders>
              <w:top w:val="single" w:sz="4" w:space="0" w:color="000000"/>
              <w:left w:val="nil"/>
              <w:bottom w:val="single" w:sz="4" w:space="0" w:color="000000"/>
              <w:right w:val="nil"/>
            </w:tcBorders>
          </w:tcPr>
          <w:p w14:paraId="2D585A9A" w14:textId="77777777" w:rsidR="002E0E23" w:rsidRDefault="002E0E23" w:rsidP="00DB66A5">
            <w:pPr>
              <w:spacing w:line="259" w:lineRule="auto"/>
              <w:ind w:left="86"/>
              <w:jc w:val="right"/>
            </w:pPr>
            <w:r>
              <w:t>0-1</w:t>
            </w:r>
          </w:p>
          <w:p w14:paraId="237D9474" w14:textId="31988809" w:rsidR="002E0E23" w:rsidRPr="003478DB" w:rsidRDefault="002E0E23" w:rsidP="00DA574B">
            <w:pPr>
              <w:spacing w:line="259" w:lineRule="auto"/>
              <w:ind w:left="86"/>
              <w:jc w:val="right"/>
            </w:pPr>
            <w:r>
              <w:t>0-1</w:t>
            </w:r>
          </w:p>
        </w:tc>
      </w:tr>
      <w:tr w:rsidR="00CE3ABE" w:rsidRPr="00926F31" w14:paraId="7C7A63F0" w14:textId="77777777" w:rsidTr="00CE3ABE">
        <w:trPr>
          <w:trHeight w:val="563"/>
        </w:trPr>
        <w:tc>
          <w:tcPr>
            <w:tcW w:w="3780" w:type="dxa"/>
            <w:tcBorders>
              <w:top w:val="nil"/>
              <w:left w:val="nil"/>
              <w:bottom w:val="single" w:sz="4" w:space="0" w:color="000000"/>
              <w:right w:val="nil"/>
            </w:tcBorders>
          </w:tcPr>
          <w:p w14:paraId="76A5A997" w14:textId="77777777" w:rsidR="00CE3ABE" w:rsidRPr="00926F31" w:rsidRDefault="00CE3ABE" w:rsidP="00DA574B">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4C67EE01" w14:textId="151E5A47" w:rsidR="00CE3ABE" w:rsidRPr="003478DB" w:rsidRDefault="00CE3ABE" w:rsidP="002E0E23">
            <w:pPr>
              <w:spacing w:line="259" w:lineRule="auto"/>
              <w:ind w:left="72"/>
              <w:jc w:val="center"/>
            </w:pPr>
            <w:proofErr w:type="spellStart"/>
            <w:r>
              <w:t>Reintro</w:t>
            </w:r>
            <w:proofErr w:type="spellEnd"/>
            <w:r>
              <w:t>. Above and Outplant</w:t>
            </w:r>
          </w:p>
        </w:tc>
        <w:tc>
          <w:tcPr>
            <w:tcW w:w="653" w:type="dxa"/>
            <w:tcBorders>
              <w:top w:val="single" w:sz="4" w:space="0" w:color="000000"/>
              <w:left w:val="nil"/>
              <w:bottom w:val="single" w:sz="4" w:space="0" w:color="000000"/>
              <w:right w:val="nil"/>
            </w:tcBorders>
            <w:vAlign w:val="center"/>
          </w:tcPr>
          <w:p w14:paraId="207B5F66" w14:textId="77777777" w:rsidR="00CE3ABE" w:rsidRDefault="00CE3ABE" w:rsidP="00CE3ABE">
            <w:pPr>
              <w:spacing w:line="259" w:lineRule="auto"/>
              <w:ind w:left="72"/>
            </w:pPr>
            <w:r>
              <w:t>M</w:t>
            </w:r>
          </w:p>
          <w:p w14:paraId="4A2288C9" w14:textId="38078FA4" w:rsidR="00CE3ABE" w:rsidRPr="003478DB" w:rsidRDefault="00CE3ABE" w:rsidP="00CE3ABE">
            <w:pPr>
              <w:spacing w:line="259" w:lineRule="auto"/>
              <w:ind w:left="72"/>
            </w:pPr>
            <w:r>
              <w:t>F</w:t>
            </w:r>
          </w:p>
        </w:tc>
        <w:tc>
          <w:tcPr>
            <w:tcW w:w="934" w:type="dxa"/>
            <w:tcBorders>
              <w:top w:val="single" w:sz="4" w:space="0" w:color="000000"/>
              <w:left w:val="nil"/>
              <w:bottom w:val="single" w:sz="4" w:space="0" w:color="000000"/>
              <w:right w:val="nil"/>
            </w:tcBorders>
            <w:vAlign w:val="center"/>
          </w:tcPr>
          <w:p w14:paraId="1C891D34" w14:textId="77777777" w:rsidR="00CE3ABE" w:rsidRDefault="00CE3ABE" w:rsidP="00CE3ABE">
            <w:pPr>
              <w:spacing w:line="259" w:lineRule="auto"/>
              <w:ind w:left="60"/>
              <w:jc w:val="center"/>
            </w:pPr>
            <w:r>
              <w:t>810</w:t>
            </w:r>
          </w:p>
          <w:p w14:paraId="29E65A7E" w14:textId="583475C2" w:rsidR="00CE3ABE" w:rsidRDefault="00CE3ABE" w:rsidP="00CE3ABE">
            <w:pPr>
              <w:spacing w:line="259" w:lineRule="auto"/>
              <w:ind w:left="60"/>
              <w:jc w:val="center"/>
            </w:pPr>
            <w:r>
              <w:t>663</w:t>
            </w:r>
          </w:p>
        </w:tc>
        <w:tc>
          <w:tcPr>
            <w:tcW w:w="938" w:type="dxa"/>
            <w:tcBorders>
              <w:top w:val="single" w:sz="4" w:space="0" w:color="000000"/>
              <w:left w:val="nil"/>
              <w:bottom w:val="single" w:sz="4" w:space="0" w:color="000000"/>
              <w:right w:val="nil"/>
            </w:tcBorders>
            <w:vAlign w:val="center"/>
          </w:tcPr>
          <w:p w14:paraId="526273B9" w14:textId="77777777" w:rsidR="00CE3ABE" w:rsidRDefault="00CE3ABE" w:rsidP="00CE3ABE">
            <w:pPr>
              <w:spacing w:line="259" w:lineRule="auto"/>
              <w:ind w:left="62"/>
            </w:pPr>
            <w:r>
              <w:t>0.76</w:t>
            </w:r>
          </w:p>
          <w:p w14:paraId="052A5497" w14:textId="0FB6458B" w:rsidR="00CE3ABE" w:rsidRDefault="00CE3ABE" w:rsidP="00CE3ABE">
            <w:pPr>
              <w:spacing w:line="259" w:lineRule="auto"/>
              <w:ind w:left="62"/>
            </w:pPr>
            <w:r>
              <w:t>0.95</w:t>
            </w:r>
          </w:p>
        </w:tc>
        <w:tc>
          <w:tcPr>
            <w:tcW w:w="783" w:type="dxa"/>
            <w:tcBorders>
              <w:top w:val="single" w:sz="4" w:space="0" w:color="000000"/>
              <w:left w:val="nil"/>
              <w:bottom w:val="single" w:sz="4" w:space="0" w:color="000000"/>
              <w:right w:val="nil"/>
            </w:tcBorders>
            <w:vAlign w:val="center"/>
          </w:tcPr>
          <w:p w14:paraId="26EBC69A" w14:textId="77777777" w:rsidR="00CE3ABE" w:rsidRDefault="00CE3ABE" w:rsidP="00CE3ABE">
            <w:pPr>
              <w:spacing w:line="259" w:lineRule="auto"/>
            </w:pPr>
            <w:r>
              <w:t>1.92</w:t>
            </w:r>
          </w:p>
          <w:p w14:paraId="43FBDCE7" w14:textId="6476F970" w:rsidR="00CE3ABE" w:rsidRDefault="00CE3ABE" w:rsidP="00CE3ABE">
            <w:pPr>
              <w:spacing w:line="259" w:lineRule="auto"/>
            </w:pPr>
            <w:r>
              <w:t>1.80</w:t>
            </w:r>
          </w:p>
        </w:tc>
        <w:tc>
          <w:tcPr>
            <w:tcW w:w="847" w:type="dxa"/>
            <w:tcBorders>
              <w:top w:val="single" w:sz="4" w:space="0" w:color="000000"/>
              <w:left w:val="nil"/>
              <w:bottom w:val="single" w:sz="4" w:space="0" w:color="000000"/>
              <w:right w:val="nil"/>
            </w:tcBorders>
            <w:vAlign w:val="center"/>
          </w:tcPr>
          <w:p w14:paraId="5596EC61" w14:textId="77777777" w:rsidR="00CE3ABE" w:rsidRDefault="00CE3ABE" w:rsidP="00CE3ABE">
            <w:pPr>
              <w:spacing w:line="259" w:lineRule="auto"/>
              <w:ind w:left="86"/>
              <w:jc w:val="right"/>
            </w:pPr>
            <w:r>
              <w:t>0-26</w:t>
            </w:r>
          </w:p>
          <w:p w14:paraId="30565EAA" w14:textId="30C347A5" w:rsidR="00CE3ABE" w:rsidRDefault="00CE3ABE" w:rsidP="00CE3ABE">
            <w:pPr>
              <w:spacing w:line="259" w:lineRule="auto"/>
              <w:ind w:left="86"/>
              <w:jc w:val="right"/>
            </w:pPr>
            <w:r>
              <w:t>0-19</w:t>
            </w:r>
          </w:p>
        </w:tc>
      </w:tr>
      <w:tr w:rsidR="002E0E23" w:rsidRPr="00926F31" w14:paraId="3CB00257" w14:textId="77777777" w:rsidTr="002E0E23">
        <w:trPr>
          <w:trHeight w:val="563"/>
        </w:trPr>
        <w:tc>
          <w:tcPr>
            <w:tcW w:w="3780" w:type="dxa"/>
            <w:tcBorders>
              <w:top w:val="nil"/>
              <w:left w:val="nil"/>
              <w:bottom w:val="single" w:sz="4" w:space="0" w:color="000000"/>
              <w:right w:val="nil"/>
            </w:tcBorders>
          </w:tcPr>
          <w:p w14:paraId="184E2AEC" w14:textId="6DADAC91" w:rsidR="002E0E23" w:rsidRPr="00926F31" w:rsidRDefault="002E0E23" w:rsidP="00DA574B">
            <w:pPr>
              <w:spacing w:after="160" w:line="259" w:lineRule="auto"/>
              <w:rPr>
                <w:highlight w:val="yellow"/>
              </w:rPr>
            </w:pPr>
          </w:p>
        </w:tc>
        <w:tc>
          <w:tcPr>
            <w:tcW w:w="1357" w:type="dxa"/>
            <w:tcBorders>
              <w:top w:val="single" w:sz="4" w:space="0" w:color="000000"/>
              <w:left w:val="nil"/>
              <w:bottom w:val="single" w:sz="4" w:space="0" w:color="000000"/>
              <w:right w:val="nil"/>
            </w:tcBorders>
          </w:tcPr>
          <w:p w14:paraId="09D15037" w14:textId="0ED9BFA6" w:rsidR="002E0E23" w:rsidRPr="00585A5A" w:rsidRDefault="002E0E23" w:rsidP="002E0E23">
            <w:pPr>
              <w:spacing w:line="259" w:lineRule="auto"/>
              <w:ind w:left="72"/>
              <w:jc w:val="center"/>
            </w:pPr>
            <w:r>
              <w:t>Carcass Below</w:t>
            </w:r>
          </w:p>
        </w:tc>
        <w:tc>
          <w:tcPr>
            <w:tcW w:w="653" w:type="dxa"/>
            <w:tcBorders>
              <w:top w:val="single" w:sz="4" w:space="0" w:color="000000"/>
              <w:left w:val="nil"/>
              <w:bottom w:val="single" w:sz="4" w:space="0" w:color="000000"/>
              <w:right w:val="nil"/>
            </w:tcBorders>
          </w:tcPr>
          <w:p w14:paraId="7B321F12" w14:textId="77777777" w:rsidR="002E0E23" w:rsidRPr="003478DB" w:rsidRDefault="002E0E23" w:rsidP="00DA574B">
            <w:pPr>
              <w:spacing w:line="259" w:lineRule="auto"/>
              <w:ind w:left="72"/>
            </w:pPr>
            <w:r w:rsidRPr="003478DB">
              <w:t xml:space="preserve">M </w:t>
            </w:r>
          </w:p>
          <w:p w14:paraId="3DFF1576" w14:textId="4CDEEB07" w:rsidR="002E0E23" w:rsidRPr="003478DB" w:rsidRDefault="002E0E23" w:rsidP="00DA574B">
            <w:pPr>
              <w:spacing w:line="259" w:lineRule="auto"/>
              <w:ind w:left="72"/>
            </w:pPr>
            <w:r>
              <w:t xml:space="preserve"> </w:t>
            </w:r>
            <w:r w:rsidRPr="003478DB">
              <w:t>F</w:t>
            </w:r>
          </w:p>
        </w:tc>
        <w:tc>
          <w:tcPr>
            <w:tcW w:w="934" w:type="dxa"/>
            <w:tcBorders>
              <w:top w:val="single" w:sz="4" w:space="0" w:color="000000"/>
              <w:left w:val="nil"/>
              <w:bottom w:val="single" w:sz="4" w:space="0" w:color="000000"/>
              <w:right w:val="nil"/>
            </w:tcBorders>
          </w:tcPr>
          <w:p w14:paraId="1EEB3E31" w14:textId="77777777" w:rsidR="002E0E23" w:rsidRDefault="002E0E23" w:rsidP="00DA574B">
            <w:pPr>
              <w:spacing w:line="259" w:lineRule="auto"/>
              <w:ind w:left="60"/>
              <w:jc w:val="center"/>
            </w:pPr>
            <w:r>
              <w:t>11</w:t>
            </w:r>
          </w:p>
          <w:p w14:paraId="7DE734A4" w14:textId="41BD9EB0" w:rsidR="002E0E23" w:rsidRPr="003478DB" w:rsidRDefault="002E0E23" w:rsidP="00DA574B">
            <w:pPr>
              <w:spacing w:line="259" w:lineRule="auto"/>
              <w:ind w:left="60"/>
              <w:jc w:val="center"/>
            </w:pPr>
            <w:r>
              <w:t>8</w:t>
            </w:r>
          </w:p>
        </w:tc>
        <w:tc>
          <w:tcPr>
            <w:tcW w:w="938" w:type="dxa"/>
            <w:tcBorders>
              <w:top w:val="single" w:sz="4" w:space="0" w:color="000000"/>
              <w:left w:val="nil"/>
              <w:bottom w:val="single" w:sz="4" w:space="0" w:color="000000"/>
              <w:right w:val="nil"/>
            </w:tcBorders>
          </w:tcPr>
          <w:p w14:paraId="227DAB51" w14:textId="77777777" w:rsidR="002E0E23" w:rsidRDefault="002E0E23" w:rsidP="00DA574B">
            <w:pPr>
              <w:spacing w:line="259" w:lineRule="auto"/>
              <w:ind w:left="62"/>
            </w:pPr>
            <w:r>
              <w:t>0.18</w:t>
            </w:r>
          </w:p>
          <w:p w14:paraId="29DB838C" w14:textId="4A22130C" w:rsidR="002E0E23" w:rsidRPr="003478DB" w:rsidRDefault="002E0E23" w:rsidP="00DA574B">
            <w:pPr>
              <w:spacing w:line="259" w:lineRule="auto"/>
              <w:ind w:left="62"/>
            </w:pPr>
            <w:r>
              <w:t>0.12</w:t>
            </w:r>
          </w:p>
        </w:tc>
        <w:tc>
          <w:tcPr>
            <w:tcW w:w="783" w:type="dxa"/>
            <w:tcBorders>
              <w:top w:val="single" w:sz="4" w:space="0" w:color="000000"/>
              <w:left w:val="nil"/>
              <w:bottom w:val="single" w:sz="4" w:space="0" w:color="000000"/>
              <w:right w:val="nil"/>
            </w:tcBorders>
          </w:tcPr>
          <w:p w14:paraId="18419E49" w14:textId="77777777" w:rsidR="002E0E23" w:rsidRDefault="002E0E23" w:rsidP="00DA574B">
            <w:pPr>
              <w:spacing w:line="259" w:lineRule="auto"/>
            </w:pPr>
            <w:r>
              <w:t>0.41</w:t>
            </w:r>
          </w:p>
          <w:p w14:paraId="65525106" w14:textId="286211B7" w:rsidR="002E0E23" w:rsidRPr="003478DB" w:rsidRDefault="002E0E23" w:rsidP="00DA574B">
            <w:pPr>
              <w:spacing w:line="259" w:lineRule="auto"/>
            </w:pPr>
            <w:r>
              <w:t>0.35</w:t>
            </w:r>
          </w:p>
        </w:tc>
        <w:tc>
          <w:tcPr>
            <w:tcW w:w="847" w:type="dxa"/>
            <w:tcBorders>
              <w:top w:val="single" w:sz="4" w:space="0" w:color="000000"/>
              <w:left w:val="nil"/>
              <w:bottom w:val="single" w:sz="4" w:space="0" w:color="000000"/>
              <w:right w:val="nil"/>
            </w:tcBorders>
          </w:tcPr>
          <w:p w14:paraId="554E5FFD" w14:textId="77777777" w:rsidR="002E0E23" w:rsidRDefault="002E0E23" w:rsidP="00DA574B">
            <w:pPr>
              <w:spacing w:line="259" w:lineRule="auto"/>
              <w:ind w:left="86"/>
              <w:jc w:val="right"/>
            </w:pPr>
            <w:r>
              <w:t>0-1</w:t>
            </w:r>
          </w:p>
          <w:p w14:paraId="21FB31BE" w14:textId="3AC543D4" w:rsidR="002E0E23" w:rsidRPr="003478DB" w:rsidRDefault="002E0E23" w:rsidP="00DA574B">
            <w:pPr>
              <w:spacing w:line="259" w:lineRule="auto"/>
              <w:ind w:left="86"/>
              <w:jc w:val="right"/>
            </w:pPr>
            <w:r>
              <w:t>0-1</w:t>
            </w:r>
          </w:p>
        </w:tc>
      </w:tr>
    </w:tbl>
    <w:p w14:paraId="63B4A0B3" w14:textId="478C2306" w:rsidR="00A91DE2" w:rsidRPr="00C47C50" w:rsidRDefault="00A91DE2" w:rsidP="002E0E23">
      <w:pPr>
        <w:spacing w:after="92" w:line="259" w:lineRule="auto"/>
      </w:pPr>
    </w:p>
    <w:p w14:paraId="50803CE0" w14:textId="77777777" w:rsidR="005D1D05" w:rsidRDefault="005D1D05" w:rsidP="00AE02B7">
      <w:pPr>
        <w:spacing w:after="37"/>
        <w:ind w:left="-5" w:right="53"/>
        <w:rPr>
          <w:b/>
        </w:rPr>
      </w:pPr>
    </w:p>
    <w:p w14:paraId="52B28B5F" w14:textId="06C0802F" w:rsidR="00A91DE2" w:rsidRPr="00182A98" w:rsidRDefault="00656A5C" w:rsidP="00AE02B7">
      <w:pPr>
        <w:spacing w:after="37"/>
        <w:ind w:left="-5" w:right="53"/>
        <w:rPr>
          <w:iCs/>
        </w:rPr>
      </w:pPr>
      <w:r w:rsidRPr="00F10769">
        <w:rPr>
          <w:b/>
        </w:rPr>
        <w:t xml:space="preserve">Table </w:t>
      </w:r>
      <w:r w:rsidR="00641E50">
        <w:rPr>
          <w:b/>
        </w:rPr>
        <w:t>6</w:t>
      </w:r>
      <w:r w:rsidRPr="00F10769">
        <w:rPr>
          <w:b/>
        </w:rPr>
        <w:t xml:space="preserve">. </w:t>
      </w:r>
      <w:r w:rsidRPr="00F10769">
        <w:t xml:space="preserve">Results of generalized linear models examining the influence of </w:t>
      </w:r>
      <w:r w:rsidR="0041379C">
        <w:rPr>
          <w:i/>
          <w:iCs/>
        </w:rPr>
        <w:t>sex, release day, release location, release group density, release group sex ratio,</w:t>
      </w:r>
      <w:r w:rsidR="0041379C">
        <w:t xml:space="preserve"> </w:t>
      </w:r>
      <w:r w:rsidR="0041379C">
        <w:rPr>
          <w:i/>
          <w:iCs/>
        </w:rPr>
        <w:t xml:space="preserve">sex*release day, sex*release group density, </w:t>
      </w:r>
      <w:r w:rsidR="0041379C">
        <w:t xml:space="preserve">and </w:t>
      </w:r>
      <w:r w:rsidR="0041379C">
        <w:rPr>
          <w:i/>
          <w:iCs/>
        </w:rPr>
        <w:t xml:space="preserve">sex*release group sex ratio </w:t>
      </w:r>
      <w:r w:rsidRPr="00F10769">
        <w:t>on the fitness of spring Chinook salmon from the North Santiam River</w:t>
      </w:r>
      <w:r w:rsidR="0041379C">
        <w:t xml:space="preserve"> reintroduced above Detroit Dam in each year from 2011 to 2015</w:t>
      </w:r>
      <w:r w:rsidRPr="00F10769">
        <w:t xml:space="preserve">. </w:t>
      </w:r>
      <w:r w:rsidR="0041379C">
        <w:t>Estimated effect (</w:t>
      </w:r>
      <w:r w:rsidR="0041379C" w:rsidRPr="001B4DFA">
        <w:t>β</w:t>
      </w:r>
      <w:r w:rsidR="0041379C">
        <w:t>) and standard error (</w:t>
      </w:r>
      <w:proofErr w:type="spellStart"/>
      <w:r w:rsidR="0041379C">
        <w:t>s.e.</w:t>
      </w:r>
      <w:proofErr w:type="spellEnd"/>
      <w:r w:rsidR="0041379C">
        <w:t xml:space="preserve">) of each predictor on the link (log) scale for predictors that were retained in the final model are presented below. </w:t>
      </w:r>
      <w:r w:rsidRPr="00F10769">
        <w:t xml:space="preserve">The null hypothesis that each </w:t>
      </w:r>
      <w:r w:rsidR="00B2194C">
        <w:t>predictor did not significantly improve the model</w:t>
      </w:r>
      <w:r w:rsidRPr="00F10769">
        <w:t xml:space="preserve"> </w:t>
      </w:r>
      <w:r w:rsidR="00886DD9">
        <w:t>fit</w:t>
      </w:r>
      <w:r w:rsidRPr="00F10769">
        <w:t xml:space="preserve"> was tested with </w:t>
      </w:r>
      <w:r w:rsidR="00B2194C">
        <w:t>a likelihood</w:t>
      </w:r>
      <w:r w:rsidR="0041379C">
        <w:t xml:space="preserve"> </w:t>
      </w:r>
      <w:r w:rsidR="00B2194C">
        <w:t>ratio test</w:t>
      </w:r>
      <w:r w:rsidR="0041379C">
        <w:t xml:space="preserve"> (LRT p-value). The null hypothesis that each predictor ha</w:t>
      </w:r>
      <w:r w:rsidR="0085010C">
        <w:t xml:space="preserve">d </w:t>
      </w:r>
      <w:r w:rsidR="0041379C">
        <w:t xml:space="preserve">an effect significantly different than zero </w:t>
      </w:r>
      <w:r w:rsidR="00886DD9">
        <w:t xml:space="preserve">was tested with the Wald test </w:t>
      </w:r>
      <w:r w:rsidR="0041379C">
        <w:t>(Wald p-value)</w:t>
      </w:r>
      <w:r w:rsidR="00311F2B">
        <w:t xml:space="preserve">. Estimated effects on the response scale (TLF) are presented in supplemental figure 1. </w:t>
      </w:r>
      <w:r w:rsidR="00182A98">
        <w:t xml:space="preserve">Predictors indicated with </w:t>
      </w:r>
      <w:r w:rsidR="00182A98" w:rsidRPr="00182A98">
        <w:rPr>
          <w:i/>
          <w:vertAlign w:val="superscript"/>
        </w:rPr>
        <w:t>†</w:t>
      </w:r>
      <w:r w:rsidR="00182A98">
        <w:rPr>
          <w:i/>
        </w:rPr>
        <w:t xml:space="preserve"> </w:t>
      </w:r>
      <w:r w:rsidR="00182A98">
        <w:rPr>
          <w:iCs/>
        </w:rPr>
        <w:t xml:space="preserve">demonstrated collinearity with </w:t>
      </w:r>
      <w:r w:rsidR="00182A98">
        <w:rPr>
          <w:i/>
        </w:rPr>
        <w:t>release location</w:t>
      </w:r>
      <w:r w:rsidR="00182A98">
        <w:rPr>
          <w:iCs/>
        </w:rPr>
        <w:t xml:space="preserve"> </w:t>
      </w:r>
    </w:p>
    <w:p w14:paraId="6B3E9D54" w14:textId="77777777" w:rsidR="00311F2B" w:rsidRPr="00926F31" w:rsidRDefault="00311F2B" w:rsidP="00AE02B7">
      <w:pPr>
        <w:spacing w:after="37"/>
        <w:ind w:left="-5" w:right="53"/>
        <w:rPr>
          <w:highlight w:val="yellow"/>
        </w:rPr>
      </w:pPr>
    </w:p>
    <w:tbl>
      <w:tblPr>
        <w:tblStyle w:val="TableGrid"/>
        <w:tblW w:w="9720" w:type="dxa"/>
        <w:tblInd w:w="0" w:type="dxa"/>
        <w:tblLayout w:type="fixed"/>
        <w:tblCellMar>
          <w:top w:w="7" w:type="dxa"/>
          <w:right w:w="115" w:type="dxa"/>
        </w:tblCellMar>
        <w:tblLook w:val="04A0" w:firstRow="1" w:lastRow="0" w:firstColumn="1" w:lastColumn="0" w:noHBand="0" w:noVBand="1"/>
      </w:tblPr>
      <w:tblGrid>
        <w:gridCol w:w="990"/>
        <w:gridCol w:w="4770"/>
        <w:gridCol w:w="1080"/>
        <w:gridCol w:w="900"/>
        <w:gridCol w:w="1080"/>
        <w:gridCol w:w="900"/>
      </w:tblGrid>
      <w:tr w:rsidR="0041379C" w:rsidRPr="001B4DFA" w14:paraId="621021CA" w14:textId="011315A6" w:rsidTr="00311F2B">
        <w:trPr>
          <w:trHeight w:val="448"/>
        </w:trPr>
        <w:tc>
          <w:tcPr>
            <w:tcW w:w="990" w:type="dxa"/>
            <w:tcBorders>
              <w:top w:val="single" w:sz="4" w:space="0" w:color="000000"/>
              <w:left w:val="nil"/>
              <w:bottom w:val="single" w:sz="4" w:space="0" w:color="000000"/>
              <w:right w:val="nil"/>
            </w:tcBorders>
          </w:tcPr>
          <w:p w14:paraId="2699A0D1" w14:textId="102C0229" w:rsidR="0041379C" w:rsidRPr="006357E3" w:rsidRDefault="0041379C">
            <w:pPr>
              <w:spacing w:line="259" w:lineRule="auto"/>
              <w:ind w:left="108"/>
              <w:rPr>
                <w:b/>
                <w:bCs/>
              </w:rPr>
            </w:pPr>
            <w:r w:rsidRPr="006357E3">
              <w:rPr>
                <w:b/>
                <w:bCs/>
              </w:rPr>
              <w:t xml:space="preserve"> Year</w:t>
            </w:r>
          </w:p>
        </w:tc>
        <w:tc>
          <w:tcPr>
            <w:tcW w:w="4770" w:type="dxa"/>
            <w:tcBorders>
              <w:top w:val="single" w:sz="4" w:space="0" w:color="000000"/>
              <w:left w:val="nil"/>
              <w:bottom w:val="single" w:sz="4" w:space="0" w:color="000000"/>
              <w:right w:val="nil"/>
            </w:tcBorders>
          </w:tcPr>
          <w:p w14:paraId="6EBB3B94" w14:textId="68C97E8F" w:rsidR="0041379C" w:rsidRPr="006357E3" w:rsidRDefault="0041379C" w:rsidP="0041379C">
            <w:pPr>
              <w:spacing w:after="160" w:line="259" w:lineRule="auto"/>
              <w:rPr>
                <w:b/>
                <w:bCs/>
              </w:rPr>
            </w:pPr>
            <w:r w:rsidRPr="006357E3">
              <w:rPr>
                <w:b/>
                <w:bCs/>
              </w:rPr>
              <w:t>Predictor</w:t>
            </w:r>
          </w:p>
        </w:tc>
        <w:tc>
          <w:tcPr>
            <w:tcW w:w="1080" w:type="dxa"/>
            <w:tcBorders>
              <w:top w:val="single" w:sz="4" w:space="0" w:color="000000"/>
              <w:left w:val="nil"/>
              <w:bottom w:val="single" w:sz="4" w:space="0" w:color="000000"/>
              <w:right w:val="nil"/>
            </w:tcBorders>
          </w:tcPr>
          <w:p w14:paraId="1FE98BD0" w14:textId="1182014F" w:rsidR="0041379C" w:rsidRPr="006357E3" w:rsidRDefault="0041379C" w:rsidP="0041379C">
            <w:pPr>
              <w:spacing w:line="259" w:lineRule="auto"/>
              <w:jc w:val="center"/>
              <w:rPr>
                <w:b/>
                <w:bCs/>
              </w:rPr>
            </w:pPr>
            <w:r w:rsidRPr="006357E3">
              <w:rPr>
                <w:b/>
                <w:bCs/>
              </w:rPr>
              <w:t>β</w:t>
            </w:r>
          </w:p>
        </w:tc>
        <w:tc>
          <w:tcPr>
            <w:tcW w:w="900" w:type="dxa"/>
            <w:tcBorders>
              <w:top w:val="single" w:sz="4" w:space="0" w:color="000000"/>
              <w:left w:val="nil"/>
              <w:bottom w:val="single" w:sz="4" w:space="0" w:color="000000"/>
              <w:right w:val="nil"/>
            </w:tcBorders>
          </w:tcPr>
          <w:p w14:paraId="5DA56588" w14:textId="775E6752" w:rsidR="0041379C" w:rsidRPr="006357E3" w:rsidRDefault="0041379C" w:rsidP="0041379C">
            <w:pPr>
              <w:spacing w:line="259" w:lineRule="auto"/>
              <w:jc w:val="center"/>
              <w:rPr>
                <w:b/>
                <w:bCs/>
              </w:rPr>
            </w:pPr>
            <w:proofErr w:type="spellStart"/>
            <w:r w:rsidRPr="006357E3">
              <w:rPr>
                <w:b/>
                <w:bCs/>
              </w:rPr>
              <w:t>s.e.</w:t>
            </w:r>
            <w:proofErr w:type="spellEnd"/>
          </w:p>
        </w:tc>
        <w:tc>
          <w:tcPr>
            <w:tcW w:w="1080" w:type="dxa"/>
            <w:tcBorders>
              <w:top w:val="single" w:sz="4" w:space="0" w:color="000000"/>
              <w:left w:val="nil"/>
              <w:bottom w:val="single" w:sz="4" w:space="0" w:color="000000"/>
              <w:right w:val="nil"/>
            </w:tcBorders>
          </w:tcPr>
          <w:p w14:paraId="654A37B2" w14:textId="1E5C753A" w:rsidR="0041379C" w:rsidRPr="006357E3" w:rsidRDefault="0041379C" w:rsidP="0041379C">
            <w:pPr>
              <w:spacing w:line="259" w:lineRule="auto"/>
              <w:jc w:val="center"/>
              <w:rPr>
                <w:b/>
                <w:bCs/>
              </w:rPr>
            </w:pPr>
            <w:r w:rsidRPr="006357E3">
              <w:rPr>
                <w:b/>
                <w:bCs/>
              </w:rPr>
              <w:t>LRT</w:t>
            </w:r>
          </w:p>
          <w:p w14:paraId="2D34EA60" w14:textId="5C09E4CC" w:rsidR="0041379C" w:rsidRPr="006357E3" w:rsidRDefault="0041379C" w:rsidP="0041379C">
            <w:pPr>
              <w:spacing w:line="259" w:lineRule="auto"/>
              <w:jc w:val="center"/>
              <w:rPr>
                <w:b/>
                <w:bCs/>
              </w:rPr>
            </w:pPr>
            <w:r w:rsidRPr="006357E3">
              <w:rPr>
                <w:b/>
                <w:bCs/>
              </w:rPr>
              <w:t>p-value</w:t>
            </w:r>
          </w:p>
        </w:tc>
        <w:tc>
          <w:tcPr>
            <w:tcW w:w="900" w:type="dxa"/>
            <w:tcBorders>
              <w:top w:val="single" w:sz="4" w:space="0" w:color="000000"/>
              <w:left w:val="nil"/>
              <w:bottom w:val="single" w:sz="4" w:space="0" w:color="000000"/>
              <w:right w:val="nil"/>
            </w:tcBorders>
          </w:tcPr>
          <w:p w14:paraId="54AD7B35" w14:textId="029B3ED4" w:rsidR="0041379C" w:rsidRPr="006357E3" w:rsidRDefault="0041379C" w:rsidP="0041379C">
            <w:pPr>
              <w:spacing w:line="259" w:lineRule="auto"/>
              <w:jc w:val="center"/>
              <w:rPr>
                <w:b/>
                <w:bCs/>
              </w:rPr>
            </w:pPr>
            <w:r w:rsidRPr="006357E3">
              <w:rPr>
                <w:b/>
                <w:bCs/>
              </w:rPr>
              <w:t>Wald</w:t>
            </w:r>
          </w:p>
          <w:p w14:paraId="5432262B" w14:textId="2ADBFE09" w:rsidR="0041379C" w:rsidRPr="006357E3" w:rsidRDefault="0041379C" w:rsidP="0041379C">
            <w:pPr>
              <w:spacing w:line="259" w:lineRule="auto"/>
              <w:jc w:val="center"/>
              <w:rPr>
                <w:b/>
                <w:bCs/>
              </w:rPr>
            </w:pPr>
            <w:r w:rsidRPr="006357E3">
              <w:rPr>
                <w:b/>
                <w:bCs/>
              </w:rPr>
              <w:t>p-value</w:t>
            </w:r>
          </w:p>
        </w:tc>
      </w:tr>
      <w:tr w:rsidR="0041379C" w:rsidRPr="001B4DFA" w14:paraId="46271C7F" w14:textId="22EF278D" w:rsidTr="00311F2B">
        <w:trPr>
          <w:trHeight w:val="538"/>
        </w:trPr>
        <w:tc>
          <w:tcPr>
            <w:tcW w:w="990" w:type="dxa"/>
            <w:tcBorders>
              <w:top w:val="single" w:sz="4" w:space="0" w:color="000000"/>
              <w:left w:val="nil"/>
              <w:bottom w:val="single" w:sz="4" w:space="0" w:color="000000"/>
              <w:right w:val="nil"/>
            </w:tcBorders>
            <w:shd w:val="clear" w:color="auto" w:fill="F2F2F2"/>
          </w:tcPr>
          <w:p w14:paraId="1FED3613" w14:textId="119229AB" w:rsidR="0041379C" w:rsidRPr="001B4DFA" w:rsidRDefault="0041379C" w:rsidP="005E2CD7">
            <w:pPr>
              <w:spacing w:line="259" w:lineRule="auto"/>
              <w:ind w:left="108"/>
            </w:pPr>
            <w:r w:rsidRPr="001B4DFA">
              <w:t xml:space="preserve">2011 </w:t>
            </w:r>
          </w:p>
        </w:tc>
        <w:tc>
          <w:tcPr>
            <w:tcW w:w="4770" w:type="dxa"/>
            <w:tcBorders>
              <w:top w:val="single" w:sz="4" w:space="0" w:color="000000"/>
              <w:left w:val="nil"/>
              <w:bottom w:val="single" w:sz="4" w:space="0" w:color="000000"/>
              <w:right w:val="nil"/>
            </w:tcBorders>
            <w:shd w:val="clear" w:color="auto" w:fill="F2F2F2"/>
          </w:tcPr>
          <w:p w14:paraId="6A403BC2" w14:textId="15092505" w:rsidR="0041379C" w:rsidRPr="001B4DFA" w:rsidRDefault="0041379C" w:rsidP="0041379C">
            <w:pPr>
              <w:spacing w:line="259" w:lineRule="auto"/>
            </w:pPr>
          </w:p>
        </w:tc>
        <w:tc>
          <w:tcPr>
            <w:tcW w:w="1080" w:type="dxa"/>
            <w:tcBorders>
              <w:top w:val="single" w:sz="4" w:space="0" w:color="000000"/>
              <w:left w:val="nil"/>
              <w:bottom w:val="single" w:sz="4" w:space="0" w:color="000000"/>
              <w:right w:val="nil"/>
            </w:tcBorders>
            <w:shd w:val="clear" w:color="auto" w:fill="F2F2F2"/>
          </w:tcPr>
          <w:p w14:paraId="3D417EE8" w14:textId="6095DC00"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14AE66AC" w14:textId="18C600E4" w:rsidR="0041379C" w:rsidRPr="001B4DFA" w:rsidRDefault="0041379C" w:rsidP="0041379C">
            <w:pPr>
              <w:spacing w:line="259" w:lineRule="auto"/>
              <w:jc w:val="center"/>
            </w:pPr>
          </w:p>
        </w:tc>
        <w:tc>
          <w:tcPr>
            <w:tcW w:w="1080" w:type="dxa"/>
            <w:tcBorders>
              <w:top w:val="single" w:sz="4" w:space="0" w:color="000000"/>
              <w:left w:val="nil"/>
              <w:bottom w:val="single" w:sz="4" w:space="0" w:color="000000"/>
              <w:right w:val="nil"/>
            </w:tcBorders>
            <w:shd w:val="clear" w:color="auto" w:fill="F2F2F2"/>
          </w:tcPr>
          <w:p w14:paraId="01A5868A" w14:textId="5B258391"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4BCD08B0" w14:textId="77777777" w:rsidR="0041379C" w:rsidRPr="001B4DFA" w:rsidRDefault="0041379C" w:rsidP="0041379C">
            <w:pPr>
              <w:spacing w:line="259" w:lineRule="auto"/>
              <w:jc w:val="center"/>
            </w:pPr>
          </w:p>
        </w:tc>
      </w:tr>
      <w:tr w:rsidR="0041379C" w:rsidRPr="001B4DFA" w14:paraId="42170505" w14:textId="77777777" w:rsidTr="00311F2B">
        <w:trPr>
          <w:trHeight w:val="538"/>
        </w:trPr>
        <w:tc>
          <w:tcPr>
            <w:tcW w:w="990" w:type="dxa"/>
            <w:tcBorders>
              <w:top w:val="single" w:sz="4" w:space="0" w:color="000000"/>
              <w:left w:val="nil"/>
              <w:bottom w:val="single" w:sz="4" w:space="0" w:color="000000"/>
              <w:right w:val="nil"/>
            </w:tcBorders>
            <w:shd w:val="clear" w:color="auto" w:fill="auto"/>
          </w:tcPr>
          <w:p w14:paraId="122FF652" w14:textId="77777777" w:rsidR="0041379C" w:rsidRPr="001B4DFA" w:rsidRDefault="0041379C" w:rsidP="00311F2B">
            <w:pPr>
              <w:ind w:left="108"/>
            </w:pPr>
          </w:p>
        </w:tc>
        <w:tc>
          <w:tcPr>
            <w:tcW w:w="4770" w:type="dxa"/>
            <w:tcBorders>
              <w:top w:val="single" w:sz="4" w:space="0" w:color="000000"/>
              <w:left w:val="nil"/>
              <w:bottom w:val="single" w:sz="4" w:space="0" w:color="000000"/>
              <w:right w:val="nil"/>
            </w:tcBorders>
            <w:shd w:val="clear" w:color="auto" w:fill="auto"/>
          </w:tcPr>
          <w:p w14:paraId="5509733E" w14:textId="591C22CB" w:rsidR="0041379C" w:rsidRPr="001B4DFA" w:rsidRDefault="0041379C" w:rsidP="00311F2B">
            <w:r>
              <w:t>(Intercept)</w:t>
            </w:r>
          </w:p>
        </w:tc>
        <w:tc>
          <w:tcPr>
            <w:tcW w:w="1080" w:type="dxa"/>
            <w:tcBorders>
              <w:top w:val="single" w:sz="4" w:space="0" w:color="000000"/>
              <w:left w:val="nil"/>
              <w:bottom w:val="single" w:sz="4" w:space="0" w:color="000000"/>
              <w:right w:val="nil"/>
            </w:tcBorders>
            <w:shd w:val="clear" w:color="auto" w:fill="auto"/>
          </w:tcPr>
          <w:p w14:paraId="6696E7FD" w14:textId="472296DB" w:rsidR="0041379C" w:rsidRPr="001B4DFA" w:rsidRDefault="0041379C" w:rsidP="00311F2B">
            <w:pPr>
              <w:jc w:val="center"/>
            </w:pPr>
            <w:r>
              <w:t>0.006</w:t>
            </w:r>
          </w:p>
        </w:tc>
        <w:tc>
          <w:tcPr>
            <w:tcW w:w="900" w:type="dxa"/>
            <w:tcBorders>
              <w:top w:val="single" w:sz="4" w:space="0" w:color="000000"/>
              <w:left w:val="nil"/>
              <w:bottom w:val="single" w:sz="4" w:space="0" w:color="000000"/>
              <w:right w:val="nil"/>
            </w:tcBorders>
            <w:shd w:val="clear" w:color="auto" w:fill="auto"/>
          </w:tcPr>
          <w:p w14:paraId="464EC647" w14:textId="42E34A03" w:rsidR="0041379C" w:rsidRPr="001B4DFA" w:rsidRDefault="0041379C" w:rsidP="00311F2B">
            <w:pPr>
              <w:jc w:val="center"/>
            </w:pPr>
            <w:r w:rsidRPr="0041379C">
              <w:t>0.180</w:t>
            </w:r>
          </w:p>
        </w:tc>
        <w:tc>
          <w:tcPr>
            <w:tcW w:w="1080" w:type="dxa"/>
            <w:tcBorders>
              <w:top w:val="single" w:sz="4" w:space="0" w:color="000000"/>
              <w:left w:val="nil"/>
              <w:bottom w:val="single" w:sz="4" w:space="0" w:color="000000"/>
              <w:right w:val="nil"/>
            </w:tcBorders>
            <w:shd w:val="clear" w:color="auto" w:fill="auto"/>
          </w:tcPr>
          <w:p w14:paraId="571964D0" w14:textId="77777777" w:rsidR="0041379C" w:rsidRPr="001B4DFA" w:rsidRDefault="0041379C" w:rsidP="00311F2B">
            <w:pPr>
              <w:jc w:val="center"/>
            </w:pPr>
          </w:p>
        </w:tc>
        <w:tc>
          <w:tcPr>
            <w:tcW w:w="900" w:type="dxa"/>
            <w:tcBorders>
              <w:top w:val="single" w:sz="4" w:space="0" w:color="000000"/>
              <w:left w:val="nil"/>
              <w:bottom w:val="single" w:sz="4" w:space="0" w:color="000000"/>
              <w:right w:val="nil"/>
            </w:tcBorders>
            <w:shd w:val="clear" w:color="auto" w:fill="auto"/>
          </w:tcPr>
          <w:p w14:paraId="043D634C" w14:textId="663D9792" w:rsidR="0041379C" w:rsidRPr="001B4DFA" w:rsidRDefault="0041379C" w:rsidP="00311F2B">
            <w:pPr>
              <w:jc w:val="center"/>
            </w:pPr>
          </w:p>
        </w:tc>
      </w:tr>
      <w:tr w:rsidR="0041379C" w:rsidRPr="001B4DFA" w14:paraId="7DEE8121" w14:textId="44857E7E" w:rsidTr="00311F2B">
        <w:trPr>
          <w:trHeight w:val="547"/>
        </w:trPr>
        <w:tc>
          <w:tcPr>
            <w:tcW w:w="990" w:type="dxa"/>
            <w:tcBorders>
              <w:top w:val="single" w:sz="4" w:space="0" w:color="000000"/>
              <w:left w:val="nil"/>
              <w:bottom w:val="single" w:sz="4" w:space="0" w:color="000000"/>
              <w:right w:val="nil"/>
            </w:tcBorders>
            <w:shd w:val="clear" w:color="auto" w:fill="F2F2F2"/>
          </w:tcPr>
          <w:p w14:paraId="2D8AF5AD" w14:textId="2F553B12" w:rsidR="0041379C" w:rsidRPr="001B4DFA" w:rsidRDefault="0041379C" w:rsidP="00734E10">
            <w:pPr>
              <w:spacing w:line="259" w:lineRule="auto"/>
              <w:ind w:left="108"/>
            </w:pPr>
            <w:r w:rsidRPr="001B4DFA">
              <w:t xml:space="preserve">2012 </w:t>
            </w:r>
          </w:p>
        </w:tc>
        <w:tc>
          <w:tcPr>
            <w:tcW w:w="4770" w:type="dxa"/>
            <w:tcBorders>
              <w:top w:val="single" w:sz="4" w:space="0" w:color="000000"/>
              <w:left w:val="nil"/>
              <w:bottom w:val="single" w:sz="4" w:space="0" w:color="000000"/>
              <w:right w:val="nil"/>
            </w:tcBorders>
            <w:shd w:val="clear" w:color="auto" w:fill="F2F2F2"/>
          </w:tcPr>
          <w:p w14:paraId="46FFA6F1" w14:textId="0DA3F087" w:rsidR="0041379C" w:rsidRPr="001B4DFA" w:rsidRDefault="0041379C" w:rsidP="0041379C">
            <w:pPr>
              <w:spacing w:line="259" w:lineRule="auto"/>
            </w:pPr>
          </w:p>
        </w:tc>
        <w:tc>
          <w:tcPr>
            <w:tcW w:w="1080" w:type="dxa"/>
            <w:tcBorders>
              <w:top w:val="single" w:sz="4" w:space="0" w:color="000000"/>
              <w:left w:val="nil"/>
              <w:bottom w:val="single" w:sz="4" w:space="0" w:color="000000"/>
              <w:right w:val="nil"/>
            </w:tcBorders>
            <w:shd w:val="clear" w:color="auto" w:fill="F2F2F2"/>
          </w:tcPr>
          <w:p w14:paraId="58B45520" w14:textId="2C7DA2E9"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193283D8" w14:textId="6ADF8DD9" w:rsidR="0041379C" w:rsidRPr="001B4DFA" w:rsidRDefault="0041379C" w:rsidP="0041379C">
            <w:pPr>
              <w:spacing w:line="259" w:lineRule="auto"/>
              <w:jc w:val="center"/>
            </w:pPr>
          </w:p>
        </w:tc>
        <w:tc>
          <w:tcPr>
            <w:tcW w:w="1080" w:type="dxa"/>
            <w:tcBorders>
              <w:top w:val="single" w:sz="4" w:space="0" w:color="000000"/>
              <w:left w:val="nil"/>
              <w:bottom w:val="single" w:sz="4" w:space="0" w:color="000000"/>
              <w:right w:val="nil"/>
            </w:tcBorders>
            <w:shd w:val="clear" w:color="auto" w:fill="F2F2F2"/>
          </w:tcPr>
          <w:p w14:paraId="41F8B96E" w14:textId="499FE55B"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50528343" w14:textId="77777777" w:rsidR="0041379C" w:rsidRPr="001B4DFA" w:rsidRDefault="0041379C" w:rsidP="0041379C">
            <w:pPr>
              <w:spacing w:line="259" w:lineRule="auto"/>
              <w:jc w:val="center"/>
            </w:pPr>
          </w:p>
        </w:tc>
      </w:tr>
      <w:tr w:rsidR="0041379C" w:rsidRPr="001B4DFA" w14:paraId="429240CA" w14:textId="088272DE" w:rsidTr="00311F2B">
        <w:trPr>
          <w:trHeight w:val="359"/>
        </w:trPr>
        <w:tc>
          <w:tcPr>
            <w:tcW w:w="990" w:type="dxa"/>
            <w:tcBorders>
              <w:top w:val="single" w:sz="4" w:space="0" w:color="000000"/>
              <w:left w:val="nil"/>
              <w:right w:val="nil"/>
            </w:tcBorders>
          </w:tcPr>
          <w:p w14:paraId="41DCDCD4" w14:textId="77777777" w:rsidR="0041379C" w:rsidRPr="001B4DFA" w:rsidRDefault="0041379C">
            <w:pPr>
              <w:spacing w:line="259" w:lineRule="auto"/>
              <w:ind w:left="108"/>
            </w:pPr>
            <w:r w:rsidRPr="001B4DFA">
              <w:t xml:space="preserve"> </w:t>
            </w:r>
          </w:p>
        </w:tc>
        <w:tc>
          <w:tcPr>
            <w:tcW w:w="4770" w:type="dxa"/>
            <w:tcBorders>
              <w:top w:val="single" w:sz="4" w:space="0" w:color="000000"/>
              <w:left w:val="nil"/>
              <w:right w:val="nil"/>
            </w:tcBorders>
          </w:tcPr>
          <w:p w14:paraId="51108502" w14:textId="7579072D" w:rsidR="0041379C" w:rsidRPr="001B4DFA" w:rsidRDefault="0041379C" w:rsidP="0041379C">
            <w:pPr>
              <w:spacing w:line="259" w:lineRule="auto"/>
            </w:pPr>
            <w:r>
              <w:t>(Intercept)</w:t>
            </w:r>
          </w:p>
        </w:tc>
        <w:tc>
          <w:tcPr>
            <w:tcW w:w="1080" w:type="dxa"/>
            <w:tcBorders>
              <w:top w:val="single" w:sz="4" w:space="0" w:color="000000"/>
              <w:left w:val="nil"/>
              <w:right w:val="nil"/>
            </w:tcBorders>
          </w:tcPr>
          <w:p w14:paraId="01CB8F52" w14:textId="3F9034C4" w:rsidR="0041379C" w:rsidRPr="001B4DFA" w:rsidRDefault="0041379C" w:rsidP="0041379C">
            <w:pPr>
              <w:spacing w:line="259" w:lineRule="auto"/>
              <w:jc w:val="center"/>
            </w:pPr>
            <w:r>
              <w:t>-0.694</w:t>
            </w:r>
          </w:p>
        </w:tc>
        <w:tc>
          <w:tcPr>
            <w:tcW w:w="900" w:type="dxa"/>
            <w:tcBorders>
              <w:top w:val="single" w:sz="4" w:space="0" w:color="000000"/>
              <w:left w:val="nil"/>
              <w:right w:val="nil"/>
            </w:tcBorders>
          </w:tcPr>
          <w:p w14:paraId="7945FE59" w14:textId="45C7F808" w:rsidR="0041379C" w:rsidRPr="001B4DFA" w:rsidRDefault="0041379C" w:rsidP="0041379C">
            <w:pPr>
              <w:spacing w:line="259" w:lineRule="auto"/>
              <w:jc w:val="center"/>
            </w:pPr>
            <w:r>
              <w:t>0.287</w:t>
            </w:r>
          </w:p>
        </w:tc>
        <w:tc>
          <w:tcPr>
            <w:tcW w:w="1080" w:type="dxa"/>
            <w:tcBorders>
              <w:top w:val="single" w:sz="4" w:space="0" w:color="000000"/>
              <w:left w:val="nil"/>
              <w:right w:val="nil"/>
            </w:tcBorders>
          </w:tcPr>
          <w:p w14:paraId="0D3B9A11" w14:textId="23832C04" w:rsidR="0041379C" w:rsidRPr="001B4DFA" w:rsidRDefault="0041379C" w:rsidP="0041379C">
            <w:pPr>
              <w:spacing w:line="259" w:lineRule="auto"/>
              <w:jc w:val="center"/>
            </w:pPr>
          </w:p>
        </w:tc>
        <w:tc>
          <w:tcPr>
            <w:tcW w:w="900" w:type="dxa"/>
            <w:tcBorders>
              <w:top w:val="single" w:sz="4" w:space="0" w:color="000000"/>
              <w:left w:val="nil"/>
              <w:right w:val="nil"/>
            </w:tcBorders>
          </w:tcPr>
          <w:p w14:paraId="0F7D53BE" w14:textId="63ECB2CC" w:rsidR="0041379C" w:rsidRPr="001B4DFA" w:rsidRDefault="0041379C" w:rsidP="0041379C">
            <w:pPr>
              <w:spacing w:line="259" w:lineRule="auto"/>
              <w:jc w:val="center"/>
            </w:pPr>
          </w:p>
        </w:tc>
      </w:tr>
      <w:tr w:rsidR="0041379C" w:rsidRPr="001B4DFA" w14:paraId="75E080F4" w14:textId="56025020" w:rsidTr="00311F2B">
        <w:trPr>
          <w:trHeight w:val="360"/>
        </w:trPr>
        <w:tc>
          <w:tcPr>
            <w:tcW w:w="990" w:type="dxa"/>
            <w:tcBorders>
              <w:top w:val="nil"/>
              <w:left w:val="nil"/>
              <w:right w:val="nil"/>
            </w:tcBorders>
          </w:tcPr>
          <w:p w14:paraId="7FCC4B36" w14:textId="77777777" w:rsidR="0041379C" w:rsidRPr="001B4DFA" w:rsidRDefault="0041379C">
            <w:pPr>
              <w:spacing w:line="259" w:lineRule="auto"/>
              <w:ind w:left="108"/>
            </w:pPr>
            <w:r w:rsidRPr="001B4DFA">
              <w:t xml:space="preserve"> </w:t>
            </w:r>
          </w:p>
        </w:tc>
        <w:tc>
          <w:tcPr>
            <w:tcW w:w="4770" w:type="dxa"/>
            <w:tcBorders>
              <w:top w:val="nil"/>
              <w:left w:val="nil"/>
              <w:right w:val="nil"/>
            </w:tcBorders>
          </w:tcPr>
          <w:p w14:paraId="5B6E61E8" w14:textId="081175D9" w:rsidR="0041379C" w:rsidRPr="001B4DFA" w:rsidRDefault="00182A98" w:rsidP="0041379C">
            <w:pPr>
              <w:spacing w:line="259" w:lineRule="auto"/>
            </w:pPr>
            <w:r w:rsidRPr="00182A98">
              <w:rPr>
                <w:i/>
                <w:vertAlign w:val="superscript"/>
              </w:rPr>
              <w:t>†</w:t>
            </w:r>
            <w:proofErr w:type="gramStart"/>
            <w:r w:rsidR="0041379C" w:rsidRPr="001B4DFA">
              <w:rPr>
                <w:i/>
              </w:rPr>
              <w:t>release</w:t>
            </w:r>
            <w:proofErr w:type="gramEnd"/>
            <w:r w:rsidR="0041379C" w:rsidRPr="001B4DFA">
              <w:rPr>
                <w:i/>
              </w:rPr>
              <w:t xml:space="preserve"> </w:t>
            </w:r>
            <w:r w:rsidR="0041379C">
              <w:rPr>
                <w:i/>
              </w:rPr>
              <w:t>group density</w:t>
            </w:r>
          </w:p>
        </w:tc>
        <w:tc>
          <w:tcPr>
            <w:tcW w:w="1080" w:type="dxa"/>
            <w:tcBorders>
              <w:top w:val="nil"/>
              <w:left w:val="nil"/>
              <w:right w:val="nil"/>
            </w:tcBorders>
          </w:tcPr>
          <w:p w14:paraId="34AEF4E6" w14:textId="153DE2CE" w:rsidR="0041379C" w:rsidRPr="001B4DFA" w:rsidRDefault="0041379C" w:rsidP="0041379C">
            <w:pPr>
              <w:spacing w:line="259" w:lineRule="auto"/>
              <w:jc w:val="center"/>
            </w:pPr>
            <w:r>
              <w:t>0.024</w:t>
            </w:r>
          </w:p>
        </w:tc>
        <w:tc>
          <w:tcPr>
            <w:tcW w:w="900" w:type="dxa"/>
            <w:tcBorders>
              <w:top w:val="nil"/>
              <w:left w:val="nil"/>
              <w:right w:val="nil"/>
            </w:tcBorders>
          </w:tcPr>
          <w:p w14:paraId="36F5D972" w14:textId="3641EE16" w:rsidR="0041379C" w:rsidRPr="001B4DFA" w:rsidRDefault="0041379C" w:rsidP="0041379C">
            <w:pPr>
              <w:spacing w:line="259" w:lineRule="auto"/>
              <w:jc w:val="center"/>
            </w:pPr>
            <w:r>
              <w:t>0.007</w:t>
            </w:r>
          </w:p>
        </w:tc>
        <w:tc>
          <w:tcPr>
            <w:tcW w:w="1080" w:type="dxa"/>
            <w:tcBorders>
              <w:top w:val="nil"/>
              <w:left w:val="nil"/>
              <w:right w:val="nil"/>
            </w:tcBorders>
          </w:tcPr>
          <w:p w14:paraId="10A3C59B" w14:textId="4147AB07" w:rsidR="0041379C" w:rsidRPr="000D3C12" w:rsidRDefault="0041379C" w:rsidP="0041379C">
            <w:pPr>
              <w:spacing w:line="259" w:lineRule="auto"/>
              <w:jc w:val="center"/>
              <w:rPr>
                <w:b/>
                <w:bCs/>
              </w:rPr>
            </w:pPr>
            <w:r w:rsidRPr="000D3C12">
              <w:rPr>
                <w:b/>
                <w:bCs/>
              </w:rPr>
              <w:t>0.002</w:t>
            </w:r>
          </w:p>
        </w:tc>
        <w:tc>
          <w:tcPr>
            <w:tcW w:w="900" w:type="dxa"/>
            <w:tcBorders>
              <w:top w:val="nil"/>
              <w:left w:val="nil"/>
              <w:right w:val="nil"/>
            </w:tcBorders>
          </w:tcPr>
          <w:p w14:paraId="31C8CCFE" w14:textId="1595CC2D" w:rsidR="0041379C" w:rsidRPr="000D3C12" w:rsidRDefault="0041379C" w:rsidP="0041379C">
            <w:pPr>
              <w:spacing w:line="259" w:lineRule="auto"/>
              <w:jc w:val="center"/>
              <w:rPr>
                <w:b/>
                <w:bCs/>
              </w:rPr>
            </w:pPr>
            <w:r w:rsidRPr="000D3C12">
              <w:rPr>
                <w:b/>
                <w:bCs/>
              </w:rPr>
              <w:t>0.001</w:t>
            </w:r>
          </w:p>
        </w:tc>
      </w:tr>
      <w:tr w:rsidR="0041379C" w:rsidRPr="001B4DFA" w14:paraId="6289C992" w14:textId="4D8D1EAB" w:rsidTr="00311F2B">
        <w:tblPrEx>
          <w:tblCellMar>
            <w:top w:w="0" w:type="dxa"/>
            <w:right w:w="0" w:type="dxa"/>
          </w:tblCellMar>
        </w:tblPrEx>
        <w:trPr>
          <w:trHeight w:val="547"/>
        </w:trPr>
        <w:tc>
          <w:tcPr>
            <w:tcW w:w="990" w:type="dxa"/>
            <w:tcBorders>
              <w:top w:val="single" w:sz="4" w:space="0" w:color="000000"/>
              <w:bottom w:val="single" w:sz="4" w:space="0" w:color="auto"/>
            </w:tcBorders>
            <w:shd w:val="clear" w:color="auto" w:fill="F2F2F2" w:themeFill="background1" w:themeFillShade="F2"/>
          </w:tcPr>
          <w:p w14:paraId="3940CBC2" w14:textId="73C7F2FC" w:rsidR="0041379C" w:rsidRPr="001B4DFA" w:rsidRDefault="0041379C" w:rsidP="002A29A1">
            <w:pPr>
              <w:spacing w:line="259" w:lineRule="auto"/>
              <w:ind w:left="108"/>
            </w:pPr>
            <w:r w:rsidRPr="001B4DFA">
              <w:t xml:space="preserve">2013 </w:t>
            </w:r>
          </w:p>
        </w:tc>
        <w:tc>
          <w:tcPr>
            <w:tcW w:w="4770" w:type="dxa"/>
            <w:tcBorders>
              <w:top w:val="single" w:sz="4" w:space="0" w:color="000000"/>
              <w:bottom w:val="single" w:sz="4" w:space="0" w:color="auto"/>
            </w:tcBorders>
            <w:shd w:val="clear" w:color="auto" w:fill="F2F2F2" w:themeFill="background1" w:themeFillShade="F2"/>
          </w:tcPr>
          <w:p w14:paraId="05D590DF" w14:textId="1ADDE7F7" w:rsidR="0041379C" w:rsidRPr="001B4DFA" w:rsidRDefault="0041379C" w:rsidP="0041379C">
            <w:pPr>
              <w:spacing w:line="259" w:lineRule="auto"/>
            </w:pPr>
          </w:p>
        </w:tc>
        <w:tc>
          <w:tcPr>
            <w:tcW w:w="1080" w:type="dxa"/>
            <w:tcBorders>
              <w:top w:val="single" w:sz="4" w:space="0" w:color="000000"/>
              <w:bottom w:val="single" w:sz="4" w:space="0" w:color="auto"/>
            </w:tcBorders>
            <w:shd w:val="clear" w:color="auto" w:fill="F2F2F2" w:themeFill="background1" w:themeFillShade="F2"/>
          </w:tcPr>
          <w:p w14:paraId="6D2361BF" w14:textId="214B3F37" w:rsidR="0041379C" w:rsidRPr="001B4DFA" w:rsidRDefault="0041379C" w:rsidP="0041379C">
            <w:pPr>
              <w:spacing w:line="259" w:lineRule="auto"/>
              <w:jc w:val="center"/>
            </w:pPr>
          </w:p>
        </w:tc>
        <w:tc>
          <w:tcPr>
            <w:tcW w:w="900" w:type="dxa"/>
            <w:tcBorders>
              <w:top w:val="single" w:sz="4" w:space="0" w:color="000000"/>
              <w:bottom w:val="single" w:sz="4" w:space="0" w:color="auto"/>
            </w:tcBorders>
            <w:shd w:val="clear" w:color="auto" w:fill="F2F2F2" w:themeFill="background1" w:themeFillShade="F2"/>
          </w:tcPr>
          <w:p w14:paraId="0169D912" w14:textId="4EF5A929" w:rsidR="0041379C" w:rsidRPr="001B4DFA" w:rsidRDefault="0041379C" w:rsidP="0041379C">
            <w:pPr>
              <w:spacing w:line="259" w:lineRule="auto"/>
              <w:jc w:val="center"/>
            </w:pPr>
          </w:p>
        </w:tc>
        <w:tc>
          <w:tcPr>
            <w:tcW w:w="1080" w:type="dxa"/>
            <w:tcBorders>
              <w:top w:val="single" w:sz="4" w:space="0" w:color="000000"/>
              <w:bottom w:val="single" w:sz="4" w:space="0" w:color="auto"/>
            </w:tcBorders>
            <w:shd w:val="clear" w:color="auto" w:fill="F2F2F2" w:themeFill="background1" w:themeFillShade="F2"/>
          </w:tcPr>
          <w:p w14:paraId="54B9449B" w14:textId="422D2658" w:rsidR="0041379C" w:rsidRPr="001B4DFA" w:rsidRDefault="0041379C" w:rsidP="0041379C">
            <w:pPr>
              <w:spacing w:line="259" w:lineRule="auto"/>
              <w:jc w:val="center"/>
            </w:pPr>
          </w:p>
        </w:tc>
        <w:tc>
          <w:tcPr>
            <w:tcW w:w="900" w:type="dxa"/>
            <w:tcBorders>
              <w:top w:val="single" w:sz="4" w:space="0" w:color="000000"/>
              <w:bottom w:val="single" w:sz="4" w:space="0" w:color="auto"/>
            </w:tcBorders>
            <w:shd w:val="clear" w:color="auto" w:fill="F2F2F2" w:themeFill="background1" w:themeFillShade="F2"/>
          </w:tcPr>
          <w:p w14:paraId="39DE5F96" w14:textId="77777777" w:rsidR="0041379C" w:rsidRPr="001B4DFA" w:rsidRDefault="0041379C" w:rsidP="0041379C">
            <w:pPr>
              <w:spacing w:line="259" w:lineRule="auto"/>
              <w:jc w:val="center"/>
            </w:pPr>
          </w:p>
        </w:tc>
      </w:tr>
      <w:tr w:rsidR="0041379C" w:rsidRPr="001B4DFA" w14:paraId="694CB393" w14:textId="2305D2B0" w:rsidTr="00311F2B">
        <w:tblPrEx>
          <w:tblCellMar>
            <w:top w:w="0" w:type="dxa"/>
            <w:right w:w="0" w:type="dxa"/>
          </w:tblCellMar>
        </w:tblPrEx>
        <w:trPr>
          <w:trHeight w:val="359"/>
        </w:trPr>
        <w:tc>
          <w:tcPr>
            <w:tcW w:w="990" w:type="dxa"/>
            <w:tcBorders>
              <w:top w:val="single" w:sz="4" w:space="0" w:color="auto"/>
            </w:tcBorders>
          </w:tcPr>
          <w:p w14:paraId="5B06D47B" w14:textId="77777777" w:rsidR="0041379C" w:rsidRPr="001B4DFA" w:rsidRDefault="0041379C" w:rsidP="002A29A1">
            <w:pPr>
              <w:spacing w:line="259" w:lineRule="auto"/>
              <w:ind w:left="108"/>
            </w:pPr>
            <w:r w:rsidRPr="001B4DFA">
              <w:t xml:space="preserve"> </w:t>
            </w:r>
          </w:p>
        </w:tc>
        <w:tc>
          <w:tcPr>
            <w:tcW w:w="4770" w:type="dxa"/>
            <w:tcBorders>
              <w:top w:val="single" w:sz="4" w:space="0" w:color="auto"/>
            </w:tcBorders>
          </w:tcPr>
          <w:p w14:paraId="301268D9" w14:textId="5EC61204" w:rsidR="0041379C" w:rsidRPr="001B4DFA" w:rsidRDefault="0041379C" w:rsidP="0041379C">
            <w:pPr>
              <w:spacing w:line="259" w:lineRule="auto"/>
            </w:pPr>
            <w:r>
              <w:t>(Intercept)</w:t>
            </w:r>
          </w:p>
        </w:tc>
        <w:tc>
          <w:tcPr>
            <w:tcW w:w="1080" w:type="dxa"/>
            <w:tcBorders>
              <w:top w:val="single" w:sz="4" w:space="0" w:color="auto"/>
            </w:tcBorders>
          </w:tcPr>
          <w:p w14:paraId="4D4D1177" w14:textId="1957DAAD" w:rsidR="0041379C" w:rsidRPr="001B4DFA" w:rsidRDefault="0041379C" w:rsidP="0041379C">
            <w:pPr>
              <w:spacing w:line="259" w:lineRule="auto"/>
              <w:jc w:val="center"/>
            </w:pPr>
            <w:r>
              <w:t>-</w:t>
            </w:r>
            <w:r w:rsidRPr="0041379C">
              <w:t>2.306</w:t>
            </w:r>
          </w:p>
        </w:tc>
        <w:tc>
          <w:tcPr>
            <w:tcW w:w="900" w:type="dxa"/>
            <w:tcBorders>
              <w:top w:val="single" w:sz="4" w:space="0" w:color="auto"/>
            </w:tcBorders>
          </w:tcPr>
          <w:p w14:paraId="20A3EAC2" w14:textId="5A5A6636" w:rsidR="0041379C" w:rsidRPr="001B4DFA" w:rsidRDefault="0041379C" w:rsidP="0041379C">
            <w:pPr>
              <w:spacing w:line="259" w:lineRule="auto"/>
              <w:jc w:val="center"/>
            </w:pPr>
            <w:r w:rsidRPr="0041379C">
              <w:t>0.67</w:t>
            </w:r>
            <w:r>
              <w:t>4</w:t>
            </w:r>
          </w:p>
        </w:tc>
        <w:tc>
          <w:tcPr>
            <w:tcW w:w="1080" w:type="dxa"/>
            <w:tcBorders>
              <w:top w:val="single" w:sz="4" w:space="0" w:color="auto"/>
            </w:tcBorders>
          </w:tcPr>
          <w:p w14:paraId="4B71D6DD" w14:textId="6FAE16B1" w:rsidR="0041379C" w:rsidRPr="001B4DFA" w:rsidRDefault="0041379C" w:rsidP="0041379C">
            <w:pPr>
              <w:spacing w:line="259" w:lineRule="auto"/>
              <w:jc w:val="center"/>
            </w:pPr>
          </w:p>
        </w:tc>
        <w:tc>
          <w:tcPr>
            <w:tcW w:w="900" w:type="dxa"/>
            <w:tcBorders>
              <w:top w:val="single" w:sz="4" w:space="0" w:color="auto"/>
            </w:tcBorders>
          </w:tcPr>
          <w:p w14:paraId="31707192" w14:textId="0A94387E" w:rsidR="0041379C" w:rsidRDefault="0041379C" w:rsidP="0041379C">
            <w:pPr>
              <w:spacing w:line="259" w:lineRule="auto"/>
              <w:jc w:val="center"/>
            </w:pPr>
          </w:p>
        </w:tc>
      </w:tr>
      <w:tr w:rsidR="0041379C" w:rsidRPr="001B4DFA" w14:paraId="61DC4913" w14:textId="41C1BA64" w:rsidTr="00311F2B">
        <w:tblPrEx>
          <w:tblCellMar>
            <w:top w:w="0" w:type="dxa"/>
            <w:right w:w="0" w:type="dxa"/>
          </w:tblCellMar>
        </w:tblPrEx>
        <w:trPr>
          <w:trHeight w:val="359"/>
        </w:trPr>
        <w:tc>
          <w:tcPr>
            <w:tcW w:w="990" w:type="dxa"/>
          </w:tcPr>
          <w:p w14:paraId="43908623" w14:textId="77777777" w:rsidR="0041379C" w:rsidRPr="001B4DFA" w:rsidRDefault="0041379C" w:rsidP="002A29A1">
            <w:pPr>
              <w:spacing w:line="259" w:lineRule="auto"/>
              <w:ind w:left="108"/>
            </w:pPr>
          </w:p>
        </w:tc>
        <w:tc>
          <w:tcPr>
            <w:tcW w:w="4770" w:type="dxa"/>
          </w:tcPr>
          <w:p w14:paraId="1A76BC4B" w14:textId="286011EA" w:rsidR="0041379C" w:rsidRPr="001B4DFA" w:rsidRDefault="00182A98" w:rsidP="0041379C">
            <w:pPr>
              <w:spacing w:line="259" w:lineRule="auto"/>
              <w:rPr>
                <w:i/>
              </w:rPr>
            </w:pPr>
            <w:r>
              <w:rPr>
                <w:i/>
              </w:rPr>
              <w:t xml:space="preserve"> </w:t>
            </w:r>
            <w:r w:rsidRPr="00182A98">
              <w:rPr>
                <w:i/>
                <w:vertAlign w:val="superscript"/>
              </w:rPr>
              <w:t>†</w:t>
            </w:r>
            <w:proofErr w:type="gramStart"/>
            <w:r w:rsidR="0041379C" w:rsidRPr="001B4DFA">
              <w:rPr>
                <w:i/>
              </w:rPr>
              <w:t>release</w:t>
            </w:r>
            <w:proofErr w:type="gramEnd"/>
            <w:r w:rsidR="0041379C" w:rsidRPr="001B4DFA">
              <w:rPr>
                <w:i/>
              </w:rPr>
              <w:t xml:space="preserve"> </w:t>
            </w:r>
            <w:r w:rsidR="0041379C">
              <w:rPr>
                <w:i/>
              </w:rPr>
              <w:t>day</w:t>
            </w:r>
          </w:p>
        </w:tc>
        <w:tc>
          <w:tcPr>
            <w:tcW w:w="1080" w:type="dxa"/>
          </w:tcPr>
          <w:p w14:paraId="582238F9" w14:textId="5A9E1C1B" w:rsidR="0041379C" w:rsidRPr="001B4DFA" w:rsidRDefault="0041379C" w:rsidP="0041379C">
            <w:pPr>
              <w:spacing w:line="259" w:lineRule="auto"/>
              <w:jc w:val="center"/>
            </w:pPr>
            <w:r w:rsidRPr="0041379C">
              <w:t>0.007</w:t>
            </w:r>
          </w:p>
        </w:tc>
        <w:tc>
          <w:tcPr>
            <w:tcW w:w="900" w:type="dxa"/>
          </w:tcPr>
          <w:p w14:paraId="33F09D59" w14:textId="5BD6AA9E" w:rsidR="0041379C" w:rsidRPr="001B4DFA" w:rsidRDefault="0041379C" w:rsidP="0041379C">
            <w:pPr>
              <w:spacing w:line="259" w:lineRule="auto"/>
              <w:jc w:val="center"/>
            </w:pPr>
            <w:r w:rsidRPr="0041379C">
              <w:t>0.003</w:t>
            </w:r>
          </w:p>
        </w:tc>
        <w:tc>
          <w:tcPr>
            <w:tcW w:w="1080" w:type="dxa"/>
          </w:tcPr>
          <w:p w14:paraId="30D12099" w14:textId="1C16DC6D" w:rsidR="0041379C" w:rsidRPr="000D3C12" w:rsidRDefault="0041379C" w:rsidP="0041379C">
            <w:pPr>
              <w:spacing w:line="259" w:lineRule="auto"/>
              <w:jc w:val="center"/>
              <w:rPr>
                <w:b/>
                <w:bCs/>
              </w:rPr>
            </w:pPr>
            <w:r w:rsidRPr="000D3C12">
              <w:rPr>
                <w:b/>
                <w:bCs/>
              </w:rPr>
              <w:t>0.026</w:t>
            </w:r>
          </w:p>
        </w:tc>
        <w:tc>
          <w:tcPr>
            <w:tcW w:w="900" w:type="dxa"/>
          </w:tcPr>
          <w:p w14:paraId="40186BB0" w14:textId="352FB3E2" w:rsidR="0041379C" w:rsidRPr="000D3C12" w:rsidRDefault="0041379C" w:rsidP="0041379C">
            <w:pPr>
              <w:spacing w:line="259" w:lineRule="auto"/>
              <w:jc w:val="center"/>
              <w:rPr>
                <w:b/>
                <w:bCs/>
              </w:rPr>
            </w:pPr>
            <w:r w:rsidRPr="000D3C12">
              <w:rPr>
                <w:b/>
                <w:bCs/>
              </w:rPr>
              <w:t>0.028</w:t>
            </w:r>
          </w:p>
        </w:tc>
      </w:tr>
      <w:tr w:rsidR="0041379C" w:rsidRPr="001B4DFA" w14:paraId="119BC46B" w14:textId="03E82538" w:rsidTr="00311F2B">
        <w:tblPrEx>
          <w:tblCellMar>
            <w:top w:w="0" w:type="dxa"/>
            <w:right w:w="0" w:type="dxa"/>
          </w:tblCellMar>
        </w:tblPrEx>
        <w:trPr>
          <w:trHeight w:val="360"/>
        </w:trPr>
        <w:tc>
          <w:tcPr>
            <w:tcW w:w="990" w:type="dxa"/>
          </w:tcPr>
          <w:p w14:paraId="3E91FFB2" w14:textId="77777777" w:rsidR="0041379C" w:rsidRPr="001B4DFA" w:rsidRDefault="0041379C" w:rsidP="002A29A1">
            <w:pPr>
              <w:spacing w:line="259" w:lineRule="auto"/>
              <w:ind w:left="108"/>
            </w:pPr>
            <w:r w:rsidRPr="001B4DFA">
              <w:t xml:space="preserve"> </w:t>
            </w:r>
          </w:p>
        </w:tc>
        <w:tc>
          <w:tcPr>
            <w:tcW w:w="4770" w:type="dxa"/>
          </w:tcPr>
          <w:p w14:paraId="020B1BB8" w14:textId="333F8C89" w:rsidR="0041379C" w:rsidRPr="001B4DFA" w:rsidRDefault="0041379C" w:rsidP="0041379C">
            <w:pPr>
              <w:spacing w:line="259" w:lineRule="auto"/>
            </w:pPr>
            <w:r w:rsidRPr="001B4DFA">
              <w:rPr>
                <w:i/>
              </w:rPr>
              <w:t xml:space="preserve">release </w:t>
            </w:r>
            <w:r>
              <w:rPr>
                <w:i/>
              </w:rPr>
              <w:t>group density</w:t>
            </w:r>
            <w:r w:rsidRPr="001B4DFA">
              <w:rPr>
                <w:i/>
              </w:rPr>
              <w:t xml:space="preserve"> </w:t>
            </w:r>
          </w:p>
        </w:tc>
        <w:tc>
          <w:tcPr>
            <w:tcW w:w="1080" w:type="dxa"/>
          </w:tcPr>
          <w:p w14:paraId="7F332354" w14:textId="4B8A5FEC" w:rsidR="0041379C" w:rsidRPr="001B4DFA" w:rsidRDefault="0041379C" w:rsidP="0041379C">
            <w:pPr>
              <w:spacing w:line="259" w:lineRule="auto"/>
              <w:jc w:val="center"/>
            </w:pPr>
            <w:r>
              <w:t>-</w:t>
            </w:r>
            <w:r w:rsidRPr="0041379C">
              <w:t>7.575</w:t>
            </w:r>
          </w:p>
        </w:tc>
        <w:tc>
          <w:tcPr>
            <w:tcW w:w="900" w:type="dxa"/>
          </w:tcPr>
          <w:p w14:paraId="67DF4447" w14:textId="00F6D5FF" w:rsidR="0041379C" w:rsidRPr="001B4DFA" w:rsidRDefault="0041379C" w:rsidP="0041379C">
            <w:pPr>
              <w:spacing w:line="259" w:lineRule="auto"/>
              <w:jc w:val="center"/>
            </w:pPr>
            <w:r w:rsidRPr="0041379C">
              <w:t>3.72</w:t>
            </w:r>
            <w:r>
              <w:t>3</w:t>
            </w:r>
          </w:p>
        </w:tc>
        <w:tc>
          <w:tcPr>
            <w:tcW w:w="1080" w:type="dxa"/>
          </w:tcPr>
          <w:p w14:paraId="7B4B44CF" w14:textId="3AF9C6C5" w:rsidR="0041379C" w:rsidRPr="000D3C12" w:rsidRDefault="0041379C" w:rsidP="0041379C">
            <w:pPr>
              <w:spacing w:line="259" w:lineRule="auto"/>
              <w:jc w:val="center"/>
              <w:rPr>
                <w:b/>
                <w:bCs/>
              </w:rPr>
            </w:pPr>
          </w:p>
        </w:tc>
        <w:tc>
          <w:tcPr>
            <w:tcW w:w="900" w:type="dxa"/>
          </w:tcPr>
          <w:p w14:paraId="7BE8867E" w14:textId="2C1C4F7D" w:rsidR="0041379C" w:rsidRPr="000D3C12" w:rsidRDefault="0041379C" w:rsidP="0041379C">
            <w:pPr>
              <w:spacing w:line="259" w:lineRule="auto"/>
              <w:jc w:val="center"/>
              <w:rPr>
                <w:b/>
                <w:bCs/>
              </w:rPr>
            </w:pPr>
            <w:r w:rsidRPr="000D3C12">
              <w:rPr>
                <w:b/>
                <w:bCs/>
              </w:rPr>
              <w:t>0.042</w:t>
            </w:r>
          </w:p>
        </w:tc>
      </w:tr>
      <w:tr w:rsidR="0041379C" w:rsidRPr="001B4DFA" w14:paraId="0178C6E3" w14:textId="77777777" w:rsidTr="00311F2B">
        <w:tblPrEx>
          <w:tblCellMar>
            <w:top w:w="0" w:type="dxa"/>
            <w:right w:w="0" w:type="dxa"/>
          </w:tblCellMar>
        </w:tblPrEx>
        <w:trPr>
          <w:trHeight w:val="360"/>
        </w:trPr>
        <w:tc>
          <w:tcPr>
            <w:tcW w:w="990" w:type="dxa"/>
          </w:tcPr>
          <w:p w14:paraId="562E12F0" w14:textId="77777777" w:rsidR="0041379C" w:rsidRPr="001B4DFA" w:rsidRDefault="0041379C" w:rsidP="002A29A1">
            <w:pPr>
              <w:spacing w:line="259" w:lineRule="auto"/>
              <w:ind w:left="108"/>
            </w:pPr>
          </w:p>
        </w:tc>
        <w:tc>
          <w:tcPr>
            <w:tcW w:w="4770" w:type="dxa"/>
          </w:tcPr>
          <w:p w14:paraId="40996451" w14:textId="0EF72930" w:rsidR="0041379C" w:rsidRPr="0041379C" w:rsidRDefault="0041379C" w:rsidP="0041379C">
            <w:pPr>
              <w:spacing w:line="259" w:lineRule="auto"/>
              <w:rPr>
                <w:i/>
                <w:vertAlign w:val="superscript"/>
              </w:rPr>
            </w:pPr>
            <w:r>
              <w:rPr>
                <w:i/>
              </w:rPr>
              <w:t>(</w:t>
            </w:r>
            <w:proofErr w:type="gramStart"/>
            <w:r w:rsidRPr="001B4DFA">
              <w:rPr>
                <w:i/>
              </w:rPr>
              <w:t>release</w:t>
            </w:r>
            <w:proofErr w:type="gramEnd"/>
            <w:r w:rsidRPr="001B4DFA">
              <w:rPr>
                <w:i/>
              </w:rPr>
              <w:t xml:space="preserve"> </w:t>
            </w:r>
            <w:r>
              <w:rPr>
                <w:i/>
              </w:rPr>
              <w:t>group density)</w:t>
            </w:r>
            <w:r>
              <w:rPr>
                <w:i/>
                <w:vertAlign w:val="superscript"/>
              </w:rPr>
              <w:t>2</w:t>
            </w:r>
          </w:p>
        </w:tc>
        <w:tc>
          <w:tcPr>
            <w:tcW w:w="1080" w:type="dxa"/>
          </w:tcPr>
          <w:p w14:paraId="57AA5D2D" w14:textId="025DEDBE" w:rsidR="0041379C" w:rsidRDefault="0041379C" w:rsidP="0041379C">
            <w:pPr>
              <w:spacing w:line="259" w:lineRule="auto"/>
              <w:jc w:val="center"/>
            </w:pPr>
            <w:r w:rsidRPr="0041379C">
              <w:t>-9.763</w:t>
            </w:r>
          </w:p>
        </w:tc>
        <w:tc>
          <w:tcPr>
            <w:tcW w:w="900" w:type="dxa"/>
          </w:tcPr>
          <w:p w14:paraId="3DC57AD0" w14:textId="05B50741" w:rsidR="0041379C" w:rsidRPr="0041379C" w:rsidRDefault="0041379C" w:rsidP="0041379C">
            <w:pPr>
              <w:spacing w:line="259" w:lineRule="auto"/>
              <w:jc w:val="center"/>
            </w:pPr>
            <w:r w:rsidRPr="0041379C">
              <w:t>3.78</w:t>
            </w:r>
            <w:r>
              <w:t>1</w:t>
            </w:r>
          </w:p>
        </w:tc>
        <w:tc>
          <w:tcPr>
            <w:tcW w:w="1080" w:type="dxa"/>
          </w:tcPr>
          <w:p w14:paraId="5C0553E1" w14:textId="6FB3E2AF" w:rsidR="0041379C" w:rsidRPr="000D3C12" w:rsidRDefault="0041379C" w:rsidP="0041379C">
            <w:pPr>
              <w:spacing w:line="259" w:lineRule="auto"/>
              <w:jc w:val="center"/>
              <w:rPr>
                <w:b/>
                <w:bCs/>
              </w:rPr>
            </w:pPr>
            <w:r w:rsidRPr="000D3C12">
              <w:rPr>
                <w:b/>
                <w:bCs/>
              </w:rPr>
              <w:t>0.027</w:t>
            </w:r>
          </w:p>
        </w:tc>
        <w:tc>
          <w:tcPr>
            <w:tcW w:w="900" w:type="dxa"/>
          </w:tcPr>
          <w:p w14:paraId="536FC22B" w14:textId="22CF090E" w:rsidR="0041379C" w:rsidRPr="000D3C12" w:rsidRDefault="0041379C" w:rsidP="0041379C">
            <w:pPr>
              <w:spacing w:line="259" w:lineRule="auto"/>
              <w:jc w:val="center"/>
              <w:rPr>
                <w:b/>
                <w:bCs/>
              </w:rPr>
            </w:pPr>
            <w:r w:rsidRPr="000D3C12">
              <w:rPr>
                <w:b/>
                <w:bCs/>
              </w:rPr>
              <w:t>0.010</w:t>
            </w:r>
          </w:p>
        </w:tc>
      </w:tr>
      <w:tr w:rsidR="0041379C" w:rsidRPr="001B4DFA" w14:paraId="7D4312BC" w14:textId="77777777" w:rsidTr="00311F2B">
        <w:tblPrEx>
          <w:tblCellMar>
            <w:top w:w="0" w:type="dxa"/>
            <w:right w:w="0" w:type="dxa"/>
          </w:tblCellMar>
        </w:tblPrEx>
        <w:trPr>
          <w:trHeight w:val="360"/>
        </w:trPr>
        <w:tc>
          <w:tcPr>
            <w:tcW w:w="990" w:type="dxa"/>
          </w:tcPr>
          <w:p w14:paraId="4EF57E04" w14:textId="77777777" w:rsidR="0041379C" w:rsidRPr="001B4DFA" w:rsidRDefault="0041379C" w:rsidP="002A29A1">
            <w:pPr>
              <w:spacing w:line="259" w:lineRule="auto"/>
              <w:ind w:left="108"/>
            </w:pPr>
          </w:p>
        </w:tc>
        <w:tc>
          <w:tcPr>
            <w:tcW w:w="4770" w:type="dxa"/>
          </w:tcPr>
          <w:p w14:paraId="3AF04D13" w14:textId="34416FD5" w:rsidR="0041379C" w:rsidRDefault="0041379C" w:rsidP="0041379C">
            <w:pPr>
              <w:spacing w:line="259" w:lineRule="auto"/>
              <w:rPr>
                <w:i/>
              </w:rPr>
            </w:pPr>
            <w:r>
              <w:rPr>
                <w:i/>
              </w:rPr>
              <w:t xml:space="preserve">Release group sex ratio </w:t>
            </w:r>
          </w:p>
        </w:tc>
        <w:tc>
          <w:tcPr>
            <w:tcW w:w="1080" w:type="dxa"/>
          </w:tcPr>
          <w:p w14:paraId="2FC9A1C7" w14:textId="63DB93C3" w:rsidR="0041379C" w:rsidRPr="0041379C" w:rsidRDefault="0041379C" w:rsidP="0041379C">
            <w:pPr>
              <w:spacing w:line="259" w:lineRule="auto"/>
              <w:jc w:val="center"/>
            </w:pPr>
            <w:r w:rsidRPr="0041379C">
              <w:t>-0.637</w:t>
            </w:r>
          </w:p>
        </w:tc>
        <w:tc>
          <w:tcPr>
            <w:tcW w:w="900" w:type="dxa"/>
          </w:tcPr>
          <w:p w14:paraId="65501AE5" w14:textId="00D338C8" w:rsidR="0041379C" w:rsidRPr="0041379C" w:rsidRDefault="0041379C" w:rsidP="0041379C">
            <w:pPr>
              <w:spacing w:line="259" w:lineRule="auto"/>
              <w:jc w:val="center"/>
            </w:pPr>
            <w:r w:rsidRPr="0041379C">
              <w:t>0.239</w:t>
            </w:r>
          </w:p>
        </w:tc>
        <w:tc>
          <w:tcPr>
            <w:tcW w:w="1080" w:type="dxa"/>
          </w:tcPr>
          <w:p w14:paraId="4D24A798" w14:textId="1FE65D2C" w:rsidR="0041379C" w:rsidRPr="000D3C12" w:rsidRDefault="0041379C" w:rsidP="0041379C">
            <w:pPr>
              <w:spacing w:line="259" w:lineRule="auto"/>
              <w:jc w:val="center"/>
              <w:rPr>
                <w:b/>
                <w:bCs/>
              </w:rPr>
            </w:pPr>
            <w:r w:rsidRPr="000D3C12">
              <w:rPr>
                <w:b/>
                <w:bCs/>
              </w:rPr>
              <w:t>0.008</w:t>
            </w:r>
          </w:p>
        </w:tc>
        <w:tc>
          <w:tcPr>
            <w:tcW w:w="900" w:type="dxa"/>
          </w:tcPr>
          <w:p w14:paraId="123E5B59" w14:textId="1CDF0FEA" w:rsidR="0041379C" w:rsidRPr="000D3C12" w:rsidRDefault="0041379C" w:rsidP="0041379C">
            <w:pPr>
              <w:spacing w:line="259" w:lineRule="auto"/>
              <w:jc w:val="center"/>
              <w:rPr>
                <w:b/>
                <w:bCs/>
              </w:rPr>
            </w:pPr>
            <w:r w:rsidRPr="000D3C12">
              <w:rPr>
                <w:b/>
                <w:bCs/>
              </w:rPr>
              <w:t>0.008</w:t>
            </w:r>
          </w:p>
        </w:tc>
      </w:tr>
      <w:tr w:rsidR="0041379C" w:rsidRPr="001B4DFA" w14:paraId="182A55BA" w14:textId="227C95F9" w:rsidTr="00311F2B">
        <w:trPr>
          <w:trHeight w:val="547"/>
        </w:trPr>
        <w:tc>
          <w:tcPr>
            <w:tcW w:w="990" w:type="dxa"/>
            <w:tcBorders>
              <w:top w:val="single" w:sz="4" w:space="0" w:color="000000"/>
              <w:left w:val="nil"/>
              <w:bottom w:val="single" w:sz="4" w:space="0" w:color="000000"/>
              <w:right w:val="nil"/>
            </w:tcBorders>
            <w:shd w:val="clear" w:color="auto" w:fill="F2F2F2"/>
          </w:tcPr>
          <w:p w14:paraId="40C012F1" w14:textId="58C19865" w:rsidR="0041379C" w:rsidRPr="001B4DFA" w:rsidRDefault="0041379C" w:rsidP="009045FB">
            <w:pPr>
              <w:spacing w:line="259" w:lineRule="auto"/>
              <w:ind w:left="108"/>
            </w:pPr>
            <w:r w:rsidRPr="001B4DFA">
              <w:t xml:space="preserve">2014 </w:t>
            </w:r>
          </w:p>
        </w:tc>
        <w:tc>
          <w:tcPr>
            <w:tcW w:w="4770" w:type="dxa"/>
            <w:tcBorders>
              <w:top w:val="single" w:sz="4" w:space="0" w:color="000000"/>
              <w:left w:val="nil"/>
              <w:bottom w:val="single" w:sz="4" w:space="0" w:color="000000"/>
              <w:right w:val="nil"/>
            </w:tcBorders>
            <w:shd w:val="clear" w:color="auto" w:fill="F2F2F2"/>
          </w:tcPr>
          <w:p w14:paraId="23A37C99" w14:textId="4E18BC95" w:rsidR="0041379C" w:rsidRPr="001B4DFA" w:rsidRDefault="0041379C" w:rsidP="0041379C">
            <w:pPr>
              <w:spacing w:line="259" w:lineRule="auto"/>
            </w:pPr>
          </w:p>
        </w:tc>
        <w:tc>
          <w:tcPr>
            <w:tcW w:w="1080" w:type="dxa"/>
            <w:tcBorders>
              <w:top w:val="single" w:sz="4" w:space="0" w:color="000000"/>
              <w:left w:val="nil"/>
              <w:bottom w:val="single" w:sz="4" w:space="0" w:color="000000"/>
              <w:right w:val="nil"/>
            </w:tcBorders>
            <w:shd w:val="clear" w:color="auto" w:fill="F2F2F2"/>
          </w:tcPr>
          <w:p w14:paraId="51EFB347" w14:textId="012D209F"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73BD7F62" w14:textId="295D0236" w:rsidR="0041379C" w:rsidRPr="001B4DFA" w:rsidRDefault="0041379C" w:rsidP="0041379C">
            <w:pPr>
              <w:spacing w:line="259" w:lineRule="auto"/>
              <w:jc w:val="center"/>
            </w:pPr>
          </w:p>
        </w:tc>
        <w:tc>
          <w:tcPr>
            <w:tcW w:w="1080" w:type="dxa"/>
            <w:tcBorders>
              <w:top w:val="single" w:sz="4" w:space="0" w:color="000000"/>
              <w:left w:val="nil"/>
              <w:bottom w:val="single" w:sz="4" w:space="0" w:color="000000"/>
              <w:right w:val="nil"/>
            </w:tcBorders>
            <w:shd w:val="clear" w:color="auto" w:fill="F2F2F2"/>
          </w:tcPr>
          <w:p w14:paraId="47CCD593" w14:textId="66D886B5"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20923139" w14:textId="77777777" w:rsidR="0041379C" w:rsidRDefault="0041379C" w:rsidP="0041379C">
            <w:pPr>
              <w:spacing w:line="259" w:lineRule="auto"/>
              <w:jc w:val="center"/>
            </w:pPr>
          </w:p>
        </w:tc>
      </w:tr>
      <w:tr w:rsidR="0041379C" w:rsidRPr="001B4DFA" w14:paraId="310F0876" w14:textId="2377214A" w:rsidTr="00311F2B">
        <w:trPr>
          <w:trHeight w:val="359"/>
        </w:trPr>
        <w:tc>
          <w:tcPr>
            <w:tcW w:w="990" w:type="dxa"/>
            <w:tcBorders>
              <w:top w:val="single" w:sz="4" w:space="0" w:color="000000"/>
              <w:left w:val="nil"/>
              <w:right w:val="nil"/>
            </w:tcBorders>
          </w:tcPr>
          <w:p w14:paraId="2B277492" w14:textId="77777777" w:rsidR="0041379C" w:rsidRPr="001B4DFA" w:rsidRDefault="0041379C">
            <w:pPr>
              <w:spacing w:line="259" w:lineRule="auto"/>
              <w:ind w:left="108"/>
            </w:pPr>
            <w:r w:rsidRPr="001B4DFA">
              <w:t xml:space="preserve"> </w:t>
            </w:r>
          </w:p>
        </w:tc>
        <w:tc>
          <w:tcPr>
            <w:tcW w:w="4770" w:type="dxa"/>
            <w:tcBorders>
              <w:top w:val="single" w:sz="4" w:space="0" w:color="000000"/>
              <w:left w:val="nil"/>
              <w:right w:val="nil"/>
            </w:tcBorders>
          </w:tcPr>
          <w:p w14:paraId="23AFE121" w14:textId="0014CFD4" w:rsidR="0041379C" w:rsidRPr="00311F2B" w:rsidRDefault="00311F2B" w:rsidP="0041379C">
            <w:pPr>
              <w:spacing w:line="259" w:lineRule="auto"/>
              <w:rPr>
                <w:iCs/>
              </w:rPr>
            </w:pPr>
            <w:r>
              <w:rPr>
                <w:iCs/>
              </w:rPr>
              <w:t>(Intercept)</w:t>
            </w:r>
          </w:p>
        </w:tc>
        <w:tc>
          <w:tcPr>
            <w:tcW w:w="1080" w:type="dxa"/>
            <w:tcBorders>
              <w:top w:val="single" w:sz="4" w:space="0" w:color="000000"/>
              <w:left w:val="nil"/>
              <w:right w:val="nil"/>
            </w:tcBorders>
          </w:tcPr>
          <w:p w14:paraId="2D5C6B88" w14:textId="1F53B521" w:rsidR="0041379C" w:rsidRPr="001B4DFA" w:rsidRDefault="00311F2B" w:rsidP="0041379C">
            <w:pPr>
              <w:spacing w:line="259" w:lineRule="auto"/>
              <w:jc w:val="center"/>
            </w:pPr>
            <w:r w:rsidRPr="00311F2B">
              <w:t>-0.79</w:t>
            </w:r>
            <w:r>
              <w:t>7</w:t>
            </w:r>
          </w:p>
        </w:tc>
        <w:tc>
          <w:tcPr>
            <w:tcW w:w="900" w:type="dxa"/>
            <w:tcBorders>
              <w:top w:val="single" w:sz="4" w:space="0" w:color="000000"/>
              <w:left w:val="nil"/>
              <w:right w:val="nil"/>
            </w:tcBorders>
          </w:tcPr>
          <w:p w14:paraId="4D961141" w14:textId="7B9D8B71" w:rsidR="0041379C" w:rsidRPr="001B4DFA" w:rsidRDefault="00311F2B" w:rsidP="0041379C">
            <w:pPr>
              <w:spacing w:line="259" w:lineRule="auto"/>
              <w:jc w:val="center"/>
            </w:pPr>
            <w:r w:rsidRPr="00311F2B">
              <w:t>0.350</w:t>
            </w:r>
          </w:p>
        </w:tc>
        <w:tc>
          <w:tcPr>
            <w:tcW w:w="1080" w:type="dxa"/>
            <w:tcBorders>
              <w:top w:val="single" w:sz="4" w:space="0" w:color="000000"/>
              <w:left w:val="nil"/>
              <w:right w:val="nil"/>
            </w:tcBorders>
          </w:tcPr>
          <w:p w14:paraId="1120C415" w14:textId="65FB7927" w:rsidR="0041379C" w:rsidRPr="005D1D05" w:rsidRDefault="0041379C" w:rsidP="0041379C">
            <w:pPr>
              <w:spacing w:line="259" w:lineRule="auto"/>
              <w:jc w:val="center"/>
              <w:rPr>
                <w:b/>
              </w:rPr>
            </w:pPr>
          </w:p>
        </w:tc>
        <w:tc>
          <w:tcPr>
            <w:tcW w:w="900" w:type="dxa"/>
            <w:tcBorders>
              <w:top w:val="single" w:sz="4" w:space="0" w:color="000000"/>
              <w:left w:val="nil"/>
              <w:right w:val="nil"/>
            </w:tcBorders>
          </w:tcPr>
          <w:p w14:paraId="2C44D599" w14:textId="73480154" w:rsidR="0041379C" w:rsidRPr="00311F2B" w:rsidRDefault="0041379C" w:rsidP="0041379C">
            <w:pPr>
              <w:spacing w:line="259" w:lineRule="auto"/>
              <w:jc w:val="center"/>
              <w:rPr>
                <w:bCs/>
              </w:rPr>
            </w:pPr>
          </w:p>
        </w:tc>
      </w:tr>
      <w:tr w:rsidR="00311F2B" w:rsidRPr="001B4DFA" w14:paraId="4103F5CA" w14:textId="77777777" w:rsidTr="00311F2B">
        <w:trPr>
          <w:trHeight w:val="359"/>
        </w:trPr>
        <w:tc>
          <w:tcPr>
            <w:tcW w:w="990" w:type="dxa"/>
            <w:tcBorders>
              <w:left w:val="nil"/>
              <w:bottom w:val="nil"/>
              <w:right w:val="nil"/>
            </w:tcBorders>
          </w:tcPr>
          <w:p w14:paraId="23643A3A" w14:textId="77777777" w:rsidR="00311F2B" w:rsidRPr="001B4DFA" w:rsidRDefault="00311F2B" w:rsidP="00311F2B">
            <w:pPr>
              <w:spacing w:line="259" w:lineRule="auto"/>
              <w:ind w:left="108"/>
            </w:pPr>
          </w:p>
        </w:tc>
        <w:tc>
          <w:tcPr>
            <w:tcW w:w="4770" w:type="dxa"/>
            <w:tcBorders>
              <w:left w:val="nil"/>
              <w:bottom w:val="nil"/>
              <w:right w:val="nil"/>
            </w:tcBorders>
          </w:tcPr>
          <w:p w14:paraId="571A7E6A" w14:textId="147B0DE4" w:rsidR="00311F2B" w:rsidRPr="001B4DFA" w:rsidRDefault="00311F2B" w:rsidP="00311F2B">
            <w:pPr>
              <w:spacing w:line="259" w:lineRule="auto"/>
              <w:rPr>
                <w:i/>
              </w:rPr>
            </w:pPr>
            <w:r w:rsidRPr="001B4DFA">
              <w:rPr>
                <w:i/>
              </w:rPr>
              <w:t>sex</w:t>
            </w:r>
            <w:r w:rsidRPr="001B4DFA">
              <w:t xml:space="preserve"> [</w:t>
            </w:r>
            <w:r>
              <w:t>M</w:t>
            </w:r>
            <w:r w:rsidRPr="001B4DFA">
              <w:t xml:space="preserve">ale] </w:t>
            </w:r>
          </w:p>
        </w:tc>
        <w:tc>
          <w:tcPr>
            <w:tcW w:w="1080" w:type="dxa"/>
            <w:tcBorders>
              <w:left w:val="nil"/>
              <w:bottom w:val="nil"/>
              <w:right w:val="nil"/>
            </w:tcBorders>
          </w:tcPr>
          <w:p w14:paraId="2E707CF4" w14:textId="4FD0AC0F" w:rsidR="00311F2B" w:rsidRPr="001B4DFA" w:rsidRDefault="00311F2B" w:rsidP="00311F2B">
            <w:pPr>
              <w:spacing w:line="259" w:lineRule="auto"/>
              <w:jc w:val="center"/>
            </w:pPr>
            <w:r w:rsidRPr="00311F2B">
              <w:t>-1.842</w:t>
            </w:r>
          </w:p>
        </w:tc>
        <w:tc>
          <w:tcPr>
            <w:tcW w:w="900" w:type="dxa"/>
            <w:tcBorders>
              <w:left w:val="nil"/>
              <w:bottom w:val="nil"/>
              <w:right w:val="nil"/>
            </w:tcBorders>
          </w:tcPr>
          <w:p w14:paraId="2C766B51" w14:textId="1365A4B0" w:rsidR="00311F2B" w:rsidRPr="001B4DFA" w:rsidRDefault="00311F2B" w:rsidP="00311F2B">
            <w:pPr>
              <w:spacing w:line="259" w:lineRule="auto"/>
              <w:jc w:val="center"/>
            </w:pPr>
            <w:r w:rsidRPr="00311F2B">
              <w:t>0.484</w:t>
            </w:r>
          </w:p>
        </w:tc>
        <w:tc>
          <w:tcPr>
            <w:tcW w:w="1080" w:type="dxa"/>
            <w:tcBorders>
              <w:left w:val="nil"/>
              <w:bottom w:val="nil"/>
              <w:right w:val="nil"/>
            </w:tcBorders>
          </w:tcPr>
          <w:p w14:paraId="55FFD1A0" w14:textId="2C67DF44" w:rsidR="00311F2B" w:rsidRDefault="00311F2B" w:rsidP="00311F2B">
            <w:pPr>
              <w:spacing w:line="259" w:lineRule="auto"/>
              <w:jc w:val="center"/>
            </w:pPr>
          </w:p>
        </w:tc>
        <w:tc>
          <w:tcPr>
            <w:tcW w:w="900" w:type="dxa"/>
            <w:tcBorders>
              <w:left w:val="nil"/>
              <w:bottom w:val="nil"/>
              <w:right w:val="nil"/>
            </w:tcBorders>
          </w:tcPr>
          <w:p w14:paraId="5219C0BD" w14:textId="0642F0DD" w:rsidR="00311F2B" w:rsidRPr="000D3C12" w:rsidRDefault="00311F2B" w:rsidP="00311F2B">
            <w:pPr>
              <w:spacing w:line="259" w:lineRule="auto"/>
              <w:jc w:val="center"/>
              <w:rPr>
                <w:b/>
                <w:bCs/>
              </w:rPr>
            </w:pPr>
            <w:r w:rsidRPr="000D3C12">
              <w:rPr>
                <w:b/>
                <w:bCs/>
              </w:rPr>
              <w:t>&lt;0.001</w:t>
            </w:r>
          </w:p>
        </w:tc>
      </w:tr>
      <w:tr w:rsidR="00311F2B" w:rsidRPr="001B4DFA" w14:paraId="5B0F51CD" w14:textId="67C30D85" w:rsidTr="00311F2B">
        <w:trPr>
          <w:trHeight w:val="359"/>
        </w:trPr>
        <w:tc>
          <w:tcPr>
            <w:tcW w:w="990" w:type="dxa"/>
            <w:tcBorders>
              <w:left w:val="nil"/>
              <w:bottom w:val="nil"/>
              <w:right w:val="nil"/>
            </w:tcBorders>
          </w:tcPr>
          <w:p w14:paraId="0EA36260" w14:textId="77777777" w:rsidR="00311F2B" w:rsidRPr="001B4DFA" w:rsidRDefault="00311F2B" w:rsidP="00311F2B">
            <w:pPr>
              <w:spacing w:line="259" w:lineRule="auto"/>
              <w:ind w:left="108"/>
            </w:pPr>
          </w:p>
        </w:tc>
        <w:tc>
          <w:tcPr>
            <w:tcW w:w="4770" w:type="dxa"/>
            <w:tcBorders>
              <w:left w:val="nil"/>
              <w:bottom w:val="nil"/>
              <w:right w:val="nil"/>
            </w:tcBorders>
          </w:tcPr>
          <w:p w14:paraId="2D01B692" w14:textId="555355D3" w:rsidR="00311F2B" w:rsidRPr="00132F26" w:rsidRDefault="00311F2B" w:rsidP="00311F2B">
            <w:pPr>
              <w:spacing w:line="259" w:lineRule="auto"/>
            </w:pPr>
            <w:r w:rsidRPr="001B4DFA">
              <w:rPr>
                <w:i/>
              </w:rPr>
              <w:t xml:space="preserve">release </w:t>
            </w:r>
            <w:r>
              <w:rPr>
                <w:i/>
              </w:rPr>
              <w:t>group density</w:t>
            </w:r>
          </w:p>
        </w:tc>
        <w:tc>
          <w:tcPr>
            <w:tcW w:w="1080" w:type="dxa"/>
            <w:tcBorders>
              <w:left w:val="nil"/>
              <w:bottom w:val="nil"/>
              <w:right w:val="nil"/>
            </w:tcBorders>
          </w:tcPr>
          <w:p w14:paraId="35C5D3A2" w14:textId="43D25354" w:rsidR="00311F2B" w:rsidRPr="001B4DFA" w:rsidRDefault="00311F2B" w:rsidP="00311F2B">
            <w:pPr>
              <w:spacing w:line="259" w:lineRule="auto"/>
              <w:jc w:val="center"/>
            </w:pPr>
            <w:r w:rsidRPr="00311F2B">
              <w:t>-0.018</w:t>
            </w:r>
          </w:p>
        </w:tc>
        <w:tc>
          <w:tcPr>
            <w:tcW w:w="900" w:type="dxa"/>
            <w:tcBorders>
              <w:left w:val="nil"/>
              <w:bottom w:val="nil"/>
              <w:right w:val="nil"/>
            </w:tcBorders>
          </w:tcPr>
          <w:p w14:paraId="0154CA78" w14:textId="576CD012" w:rsidR="00311F2B" w:rsidRPr="001B4DFA" w:rsidRDefault="00311F2B" w:rsidP="00311F2B">
            <w:pPr>
              <w:spacing w:line="259" w:lineRule="auto"/>
              <w:jc w:val="center"/>
            </w:pPr>
            <w:r w:rsidRPr="00311F2B">
              <w:t>0.009</w:t>
            </w:r>
          </w:p>
        </w:tc>
        <w:tc>
          <w:tcPr>
            <w:tcW w:w="1080" w:type="dxa"/>
            <w:tcBorders>
              <w:left w:val="nil"/>
              <w:bottom w:val="nil"/>
              <w:right w:val="nil"/>
            </w:tcBorders>
          </w:tcPr>
          <w:p w14:paraId="2CE7FE30" w14:textId="047718DC" w:rsidR="00311F2B" w:rsidRPr="001B4DFA" w:rsidRDefault="00311F2B" w:rsidP="00311F2B">
            <w:pPr>
              <w:spacing w:line="259" w:lineRule="auto"/>
              <w:jc w:val="center"/>
            </w:pPr>
          </w:p>
        </w:tc>
        <w:tc>
          <w:tcPr>
            <w:tcW w:w="900" w:type="dxa"/>
            <w:tcBorders>
              <w:left w:val="nil"/>
              <w:bottom w:val="nil"/>
              <w:right w:val="nil"/>
            </w:tcBorders>
          </w:tcPr>
          <w:p w14:paraId="40EA9756" w14:textId="4F9CD7F7" w:rsidR="00311F2B" w:rsidRPr="000D3C12" w:rsidRDefault="00311F2B" w:rsidP="00311F2B">
            <w:pPr>
              <w:spacing w:line="259" w:lineRule="auto"/>
              <w:jc w:val="center"/>
              <w:rPr>
                <w:b/>
                <w:bCs/>
              </w:rPr>
            </w:pPr>
            <w:r w:rsidRPr="000D3C12">
              <w:rPr>
                <w:b/>
                <w:bCs/>
              </w:rPr>
              <w:t>0.043</w:t>
            </w:r>
          </w:p>
        </w:tc>
      </w:tr>
      <w:tr w:rsidR="00311F2B" w:rsidRPr="001B4DFA" w14:paraId="34F1B64F" w14:textId="02BC86ED" w:rsidTr="00311F2B">
        <w:trPr>
          <w:trHeight w:val="360"/>
        </w:trPr>
        <w:tc>
          <w:tcPr>
            <w:tcW w:w="990" w:type="dxa"/>
            <w:tcBorders>
              <w:top w:val="nil"/>
              <w:left w:val="nil"/>
              <w:bottom w:val="single" w:sz="4" w:space="0" w:color="auto"/>
              <w:right w:val="nil"/>
            </w:tcBorders>
          </w:tcPr>
          <w:p w14:paraId="28C45E80" w14:textId="77777777" w:rsidR="00311F2B" w:rsidRPr="001B4DFA" w:rsidRDefault="00311F2B" w:rsidP="00311F2B">
            <w:pPr>
              <w:spacing w:line="259" w:lineRule="auto"/>
              <w:ind w:left="108"/>
            </w:pPr>
            <w:r w:rsidRPr="001B4DFA">
              <w:t xml:space="preserve"> </w:t>
            </w:r>
          </w:p>
        </w:tc>
        <w:tc>
          <w:tcPr>
            <w:tcW w:w="4770" w:type="dxa"/>
            <w:tcBorders>
              <w:top w:val="nil"/>
              <w:left w:val="nil"/>
              <w:bottom w:val="single" w:sz="4" w:space="0" w:color="auto"/>
              <w:right w:val="nil"/>
            </w:tcBorders>
          </w:tcPr>
          <w:p w14:paraId="106A20DB" w14:textId="5DE8A62A" w:rsidR="00311F2B" w:rsidRPr="001B4DFA" w:rsidRDefault="00311F2B" w:rsidP="00311F2B">
            <w:pPr>
              <w:spacing w:line="259" w:lineRule="auto"/>
            </w:pPr>
            <w:r w:rsidRPr="001B4DFA">
              <w:rPr>
                <w:i/>
              </w:rPr>
              <w:t>sex</w:t>
            </w:r>
            <w:r w:rsidRPr="001B4DFA">
              <w:t xml:space="preserve"> [</w:t>
            </w:r>
            <w:r>
              <w:t>M</w:t>
            </w:r>
            <w:r w:rsidRPr="001B4DFA">
              <w:t xml:space="preserve">ale] </w:t>
            </w:r>
            <w:r>
              <w:t xml:space="preserve">* </w:t>
            </w:r>
            <w:r w:rsidRPr="001B4DFA">
              <w:rPr>
                <w:i/>
              </w:rPr>
              <w:t xml:space="preserve">release </w:t>
            </w:r>
            <w:r>
              <w:rPr>
                <w:i/>
              </w:rPr>
              <w:t>group density</w:t>
            </w:r>
          </w:p>
        </w:tc>
        <w:tc>
          <w:tcPr>
            <w:tcW w:w="1080" w:type="dxa"/>
            <w:tcBorders>
              <w:top w:val="nil"/>
              <w:left w:val="nil"/>
              <w:bottom w:val="single" w:sz="4" w:space="0" w:color="auto"/>
              <w:right w:val="nil"/>
            </w:tcBorders>
          </w:tcPr>
          <w:p w14:paraId="527B288E" w14:textId="78C2706B" w:rsidR="00311F2B" w:rsidRPr="001B4DFA" w:rsidRDefault="00311F2B" w:rsidP="00311F2B">
            <w:pPr>
              <w:spacing w:line="259" w:lineRule="auto"/>
              <w:jc w:val="center"/>
            </w:pPr>
            <w:r w:rsidRPr="00311F2B">
              <w:t>0.036</w:t>
            </w:r>
          </w:p>
        </w:tc>
        <w:tc>
          <w:tcPr>
            <w:tcW w:w="900" w:type="dxa"/>
            <w:tcBorders>
              <w:top w:val="nil"/>
              <w:left w:val="nil"/>
              <w:bottom w:val="single" w:sz="4" w:space="0" w:color="auto"/>
              <w:right w:val="nil"/>
            </w:tcBorders>
          </w:tcPr>
          <w:p w14:paraId="59CFB5DD" w14:textId="21D5EA93" w:rsidR="00311F2B" w:rsidRPr="001B4DFA" w:rsidRDefault="00311F2B" w:rsidP="00311F2B">
            <w:pPr>
              <w:spacing w:line="259" w:lineRule="auto"/>
              <w:jc w:val="center"/>
            </w:pPr>
            <w:r w:rsidRPr="00311F2B">
              <w:t>0.011</w:t>
            </w:r>
          </w:p>
        </w:tc>
        <w:tc>
          <w:tcPr>
            <w:tcW w:w="1080" w:type="dxa"/>
            <w:tcBorders>
              <w:top w:val="nil"/>
              <w:left w:val="nil"/>
              <w:bottom w:val="single" w:sz="4" w:space="0" w:color="auto"/>
              <w:right w:val="nil"/>
            </w:tcBorders>
          </w:tcPr>
          <w:p w14:paraId="1080B6CE" w14:textId="2A18751A" w:rsidR="00311F2B" w:rsidRPr="001B4DFA" w:rsidRDefault="00311F2B" w:rsidP="00311F2B">
            <w:pPr>
              <w:spacing w:line="259" w:lineRule="auto"/>
              <w:jc w:val="center"/>
            </w:pPr>
            <w:r w:rsidRPr="00311F2B">
              <w:t>0.00</w:t>
            </w:r>
            <w:r>
              <w:t>2</w:t>
            </w:r>
          </w:p>
        </w:tc>
        <w:tc>
          <w:tcPr>
            <w:tcW w:w="900" w:type="dxa"/>
            <w:tcBorders>
              <w:top w:val="nil"/>
              <w:left w:val="nil"/>
              <w:bottom w:val="single" w:sz="4" w:space="0" w:color="auto"/>
              <w:right w:val="nil"/>
            </w:tcBorders>
          </w:tcPr>
          <w:p w14:paraId="1590ECEB" w14:textId="5F8B09E2" w:rsidR="00311F2B" w:rsidRPr="000D3C12" w:rsidRDefault="00311F2B" w:rsidP="00311F2B">
            <w:pPr>
              <w:spacing w:line="259" w:lineRule="auto"/>
              <w:jc w:val="center"/>
              <w:rPr>
                <w:b/>
                <w:bCs/>
              </w:rPr>
            </w:pPr>
            <w:r w:rsidRPr="000D3C12">
              <w:rPr>
                <w:b/>
                <w:bCs/>
              </w:rPr>
              <w:t>0.003</w:t>
            </w:r>
          </w:p>
        </w:tc>
      </w:tr>
      <w:tr w:rsidR="00311F2B" w:rsidRPr="001B4DFA" w14:paraId="2FCB100C" w14:textId="73DDBD66" w:rsidTr="00311F2B">
        <w:trPr>
          <w:trHeight w:val="547"/>
        </w:trPr>
        <w:tc>
          <w:tcPr>
            <w:tcW w:w="990" w:type="dxa"/>
            <w:tcBorders>
              <w:top w:val="single" w:sz="4" w:space="0" w:color="auto"/>
              <w:left w:val="nil"/>
              <w:bottom w:val="single" w:sz="4" w:space="0" w:color="000000"/>
              <w:right w:val="nil"/>
            </w:tcBorders>
            <w:shd w:val="clear" w:color="auto" w:fill="F2F2F2" w:themeFill="background1" w:themeFillShade="F2"/>
          </w:tcPr>
          <w:p w14:paraId="6C5E11DC" w14:textId="1600356F" w:rsidR="00311F2B" w:rsidRPr="007F70C1" w:rsidRDefault="00311F2B" w:rsidP="00311F2B">
            <w:pPr>
              <w:spacing w:line="259" w:lineRule="auto"/>
              <w:ind w:left="108"/>
            </w:pPr>
            <w:r w:rsidRPr="007F70C1">
              <w:t xml:space="preserve">2015 </w:t>
            </w:r>
          </w:p>
        </w:tc>
        <w:tc>
          <w:tcPr>
            <w:tcW w:w="4770" w:type="dxa"/>
            <w:tcBorders>
              <w:top w:val="single" w:sz="4" w:space="0" w:color="auto"/>
              <w:left w:val="nil"/>
              <w:bottom w:val="single" w:sz="4" w:space="0" w:color="000000"/>
              <w:right w:val="nil"/>
            </w:tcBorders>
            <w:shd w:val="clear" w:color="auto" w:fill="F2F2F2" w:themeFill="background1" w:themeFillShade="F2"/>
          </w:tcPr>
          <w:p w14:paraId="6FE014DD" w14:textId="26076F68" w:rsidR="00311F2B" w:rsidRPr="007F70C1" w:rsidRDefault="00311F2B" w:rsidP="00311F2B">
            <w:pPr>
              <w:spacing w:line="259" w:lineRule="auto"/>
              <w:rPr>
                <w:i/>
              </w:rPr>
            </w:pPr>
          </w:p>
        </w:tc>
        <w:tc>
          <w:tcPr>
            <w:tcW w:w="1080" w:type="dxa"/>
            <w:tcBorders>
              <w:top w:val="single" w:sz="4" w:space="0" w:color="auto"/>
              <w:left w:val="nil"/>
              <w:bottom w:val="single" w:sz="4" w:space="0" w:color="000000"/>
              <w:right w:val="nil"/>
            </w:tcBorders>
            <w:shd w:val="clear" w:color="auto" w:fill="F2F2F2" w:themeFill="background1" w:themeFillShade="F2"/>
          </w:tcPr>
          <w:p w14:paraId="028D4A84" w14:textId="5417A23B" w:rsidR="00311F2B" w:rsidRPr="001B4DFA" w:rsidRDefault="00311F2B" w:rsidP="00311F2B">
            <w:pPr>
              <w:spacing w:line="259" w:lineRule="auto"/>
              <w:jc w:val="center"/>
            </w:pPr>
          </w:p>
        </w:tc>
        <w:tc>
          <w:tcPr>
            <w:tcW w:w="900" w:type="dxa"/>
            <w:tcBorders>
              <w:top w:val="single" w:sz="4" w:space="0" w:color="auto"/>
              <w:left w:val="nil"/>
              <w:bottom w:val="single" w:sz="4" w:space="0" w:color="000000"/>
              <w:right w:val="nil"/>
            </w:tcBorders>
            <w:shd w:val="clear" w:color="auto" w:fill="F2F2F2" w:themeFill="background1" w:themeFillShade="F2"/>
          </w:tcPr>
          <w:p w14:paraId="0170508C" w14:textId="0484EE44" w:rsidR="00311F2B" w:rsidRPr="001B4DFA" w:rsidRDefault="00311F2B" w:rsidP="00311F2B">
            <w:pPr>
              <w:spacing w:line="259" w:lineRule="auto"/>
              <w:jc w:val="center"/>
            </w:pPr>
          </w:p>
        </w:tc>
        <w:tc>
          <w:tcPr>
            <w:tcW w:w="1080" w:type="dxa"/>
            <w:tcBorders>
              <w:top w:val="single" w:sz="4" w:space="0" w:color="auto"/>
              <w:left w:val="nil"/>
              <w:bottom w:val="single" w:sz="4" w:space="0" w:color="000000"/>
              <w:right w:val="nil"/>
            </w:tcBorders>
            <w:shd w:val="clear" w:color="auto" w:fill="F2F2F2" w:themeFill="background1" w:themeFillShade="F2"/>
          </w:tcPr>
          <w:p w14:paraId="4CCEACE1" w14:textId="53B93DCE" w:rsidR="00311F2B" w:rsidRPr="00A1091D" w:rsidRDefault="00311F2B" w:rsidP="00311F2B">
            <w:pPr>
              <w:spacing w:line="259" w:lineRule="auto"/>
              <w:jc w:val="center"/>
              <w:rPr>
                <w:vertAlign w:val="superscript"/>
              </w:rPr>
            </w:pPr>
          </w:p>
        </w:tc>
        <w:tc>
          <w:tcPr>
            <w:tcW w:w="900" w:type="dxa"/>
            <w:tcBorders>
              <w:top w:val="single" w:sz="4" w:space="0" w:color="auto"/>
              <w:left w:val="nil"/>
              <w:bottom w:val="single" w:sz="4" w:space="0" w:color="000000"/>
              <w:right w:val="nil"/>
            </w:tcBorders>
            <w:shd w:val="clear" w:color="auto" w:fill="F2F2F2" w:themeFill="background1" w:themeFillShade="F2"/>
          </w:tcPr>
          <w:p w14:paraId="1CB7F495" w14:textId="77777777" w:rsidR="00311F2B" w:rsidRDefault="00311F2B" w:rsidP="00311F2B">
            <w:pPr>
              <w:spacing w:line="259" w:lineRule="auto"/>
              <w:jc w:val="center"/>
            </w:pPr>
          </w:p>
        </w:tc>
      </w:tr>
      <w:tr w:rsidR="00311F2B" w:rsidRPr="001B4DFA" w14:paraId="0A47C6D9" w14:textId="582EBBCA" w:rsidTr="00311F2B">
        <w:trPr>
          <w:trHeight w:val="360"/>
        </w:trPr>
        <w:tc>
          <w:tcPr>
            <w:tcW w:w="990" w:type="dxa"/>
            <w:tcBorders>
              <w:top w:val="nil"/>
              <w:left w:val="nil"/>
              <w:right w:val="nil"/>
            </w:tcBorders>
          </w:tcPr>
          <w:p w14:paraId="669C5D2D" w14:textId="1F44E099" w:rsidR="00311F2B" w:rsidRPr="001B4DFA" w:rsidRDefault="00311F2B" w:rsidP="00311F2B">
            <w:pPr>
              <w:spacing w:line="259" w:lineRule="auto"/>
              <w:ind w:left="108"/>
            </w:pPr>
            <w:r w:rsidRPr="001B4DFA">
              <w:t xml:space="preserve"> </w:t>
            </w:r>
          </w:p>
        </w:tc>
        <w:tc>
          <w:tcPr>
            <w:tcW w:w="4770" w:type="dxa"/>
            <w:tcBorders>
              <w:top w:val="nil"/>
              <w:left w:val="nil"/>
              <w:right w:val="nil"/>
            </w:tcBorders>
          </w:tcPr>
          <w:p w14:paraId="17AF6D8D" w14:textId="170A01F3" w:rsidR="00311F2B" w:rsidRPr="00311F2B" w:rsidRDefault="00311F2B" w:rsidP="00311F2B">
            <w:pPr>
              <w:spacing w:line="259" w:lineRule="auto"/>
              <w:rPr>
                <w:iCs/>
              </w:rPr>
            </w:pPr>
            <w:r>
              <w:rPr>
                <w:iCs/>
              </w:rPr>
              <w:t>(Intercept)</w:t>
            </w:r>
          </w:p>
        </w:tc>
        <w:tc>
          <w:tcPr>
            <w:tcW w:w="1080" w:type="dxa"/>
            <w:tcBorders>
              <w:top w:val="nil"/>
              <w:left w:val="nil"/>
              <w:right w:val="nil"/>
            </w:tcBorders>
          </w:tcPr>
          <w:p w14:paraId="400A8AC5" w14:textId="7188AE3E" w:rsidR="00311F2B" w:rsidRPr="001B4DFA" w:rsidRDefault="00311F2B" w:rsidP="00311F2B">
            <w:pPr>
              <w:spacing w:line="259" w:lineRule="auto"/>
              <w:jc w:val="center"/>
            </w:pPr>
            <w:r w:rsidRPr="00311F2B">
              <w:t>-1.54</w:t>
            </w:r>
            <w:r>
              <w:t>4</w:t>
            </w:r>
          </w:p>
        </w:tc>
        <w:tc>
          <w:tcPr>
            <w:tcW w:w="900" w:type="dxa"/>
            <w:tcBorders>
              <w:top w:val="nil"/>
              <w:left w:val="nil"/>
              <w:right w:val="nil"/>
            </w:tcBorders>
          </w:tcPr>
          <w:p w14:paraId="6F7A8B85" w14:textId="1774196E" w:rsidR="00311F2B" w:rsidRPr="001B4DFA" w:rsidRDefault="00311F2B" w:rsidP="00311F2B">
            <w:pPr>
              <w:spacing w:line="259" w:lineRule="auto"/>
              <w:jc w:val="center"/>
            </w:pPr>
            <w:r w:rsidRPr="00311F2B">
              <w:t>0.42</w:t>
            </w:r>
            <w:r>
              <w:t>2</w:t>
            </w:r>
          </w:p>
        </w:tc>
        <w:tc>
          <w:tcPr>
            <w:tcW w:w="1080" w:type="dxa"/>
            <w:tcBorders>
              <w:top w:val="nil"/>
              <w:left w:val="nil"/>
              <w:right w:val="nil"/>
            </w:tcBorders>
          </w:tcPr>
          <w:p w14:paraId="4B4752FE" w14:textId="5C004E1A" w:rsidR="00311F2B" w:rsidRPr="00A1091D" w:rsidRDefault="00311F2B" w:rsidP="00311F2B">
            <w:pPr>
              <w:spacing w:line="259" w:lineRule="auto"/>
              <w:jc w:val="center"/>
              <w:rPr>
                <w:b/>
                <w:bCs/>
              </w:rPr>
            </w:pPr>
          </w:p>
        </w:tc>
        <w:tc>
          <w:tcPr>
            <w:tcW w:w="900" w:type="dxa"/>
            <w:tcBorders>
              <w:top w:val="nil"/>
              <w:left w:val="nil"/>
              <w:right w:val="nil"/>
            </w:tcBorders>
          </w:tcPr>
          <w:p w14:paraId="13E70F0D" w14:textId="77777777" w:rsidR="00311F2B" w:rsidRPr="00A1091D" w:rsidRDefault="00311F2B" w:rsidP="00311F2B">
            <w:pPr>
              <w:spacing w:line="259" w:lineRule="auto"/>
              <w:jc w:val="center"/>
              <w:rPr>
                <w:b/>
                <w:bCs/>
              </w:rPr>
            </w:pPr>
          </w:p>
        </w:tc>
      </w:tr>
      <w:tr w:rsidR="00311F2B" w:rsidRPr="001B4DFA" w14:paraId="573A7F1B" w14:textId="77777777" w:rsidTr="00311F2B">
        <w:trPr>
          <w:trHeight w:val="360"/>
        </w:trPr>
        <w:tc>
          <w:tcPr>
            <w:tcW w:w="990" w:type="dxa"/>
            <w:tcBorders>
              <w:top w:val="nil"/>
              <w:left w:val="nil"/>
              <w:right w:val="nil"/>
            </w:tcBorders>
          </w:tcPr>
          <w:p w14:paraId="4D0F283E" w14:textId="77777777" w:rsidR="00311F2B" w:rsidRPr="001B4DFA" w:rsidRDefault="00311F2B" w:rsidP="00311F2B">
            <w:pPr>
              <w:spacing w:line="259" w:lineRule="auto"/>
              <w:ind w:left="108"/>
            </w:pPr>
          </w:p>
        </w:tc>
        <w:tc>
          <w:tcPr>
            <w:tcW w:w="4770" w:type="dxa"/>
            <w:tcBorders>
              <w:top w:val="nil"/>
              <w:left w:val="nil"/>
              <w:right w:val="nil"/>
            </w:tcBorders>
          </w:tcPr>
          <w:p w14:paraId="5987A1F2" w14:textId="17CCCD0B" w:rsidR="00311F2B" w:rsidRPr="001B4DFA" w:rsidRDefault="00311F2B" w:rsidP="00311F2B">
            <w:pPr>
              <w:spacing w:line="259" w:lineRule="auto"/>
              <w:rPr>
                <w:i/>
              </w:rPr>
            </w:pPr>
            <w:r w:rsidRPr="001B4DFA">
              <w:rPr>
                <w:i/>
              </w:rPr>
              <w:t>sex</w:t>
            </w:r>
            <w:r w:rsidRPr="001B4DFA">
              <w:t xml:space="preserve"> [</w:t>
            </w:r>
            <w:r>
              <w:t>M</w:t>
            </w:r>
            <w:r w:rsidRPr="001B4DFA">
              <w:t xml:space="preserve">ale] </w:t>
            </w:r>
          </w:p>
        </w:tc>
        <w:tc>
          <w:tcPr>
            <w:tcW w:w="1080" w:type="dxa"/>
            <w:tcBorders>
              <w:top w:val="nil"/>
              <w:left w:val="nil"/>
              <w:right w:val="nil"/>
            </w:tcBorders>
          </w:tcPr>
          <w:p w14:paraId="435CAF6F" w14:textId="7521C4BC" w:rsidR="00311F2B" w:rsidRPr="001B4DFA" w:rsidRDefault="00311F2B" w:rsidP="00311F2B">
            <w:pPr>
              <w:spacing w:line="259" w:lineRule="auto"/>
              <w:jc w:val="center"/>
            </w:pPr>
            <w:r w:rsidRPr="00311F2B">
              <w:t>-0.008</w:t>
            </w:r>
          </w:p>
        </w:tc>
        <w:tc>
          <w:tcPr>
            <w:tcW w:w="900" w:type="dxa"/>
            <w:tcBorders>
              <w:top w:val="nil"/>
              <w:left w:val="nil"/>
              <w:right w:val="nil"/>
            </w:tcBorders>
          </w:tcPr>
          <w:p w14:paraId="55C30C17" w14:textId="13FA84AD" w:rsidR="00311F2B" w:rsidRPr="001B4DFA" w:rsidRDefault="00311F2B" w:rsidP="00311F2B">
            <w:pPr>
              <w:spacing w:line="259" w:lineRule="auto"/>
              <w:jc w:val="center"/>
            </w:pPr>
            <w:r w:rsidRPr="00311F2B">
              <w:t>0.235</w:t>
            </w:r>
          </w:p>
        </w:tc>
        <w:tc>
          <w:tcPr>
            <w:tcW w:w="1080" w:type="dxa"/>
            <w:tcBorders>
              <w:top w:val="nil"/>
              <w:left w:val="nil"/>
              <w:right w:val="nil"/>
            </w:tcBorders>
          </w:tcPr>
          <w:p w14:paraId="36B3B53C" w14:textId="0CC098F9" w:rsidR="00311F2B" w:rsidRDefault="00311F2B" w:rsidP="00311F2B">
            <w:pPr>
              <w:spacing w:line="259" w:lineRule="auto"/>
              <w:jc w:val="center"/>
            </w:pPr>
          </w:p>
        </w:tc>
        <w:tc>
          <w:tcPr>
            <w:tcW w:w="900" w:type="dxa"/>
            <w:tcBorders>
              <w:top w:val="nil"/>
              <w:left w:val="nil"/>
              <w:right w:val="nil"/>
            </w:tcBorders>
          </w:tcPr>
          <w:p w14:paraId="273C8156" w14:textId="5B9A04D1" w:rsidR="00311F2B" w:rsidRDefault="000D3C12" w:rsidP="00311F2B">
            <w:pPr>
              <w:spacing w:line="259" w:lineRule="auto"/>
              <w:jc w:val="center"/>
            </w:pPr>
            <w:r w:rsidRPr="000D3C12">
              <w:t>0.97</w:t>
            </w:r>
            <w:r>
              <w:t>3</w:t>
            </w:r>
          </w:p>
        </w:tc>
      </w:tr>
      <w:tr w:rsidR="00311F2B" w:rsidRPr="001B4DFA" w14:paraId="56302BE8" w14:textId="77777777" w:rsidTr="00311F2B">
        <w:trPr>
          <w:trHeight w:val="360"/>
        </w:trPr>
        <w:tc>
          <w:tcPr>
            <w:tcW w:w="990" w:type="dxa"/>
            <w:tcBorders>
              <w:top w:val="nil"/>
              <w:left w:val="nil"/>
              <w:right w:val="nil"/>
            </w:tcBorders>
          </w:tcPr>
          <w:p w14:paraId="32395D45" w14:textId="77777777" w:rsidR="00311F2B" w:rsidRPr="001B4DFA" w:rsidRDefault="00311F2B" w:rsidP="00311F2B">
            <w:pPr>
              <w:spacing w:line="259" w:lineRule="auto"/>
              <w:ind w:left="108"/>
            </w:pPr>
          </w:p>
        </w:tc>
        <w:tc>
          <w:tcPr>
            <w:tcW w:w="4770" w:type="dxa"/>
            <w:tcBorders>
              <w:top w:val="nil"/>
              <w:left w:val="nil"/>
              <w:right w:val="nil"/>
            </w:tcBorders>
          </w:tcPr>
          <w:p w14:paraId="5DBBDF61" w14:textId="549CD1C4" w:rsidR="00311F2B" w:rsidRPr="001B4DFA" w:rsidRDefault="00311F2B" w:rsidP="00311F2B">
            <w:pPr>
              <w:spacing w:line="259" w:lineRule="auto"/>
              <w:rPr>
                <w:i/>
              </w:rPr>
            </w:pPr>
            <w:r>
              <w:rPr>
                <w:i/>
              </w:rPr>
              <w:t>release day</w:t>
            </w:r>
          </w:p>
        </w:tc>
        <w:tc>
          <w:tcPr>
            <w:tcW w:w="1080" w:type="dxa"/>
            <w:tcBorders>
              <w:top w:val="nil"/>
              <w:left w:val="nil"/>
              <w:right w:val="nil"/>
            </w:tcBorders>
          </w:tcPr>
          <w:p w14:paraId="0B7578BD" w14:textId="30C7FE07" w:rsidR="00311F2B" w:rsidRPr="001B4DFA" w:rsidRDefault="00311F2B" w:rsidP="00311F2B">
            <w:pPr>
              <w:spacing w:line="259" w:lineRule="auto"/>
              <w:jc w:val="center"/>
            </w:pPr>
            <w:r w:rsidRPr="00311F2B">
              <w:t>0.00</w:t>
            </w:r>
            <w:r>
              <w:t>8</w:t>
            </w:r>
          </w:p>
        </w:tc>
        <w:tc>
          <w:tcPr>
            <w:tcW w:w="900" w:type="dxa"/>
            <w:tcBorders>
              <w:top w:val="nil"/>
              <w:left w:val="nil"/>
              <w:right w:val="nil"/>
            </w:tcBorders>
          </w:tcPr>
          <w:p w14:paraId="34A59EBD" w14:textId="66A98758" w:rsidR="00311F2B" w:rsidRPr="001B4DFA" w:rsidRDefault="00311F2B" w:rsidP="00311F2B">
            <w:pPr>
              <w:spacing w:line="259" w:lineRule="auto"/>
              <w:jc w:val="center"/>
            </w:pPr>
            <w:r w:rsidRPr="00311F2B">
              <w:t>0.00</w:t>
            </w:r>
            <w:r>
              <w:t>2</w:t>
            </w:r>
          </w:p>
        </w:tc>
        <w:tc>
          <w:tcPr>
            <w:tcW w:w="1080" w:type="dxa"/>
            <w:tcBorders>
              <w:top w:val="nil"/>
              <w:left w:val="nil"/>
              <w:right w:val="nil"/>
            </w:tcBorders>
          </w:tcPr>
          <w:p w14:paraId="50C7755A" w14:textId="2C3EA6F0" w:rsidR="00311F2B" w:rsidRDefault="00311F2B" w:rsidP="00311F2B">
            <w:pPr>
              <w:spacing w:line="259" w:lineRule="auto"/>
              <w:jc w:val="center"/>
            </w:pPr>
            <w:r>
              <w:t>&lt;0.001</w:t>
            </w:r>
          </w:p>
        </w:tc>
        <w:tc>
          <w:tcPr>
            <w:tcW w:w="900" w:type="dxa"/>
            <w:tcBorders>
              <w:top w:val="nil"/>
              <w:left w:val="nil"/>
              <w:right w:val="nil"/>
            </w:tcBorders>
          </w:tcPr>
          <w:p w14:paraId="0EEDDC7C" w14:textId="43C39F58" w:rsidR="00311F2B" w:rsidRPr="000D3C12" w:rsidRDefault="00311F2B" w:rsidP="00311F2B">
            <w:pPr>
              <w:spacing w:line="259" w:lineRule="auto"/>
              <w:jc w:val="center"/>
              <w:rPr>
                <w:b/>
                <w:bCs/>
              </w:rPr>
            </w:pPr>
            <w:r w:rsidRPr="000D3C12">
              <w:rPr>
                <w:b/>
                <w:bCs/>
              </w:rPr>
              <w:t>&lt;0.001</w:t>
            </w:r>
          </w:p>
        </w:tc>
      </w:tr>
      <w:tr w:rsidR="00311F2B" w:rsidRPr="001B4DFA" w14:paraId="5610E283" w14:textId="223910F5" w:rsidTr="00311F2B">
        <w:trPr>
          <w:trHeight w:val="360"/>
        </w:trPr>
        <w:tc>
          <w:tcPr>
            <w:tcW w:w="990" w:type="dxa"/>
            <w:tcBorders>
              <w:top w:val="nil"/>
              <w:left w:val="nil"/>
              <w:right w:val="nil"/>
            </w:tcBorders>
          </w:tcPr>
          <w:p w14:paraId="06903A9C" w14:textId="77777777" w:rsidR="00311F2B" w:rsidRPr="001B4DFA" w:rsidRDefault="00311F2B" w:rsidP="00311F2B">
            <w:pPr>
              <w:spacing w:line="259" w:lineRule="auto"/>
              <w:ind w:left="108"/>
            </w:pPr>
          </w:p>
        </w:tc>
        <w:tc>
          <w:tcPr>
            <w:tcW w:w="4770" w:type="dxa"/>
            <w:tcBorders>
              <w:top w:val="nil"/>
              <w:left w:val="nil"/>
              <w:right w:val="nil"/>
            </w:tcBorders>
          </w:tcPr>
          <w:p w14:paraId="6625277F" w14:textId="67E61C6A" w:rsidR="00311F2B" w:rsidRPr="001B4DFA" w:rsidRDefault="00311F2B" w:rsidP="00311F2B">
            <w:pPr>
              <w:spacing w:line="259" w:lineRule="auto"/>
              <w:rPr>
                <w:i/>
              </w:rPr>
            </w:pPr>
            <w:r w:rsidRPr="001B4DFA">
              <w:rPr>
                <w:i/>
              </w:rPr>
              <w:t xml:space="preserve">release </w:t>
            </w:r>
            <w:r>
              <w:rPr>
                <w:i/>
              </w:rPr>
              <w:t>group density</w:t>
            </w:r>
          </w:p>
        </w:tc>
        <w:tc>
          <w:tcPr>
            <w:tcW w:w="1080" w:type="dxa"/>
            <w:tcBorders>
              <w:top w:val="nil"/>
              <w:left w:val="nil"/>
              <w:right w:val="nil"/>
            </w:tcBorders>
          </w:tcPr>
          <w:p w14:paraId="3A690F26" w14:textId="20436F38" w:rsidR="00311F2B" w:rsidRPr="001B4DFA" w:rsidRDefault="00311F2B" w:rsidP="00311F2B">
            <w:pPr>
              <w:spacing w:line="259" w:lineRule="auto"/>
              <w:jc w:val="center"/>
            </w:pPr>
            <w:r w:rsidRPr="00311F2B">
              <w:t>-0.00</w:t>
            </w:r>
            <w:r>
              <w:t>2</w:t>
            </w:r>
          </w:p>
        </w:tc>
        <w:tc>
          <w:tcPr>
            <w:tcW w:w="900" w:type="dxa"/>
            <w:tcBorders>
              <w:top w:val="nil"/>
              <w:left w:val="nil"/>
              <w:right w:val="nil"/>
            </w:tcBorders>
          </w:tcPr>
          <w:p w14:paraId="6B7700BD" w14:textId="04E14497" w:rsidR="00311F2B" w:rsidRPr="001B4DFA" w:rsidRDefault="00311F2B" w:rsidP="00311F2B">
            <w:pPr>
              <w:spacing w:line="259" w:lineRule="auto"/>
              <w:jc w:val="center"/>
            </w:pPr>
            <w:r>
              <w:t>0.002</w:t>
            </w:r>
          </w:p>
        </w:tc>
        <w:tc>
          <w:tcPr>
            <w:tcW w:w="1080" w:type="dxa"/>
            <w:tcBorders>
              <w:top w:val="nil"/>
              <w:left w:val="nil"/>
              <w:right w:val="nil"/>
            </w:tcBorders>
          </w:tcPr>
          <w:p w14:paraId="4F644DFE" w14:textId="5110FEE4" w:rsidR="00311F2B" w:rsidRPr="001B4DFA" w:rsidRDefault="00311F2B" w:rsidP="00311F2B">
            <w:pPr>
              <w:spacing w:line="259" w:lineRule="auto"/>
              <w:jc w:val="center"/>
            </w:pPr>
          </w:p>
        </w:tc>
        <w:tc>
          <w:tcPr>
            <w:tcW w:w="900" w:type="dxa"/>
            <w:tcBorders>
              <w:top w:val="nil"/>
              <w:left w:val="nil"/>
              <w:right w:val="nil"/>
            </w:tcBorders>
          </w:tcPr>
          <w:p w14:paraId="024C596E" w14:textId="13CDBCE7" w:rsidR="00311F2B" w:rsidRDefault="000D3C12" w:rsidP="00311F2B">
            <w:pPr>
              <w:spacing w:line="259" w:lineRule="auto"/>
              <w:jc w:val="center"/>
            </w:pPr>
            <w:r w:rsidRPr="000D3C12">
              <w:t>0.310</w:t>
            </w:r>
          </w:p>
        </w:tc>
      </w:tr>
      <w:tr w:rsidR="00311F2B" w:rsidRPr="001B4DFA" w14:paraId="22CE9982" w14:textId="460F7CF2" w:rsidTr="00311F2B">
        <w:trPr>
          <w:trHeight w:val="360"/>
        </w:trPr>
        <w:tc>
          <w:tcPr>
            <w:tcW w:w="990" w:type="dxa"/>
            <w:tcBorders>
              <w:top w:val="nil"/>
              <w:left w:val="nil"/>
              <w:bottom w:val="nil"/>
              <w:right w:val="nil"/>
            </w:tcBorders>
          </w:tcPr>
          <w:p w14:paraId="43F1085E" w14:textId="6AE3D695" w:rsidR="00311F2B" w:rsidRPr="001B4DFA" w:rsidRDefault="00311F2B" w:rsidP="00311F2B">
            <w:pPr>
              <w:spacing w:line="259" w:lineRule="auto"/>
              <w:ind w:left="108"/>
            </w:pPr>
            <w:r w:rsidRPr="001B4DFA">
              <w:t xml:space="preserve"> </w:t>
            </w:r>
          </w:p>
        </w:tc>
        <w:tc>
          <w:tcPr>
            <w:tcW w:w="4770" w:type="dxa"/>
            <w:tcBorders>
              <w:top w:val="nil"/>
              <w:left w:val="nil"/>
              <w:bottom w:val="nil"/>
              <w:right w:val="nil"/>
            </w:tcBorders>
          </w:tcPr>
          <w:p w14:paraId="10DAD43B" w14:textId="71F3CF7E" w:rsidR="00311F2B" w:rsidRPr="001B4DFA" w:rsidRDefault="00311F2B" w:rsidP="00311F2B">
            <w:pPr>
              <w:spacing w:line="259" w:lineRule="auto"/>
              <w:rPr>
                <w:i/>
              </w:rPr>
            </w:pPr>
            <w:r w:rsidRPr="001B4DFA">
              <w:rPr>
                <w:i/>
              </w:rPr>
              <w:t xml:space="preserve">release </w:t>
            </w:r>
            <w:r>
              <w:rPr>
                <w:i/>
              </w:rPr>
              <w:t>group sex ratio</w:t>
            </w:r>
          </w:p>
        </w:tc>
        <w:tc>
          <w:tcPr>
            <w:tcW w:w="1080" w:type="dxa"/>
            <w:tcBorders>
              <w:top w:val="nil"/>
              <w:left w:val="nil"/>
              <w:bottom w:val="nil"/>
              <w:right w:val="nil"/>
            </w:tcBorders>
          </w:tcPr>
          <w:p w14:paraId="360C931B" w14:textId="7EE8EF8E" w:rsidR="00311F2B" w:rsidRPr="001B4DFA" w:rsidRDefault="00311F2B" w:rsidP="00311F2B">
            <w:pPr>
              <w:spacing w:line="259" w:lineRule="auto"/>
              <w:jc w:val="center"/>
            </w:pPr>
            <w:r w:rsidRPr="00311F2B">
              <w:t>5.27</w:t>
            </w:r>
            <w:r>
              <w:t>6</w:t>
            </w:r>
          </w:p>
        </w:tc>
        <w:tc>
          <w:tcPr>
            <w:tcW w:w="900" w:type="dxa"/>
            <w:tcBorders>
              <w:top w:val="nil"/>
              <w:left w:val="nil"/>
              <w:bottom w:val="nil"/>
              <w:right w:val="nil"/>
            </w:tcBorders>
          </w:tcPr>
          <w:p w14:paraId="1B744B14" w14:textId="592E20AF" w:rsidR="00311F2B" w:rsidRPr="001B4DFA" w:rsidRDefault="00311F2B" w:rsidP="00311F2B">
            <w:pPr>
              <w:spacing w:line="259" w:lineRule="auto"/>
              <w:jc w:val="center"/>
            </w:pPr>
            <w:r w:rsidRPr="00311F2B">
              <w:t>3.086</w:t>
            </w:r>
          </w:p>
        </w:tc>
        <w:tc>
          <w:tcPr>
            <w:tcW w:w="1080" w:type="dxa"/>
            <w:tcBorders>
              <w:top w:val="nil"/>
              <w:left w:val="nil"/>
              <w:bottom w:val="nil"/>
              <w:right w:val="nil"/>
            </w:tcBorders>
          </w:tcPr>
          <w:p w14:paraId="5770F0B1" w14:textId="748453B5" w:rsidR="00311F2B" w:rsidRPr="001B4DFA" w:rsidRDefault="00311F2B" w:rsidP="00311F2B">
            <w:pPr>
              <w:spacing w:line="259" w:lineRule="auto"/>
              <w:jc w:val="center"/>
            </w:pPr>
          </w:p>
        </w:tc>
        <w:tc>
          <w:tcPr>
            <w:tcW w:w="900" w:type="dxa"/>
            <w:tcBorders>
              <w:top w:val="nil"/>
              <w:left w:val="nil"/>
              <w:bottom w:val="nil"/>
              <w:right w:val="nil"/>
            </w:tcBorders>
          </w:tcPr>
          <w:p w14:paraId="5B391B4B" w14:textId="1A51E68E" w:rsidR="00311F2B" w:rsidRDefault="000D3C12" w:rsidP="00311F2B">
            <w:pPr>
              <w:spacing w:line="259" w:lineRule="auto"/>
              <w:jc w:val="center"/>
            </w:pPr>
            <w:r w:rsidRPr="000D3C12">
              <w:t>0.087</w:t>
            </w:r>
          </w:p>
        </w:tc>
      </w:tr>
      <w:tr w:rsidR="00311F2B" w:rsidRPr="001B4DFA" w14:paraId="13D0F4F7" w14:textId="77777777" w:rsidTr="00311F2B">
        <w:trPr>
          <w:trHeight w:val="360"/>
        </w:trPr>
        <w:tc>
          <w:tcPr>
            <w:tcW w:w="990" w:type="dxa"/>
            <w:tcBorders>
              <w:top w:val="nil"/>
              <w:left w:val="nil"/>
              <w:bottom w:val="nil"/>
              <w:right w:val="nil"/>
            </w:tcBorders>
          </w:tcPr>
          <w:p w14:paraId="05D6852A" w14:textId="77777777" w:rsidR="00311F2B" w:rsidRPr="001B4DFA" w:rsidRDefault="00311F2B" w:rsidP="00311F2B">
            <w:pPr>
              <w:spacing w:line="259" w:lineRule="auto"/>
              <w:ind w:left="108"/>
            </w:pPr>
          </w:p>
        </w:tc>
        <w:tc>
          <w:tcPr>
            <w:tcW w:w="4770" w:type="dxa"/>
            <w:tcBorders>
              <w:top w:val="nil"/>
              <w:left w:val="nil"/>
              <w:bottom w:val="nil"/>
              <w:right w:val="nil"/>
            </w:tcBorders>
          </w:tcPr>
          <w:p w14:paraId="11BF3D4E" w14:textId="06098F7F" w:rsidR="00311F2B" w:rsidRPr="00311F2B" w:rsidRDefault="00311F2B" w:rsidP="00311F2B">
            <w:pPr>
              <w:spacing w:line="259" w:lineRule="auto"/>
              <w:rPr>
                <w:iCs/>
                <w:vertAlign w:val="superscript"/>
              </w:rPr>
            </w:pPr>
            <w:r>
              <w:rPr>
                <w:iCs/>
              </w:rPr>
              <w:t>(</w:t>
            </w:r>
            <w:proofErr w:type="gramStart"/>
            <w:r w:rsidRPr="001B4DFA">
              <w:rPr>
                <w:i/>
              </w:rPr>
              <w:t>release</w:t>
            </w:r>
            <w:proofErr w:type="gramEnd"/>
            <w:r w:rsidRPr="001B4DFA">
              <w:rPr>
                <w:i/>
              </w:rPr>
              <w:t xml:space="preserve"> </w:t>
            </w:r>
            <w:r>
              <w:rPr>
                <w:i/>
              </w:rPr>
              <w:t>group sex ratio</w:t>
            </w:r>
            <w:r>
              <w:rPr>
                <w:iCs/>
              </w:rPr>
              <w:t>)</w:t>
            </w:r>
            <w:r>
              <w:rPr>
                <w:iCs/>
                <w:vertAlign w:val="superscript"/>
              </w:rPr>
              <w:t>2</w:t>
            </w:r>
          </w:p>
        </w:tc>
        <w:tc>
          <w:tcPr>
            <w:tcW w:w="1080" w:type="dxa"/>
            <w:tcBorders>
              <w:top w:val="nil"/>
              <w:left w:val="nil"/>
              <w:bottom w:val="nil"/>
              <w:right w:val="nil"/>
            </w:tcBorders>
          </w:tcPr>
          <w:p w14:paraId="709F90C8" w14:textId="4FD5370D" w:rsidR="00311F2B" w:rsidRPr="001B4DFA" w:rsidRDefault="00311F2B" w:rsidP="00311F2B">
            <w:pPr>
              <w:spacing w:line="259" w:lineRule="auto"/>
              <w:jc w:val="center"/>
            </w:pPr>
            <w:r>
              <w:t>-</w:t>
            </w:r>
            <w:r w:rsidRPr="00311F2B">
              <w:t>0.678</w:t>
            </w:r>
          </w:p>
        </w:tc>
        <w:tc>
          <w:tcPr>
            <w:tcW w:w="900" w:type="dxa"/>
            <w:tcBorders>
              <w:top w:val="nil"/>
              <w:left w:val="nil"/>
              <w:bottom w:val="nil"/>
              <w:right w:val="nil"/>
            </w:tcBorders>
          </w:tcPr>
          <w:p w14:paraId="34823262" w14:textId="4EFD6C91" w:rsidR="00311F2B" w:rsidRPr="001B4DFA" w:rsidRDefault="00311F2B" w:rsidP="00311F2B">
            <w:pPr>
              <w:spacing w:line="259" w:lineRule="auto"/>
              <w:jc w:val="center"/>
            </w:pPr>
            <w:r w:rsidRPr="00311F2B">
              <w:t>3.23</w:t>
            </w:r>
            <w:r>
              <w:t>4</w:t>
            </w:r>
          </w:p>
        </w:tc>
        <w:tc>
          <w:tcPr>
            <w:tcW w:w="1080" w:type="dxa"/>
            <w:tcBorders>
              <w:top w:val="nil"/>
              <w:left w:val="nil"/>
              <w:bottom w:val="nil"/>
              <w:right w:val="nil"/>
            </w:tcBorders>
          </w:tcPr>
          <w:p w14:paraId="01D39878" w14:textId="77777777" w:rsidR="00311F2B" w:rsidRDefault="00311F2B" w:rsidP="00311F2B">
            <w:pPr>
              <w:spacing w:line="259" w:lineRule="auto"/>
              <w:jc w:val="center"/>
            </w:pPr>
          </w:p>
        </w:tc>
        <w:tc>
          <w:tcPr>
            <w:tcW w:w="900" w:type="dxa"/>
            <w:tcBorders>
              <w:top w:val="nil"/>
              <w:left w:val="nil"/>
              <w:bottom w:val="nil"/>
              <w:right w:val="nil"/>
            </w:tcBorders>
          </w:tcPr>
          <w:p w14:paraId="2D8CF648" w14:textId="7DBEACA4" w:rsidR="00311F2B" w:rsidRDefault="000D3C12" w:rsidP="00311F2B">
            <w:pPr>
              <w:spacing w:line="259" w:lineRule="auto"/>
              <w:jc w:val="center"/>
            </w:pPr>
            <w:r w:rsidRPr="000D3C12">
              <w:t>0.83</w:t>
            </w:r>
            <w:r>
              <w:t>4</w:t>
            </w:r>
          </w:p>
        </w:tc>
      </w:tr>
      <w:tr w:rsidR="00311F2B" w:rsidRPr="001B4DFA" w14:paraId="6C3F09CD" w14:textId="77777777" w:rsidTr="00311F2B">
        <w:trPr>
          <w:trHeight w:val="360"/>
        </w:trPr>
        <w:tc>
          <w:tcPr>
            <w:tcW w:w="990" w:type="dxa"/>
            <w:tcBorders>
              <w:top w:val="nil"/>
              <w:left w:val="nil"/>
              <w:bottom w:val="nil"/>
              <w:right w:val="nil"/>
            </w:tcBorders>
          </w:tcPr>
          <w:p w14:paraId="656DFD7F" w14:textId="77777777" w:rsidR="00311F2B" w:rsidRPr="001B4DFA" w:rsidRDefault="00311F2B" w:rsidP="00311F2B">
            <w:pPr>
              <w:spacing w:line="259" w:lineRule="auto"/>
              <w:ind w:left="108"/>
            </w:pPr>
          </w:p>
        </w:tc>
        <w:tc>
          <w:tcPr>
            <w:tcW w:w="4770" w:type="dxa"/>
            <w:tcBorders>
              <w:top w:val="nil"/>
              <w:left w:val="nil"/>
              <w:bottom w:val="nil"/>
              <w:right w:val="nil"/>
            </w:tcBorders>
          </w:tcPr>
          <w:p w14:paraId="47A2E786" w14:textId="4B26BA01" w:rsidR="00311F2B" w:rsidRPr="001B4DFA" w:rsidRDefault="00311F2B" w:rsidP="00311F2B">
            <w:pPr>
              <w:spacing w:line="259" w:lineRule="auto"/>
              <w:rPr>
                <w:i/>
              </w:rPr>
            </w:pPr>
            <w:r w:rsidRPr="001B4DFA">
              <w:rPr>
                <w:i/>
              </w:rPr>
              <w:t>sex</w:t>
            </w:r>
            <w:r w:rsidRPr="001B4DFA">
              <w:t xml:space="preserve"> [</w:t>
            </w:r>
            <w:r>
              <w:t>M</w:t>
            </w:r>
            <w:r w:rsidRPr="001B4DFA">
              <w:t>ale]</w:t>
            </w:r>
            <w:r>
              <w:t xml:space="preserve"> * </w:t>
            </w:r>
            <w:r w:rsidRPr="001B4DFA">
              <w:rPr>
                <w:i/>
              </w:rPr>
              <w:t xml:space="preserve">release </w:t>
            </w:r>
            <w:r>
              <w:rPr>
                <w:i/>
              </w:rPr>
              <w:t>group density</w:t>
            </w:r>
          </w:p>
        </w:tc>
        <w:tc>
          <w:tcPr>
            <w:tcW w:w="1080" w:type="dxa"/>
            <w:tcBorders>
              <w:top w:val="nil"/>
              <w:left w:val="nil"/>
              <w:bottom w:val="nil"/>
              <w:right w:val="nil"/>
            </w:tcBorders>
          </w:tcPr>
          <w:p w14:paraId="4F98D938" w14:textId="0975CB10" w:rsidR="00311F2B" w:rsidRPr="001B4DFA" w:rsidRDefault="00311F2B" w:rsidP="00311F2B">
            <w:pPr>
              <w:spacing w:line="259" w:lineRule="auto"/>
              <w:jc w:val="center"/>
            </w:pPr>
            <w:r w:rsidRPr="00311F2B">
              <w:t>-0.00</w:t>
            </w:r>
            <w:r>
              <w:t>4</w:t>
            </w:r>
          </w:p>
        </w:tc>
        <w:tc>
          <w:tcPr>
            <w:tcW w:w="900" w:type="dxa"/>
            <w:tcBorders>
              <w:top w:val="nil"/>
              <w:left w:val="nil"/>
              <w:bottom w:val="nil"/>
              <w:right w:val="nil"/>
            </w:tcBorders>
          </w:tcPr>
          <w:p w14:paraId="35D21582" w14:textId="492743E7" w:rsidR="00311F2B" w:rsidRPr="001B4DFA" w:rsidRDefault="00311F2B" w:rsidP="00311F2B">
            <w:pPr>
              <w:spacing w:line="259" w:lineRule="auto"/>
              <w:jc w:val="center"/>
            </w:pPr>
            <w:r w:rsidRPr="00311F2B">
              <w:t>0.00</w:t>
            </w:r>
            <w:r>
              <w:t>2</w:t>
            </w:r>
          </w:p>
        </w:tc>
        <w:tc>
          <w:tcPr>
            <w:tcW w:w="1080" w:type="dxa"/>
            <w:tcBorders>
              <w:top w:val="nil"/>
              <w:left w:val="nil"/>
              <w:bottom w:val="nil"/>
              <w:right w:val="nil"/>
            </w:tcBorders>
          </w:tcPr>
          <w:p w14:paraId="578FDFBC" w14:textId="1720C596" w:rsidR="00311F2B" w:rsidRDefault="00311F2B" w:rsidP="00311F2B">
            <w:pPr>
              <w:spacing w:line="259" w:lineRule="auto"/>
              <w:jc w:val="center"/>
            </w:pPr>
            <w:r w:rsidRPr="00311F2B">
              <w:t>0.04</w:t>
            </w:r>
            <w:r>
              <w:t>5</w:t>
            </w:r>
          </w:p>
        </w:tc>
        <w:tc>
          <w:tcPr>
            <w:tcW w:w="900" w:type="dxa"/>
            <w:tcBorders>
              <w:top w:val="nil"/>
              <w:left w:val="nil"/>
              <w:bottom w:val="nil"/>
              <w:right w:val="nil"/>
            </w:tcBorders>
          </w:tcPr>
          <w:p w14:paraId="45872263" w14:textId="3312F538" w:rsidR="00311F2B" w:rsidRPr="000D3C12" w:rsidRDefault="00311F2B" w:rsidP="00311F2B">
            <w:pPr>
              <w:spacing w:line="259" w:lineRule="auto"/>
              <w:jc w:val="center"/>
              <w:rPr>
                <w:b/>
                <w:bCs/>
              </w:rPr>
            </w:pPr>
            <w:r w:rsidRPr="000D3C12">
              <w:rPr>
                <w:b/>
                <w:bCs/>
              </w:rPr>
              <w:t>0.047</w:t>
            </w:r>
          </w:p>
        </w:tc>
      </w:tr>
      <w:tr w:rsidR="00311F2B" w:rsidRPr="001B4DFA" w14:paraId="361EC34C" w14:textId="77777777" w:rsidTr="00311F2B">
        <w:trPr>
          <w:trHeight w:val="360"/>
        </w:trPr>
        <w:tc>
          <w:tcPr>
            <w:tcW w:w="990" w:type="dxa"/>
            <w:tcBorders>
              <w:top w:val="nil"/>
              <w:left w:val="nil"/>
              <w:bottom w:val="nil"/>
              <w:right w:val="nil"/>
            </w:tcBorders>
          </w:tcPr>
          <w:p w14:paraId="256B3CB7" w14:textId="77777777" w:rsidR="00311F2B" w:rsidRPr="001B4DFA" w:rsidRDefault="00311F2B" w:rsidP="00311F2B">
            <w:pPr>
              <w:spacing w:line="259" w:lineRule="auto"/>
              <w:ind w:left="108"/>
            </w:pPr>
          </w:p>
        </w:tc>
        <w:tc>
          <w:tcPr>
            <w:tcW w:w="4770" w:type="dxa"/>
            <w:tcBorders>
              <w:top w:val="nil"/>
              <w:left w:val="nil"/>
              <w:bottom w:val="nil"/>
              <w:right w:val="nil"/>
            </w:tcBorders>
          </w:tcPr>
          <w:p w14:paraId="1E05079B" w14:textId="3CF2058D" w:rsidR="00311F2B" w:rsidRPr="001B4DFA" w:rsidRDefault="00311F2B" w:rsidP="00311F2B">
            <w:pPr>
              <w:spacing w:line="259" w:lineRule="auto"/>
              <w:rPr>
                <w:i/>
              </w:rPr>
            </w:pPr>
            <w:r w:rsidRPr="001B4DFA">
              <w:rPr>
                <w:i/>
              </w:rPr>
              <w:t>sex</w:t>
            </w:r>
            <w:r w:rsidRPr="001B4DFA">
              <w:t xml:space="preserve"> [</w:t>
            </w:r>
            <w:r>
              <w:t>M</w:t>
            </w:r>
            <w:r w:rsidRPr="001B4DFA">
              <w:t>ale]</w:t>
            </w:r>
            <w:r>
              <w:t xml:space="preserve"> * </w:t>
            </w:r>
            <w:r w:rsidRPr="001B4DFA">
              <w:rPr>
                <w:i/>
              </w:rPr>
              <w:t xml:space="preserve">release </w:t>
            </w:r>
            <w:r>
              <w:rPr>
                <w:i/>
              </w:rPr>
              <w:t>group sex ratio</w:t>
            </w:r>
          </w:p>
        </w:tc>
        <w:tc>
          <w:tcPr>
            <w:tcW w:w="1080" w:type="dxa"/>
            <w:tcBorders>
              <w:top w:val="nil"/>
              <w:left w:val="nil"/>
              <w:bottom w:val="nil"/>
              <w:right w:val="nil"/>
            </w:tcBorders>
          </w:tcPr>
          <w:p w14:paraId="420197F4" w14:textId="2EDFDD55" w:rsidR="00311F2B" w:rsidRPr="001B4DFA" w:rsidRDefault="00311F2B" w:rsidP="00311F2B">
            <w:pPr>
              <w:spacing w:line="259" w:lineRule="auto"/>
              <w:jc w:val="center"/>
            </w:pPr>
            <w:r w:rsidRPr="00311F2B">
              <w:t>19.60</w:t>
            </w:r>
            <w:r>
              <w:t>3</w:t>
            </w:r>
          </w:p>
        </w:tc>
        <w:tc>
          <w:tcPr>
            <w:tcW w:w="900" w:type="dxa"/>
            <w:tcBorders>
              <w:top w:val="nil"/>
              <w:left w:val="nil"/>
              <w:bottom w:val="nil"/>
              <w:right w:val="nil"/>
            </w:tcBorders>
          </w:tcPr>
          <w:p w14:paraId="522F52E4" w14:textId="381C00BC" w:rsidR="00311F2B" w:rsidRPr="001B4DFA" w:rsidRDefault="00311F2B" w:rsidP="00311F2B">
            <w:pPr>
              <w:spacing w:line="259" w:lineRule="auto"/>
              <w:jc w:val="center"/>
            </w:pPr>
            <w:r>
              <w:t>9</w:t>
            </w:r>
            <w:r w:rsidRPr="00311F2B">
              <w:t>.03</w:t>
            </w:r>
            <w:r>
              <w:t>5</w:t>
            </w:r>
          </w:p>
        </w:tc>
        <w:tc>
          <w:tcPr>
            <w:tcW w:w="1080" w:type="dxa"/>
            <w:tcBorders>
              <w:top w:val="nil"/>
              <w:left w:val="nil"/>
              <w:bottom w:val="nil"/>
              <w:right w:val="nil"/>
            </w:tcBorders>
          </w:tcPr>
          <w:p w14:paraId="7C8BDA34" w14:textId="4A9CB598" w:rsidR="00311F2B" w:rsidRDefault="00311F2B" w:rsidP="00311F2B">
            <w:pPr>
              <w:spacing w:line="259" w:lineRule="auto"/>
              <w:jc w:val="center"/>
            </w:pPr>
          </w:p>
        </w:tc>
        <w:tc>
          <w:tcPr>
            <w:tcW w:w="900" w:type="dxa"/>
            <w:tcBorders>
              <w:top w:val="nil"/>
              <w:left w:val="nil"/>
              <w:bottom w:val="nil"/>
              <w:right w:val="nil"/>
            </w:tcBorders>
          </w:tcPr>
          <w:p w14:paraId="1C3EF3E1" w14:textId="1BF9F669" w:rsidR="00311F2B" w:rsidRPr="000D3C12" w:rsidRDefault="000D3C12" w:rsidP="00311F2B">
            <w:pPr>
              <w:spacing w:line="259" w:lineRule="auto"/>
              <w:jc w:val="center"/>
              <w:rPr>
                <w:b/>
                <w:bCs/>
              </w:rPr>
            </w:pPr>
            <w:r w:rsidRPr="000D3C12">
              <w:rPr>
                <w:b/>
                <w:bCs/>
              </w:rPr>
              <w:t>0.030</w:t>
            </w:r>
          </w:p>
        </w:tc>
      </w:tr>
      <w:tr w:rsidR="00311F2B" w:rsidRPr="001B4DFA" w14:paraId="270CCFAD" w14:textId="77777777" w:rsidTr="00311F2B">
        <w:trPr>
          <w:trHeight w:val="360"/>
        </w:trPr>
        <w:tc>
          <w:tcPr>
            <w:tcW w:w="990" w:type="dxa"/>
            <w:tcBorders>
              <w:top w:val="nil"/>
              <w:left w:val="nil"/>
              <w:bottom w:val="single" w:sz="4" w:space="0" w:color="auto"/>
              <w:right w:val="nil"/>
            </w:tcBorders>
          </w:tcPr>
          <w:p w14:paraId="08A2874C" w14:textId="77777777" w:rsidR="00311F2B" w:rsidRPr="001B4DFA" w:rsidRDefault="00311F2B" w:rsidP="00311F2B">
            <w:pPr>
              <w:spacing w:line="259" w:lineRule="auto"/>
              <w:ind w:left="108"/>
            </w:pPr>
          </w:p>
        </w:tc>
        <w:tc>
          <w:tcPr>
            <w:tcW w:w="4770" w:type="dxa"/>
            <w:tcBorders>
              <w:top w:val="nil"/>
              <w:left w:val="nil"/>
              <w:bottom w:val="single" w:sz="4" w:space="0" w:color="auto"/>
              <w:right w:val="nil"/>
            </w:tcBorders>
          </w:tcPr>
          <w:p w14:paraId="5E2D17AB" w14:textId="3DC7DDCC" w:rsidR="00311F2B" w:rsidRPr="001B4DFA" w:rsidRDefault="00311F2B" w:rsidP="00311F2B">
            <w:pPr>
              <w:spacing w:line="259" w:lineRule="auto"/>
              <w:rPr>
                <w:i/>
              </w:rPr>
            </w:pPr>
            <w:r w:rsidRPr="001B4DFA">
              <w:rPr>
                <w:i/>
              </w:rPr>
              <w:t>sex</w:t>
            </w:r>
            <w:r w:rsidRPr="001B4DFA">
              <w:t xml:space="preserve"> [</w:t>
            </w:r>
            <w:r>
              <w:t>M</w:t>
            </w:r>
            <w:r w:rsidRPr="001B4DFA">
              <w:t>ale]</w:t>
            </w:r>
            <w:r>
              <w:t xml:space="preserve"> * </w:t>
            </w:r>
            <w:r>
              <w:rPr>
                <w:iCs/>
              </w:rPr>
              <w:t>(</w:t>
            </w:r>
            <w:r w:rsidRPr="001B4DFA">
              <w:rPr>
                <w:i/>
              </w:rPr>
              <w:t xml:space="preserve">release </w:t>
            </w:r>
            <w:r>
              <w:rPr>
                <w:i/>
              </w:rPr>
              <w:t>group sex ratio</w:t>
            </w:r>
            <w:r>
              <w:rPr>
                <w:iCs/>
              </w:rPr>
              <w:t>)</w:t>
            </w:r>
            <w:r>
              <w:rPr>
                <w:iCs/>
                <w:vertAlign w:val="superscript"/>
              </w:rPr>
              <w:t>2</w:t>
            </w:r>
          </w:p>
        </w:tc>
        <w:tc>
          <w:tcPr>
            <w:tcW w:w="1080" w:type="dxa"/>
            <w:tcBorders>
              <w:top w:val="nil"/>
              <w:left w:val="nil"/>
              <w:bottom w:val="single" w:sz="4" w:space="0" w:color="auto"/>
              <w:right w:val="nil"/>
            </w:tcBorders>
          </w:tcPr>
          <w:p w14:paraId="02F1E9A5" w14:textId="27881D0C" w:rsidR="00311F2B" w:rsidRPr="001B4DFA" w:rsidRDefault="00311F2B" w:rsidP="00311F2B">
            <w:pPr>
              <w:spacing w:line="259" w:lineRule="auto"/>
              <w:jc w:val="center"/>
            </w:pPr>
            <w:r w:rsidRPr="00311F2B">
              <w:t>-21.36</w:t>
            </w:r>
            <w:r>
              <w:t>2</w:t>
            </w:r>
          </w:p>
        </w:tc>
        <w:tc>
          <w:tcPr>
            <w:tcW w:w="900" w:type="dxa"/>
            <w:tcBorders>
              <w:top w:val="nil"/>
              <w:left w:val="nil"/>
              <w:bottom w:val="single" w:sz="4" w:space="0" w:color="auto"/>
              <w:right w:val="nil"/>
            </w:tcBorders>
          </w:tcPr>
          <w:p w14:paraId="159D0F59" w14:textId="136A6C19" w:rsidR="00311F2B" w:rsidRPr="001B4DFA" w:rsidRDefault="00311F2B" w:rsidP="00311F2B">
            <w:pPr>
              <w:spacing w:line="259" w:lineRule="auto"/>
              <w:jc w:val="center"/>
            </w:pPr>
            <w:r w:rsidRPr="00311F2B">
              <w:t>7.27</w:t>
            </w:r>
            <w:r>
              <w:t>3</w:t>
            </w:r>
          </w:p>
        </w:tc>
        <w:tc>
          <w:tcPr>
            <w:tcW w:w="1080" w:type="dxa"/>
            <w:tcBorders>
              <w:top w:val="nil"/>
              <w:left w:val="nil"/>
              <w:bottom w:val="single" w:sz="4" w:space="0" w:color="auto"/>
              <w:right w:val="nil"/>
            </w:tcBorders>
          </w:tcPr>
          <w:p w14:paraId="456289D9" w14:textId="59256F2C" w:rsidR="00311F2B" w:rsidRDefault="00311F2B" w:rsidP="00311F2B">
            <w:pPr>
              <w:spacing w:line="259" w:lineRule="auto"/>
              <w:jc w:val="center"/>
            </w:pPr>
            <w:r w:rsidRPr="00311F2B">
              <w:t>0.009</w:t>
            </w:r>
          </w:p>
        </w:tc>
        <w:tc>
          <w:tcPr>
            <w:tcW w:w="900" w:type="dxa"/>
            <w:tcBorders>
              <w:top w:val="nil"/>
              <w:left w:val="nil"/>
              <w:bottom w:val="single" w:sz="4" w:space="0" w:color="auto"/>
              <w:right w:val="nil"/>
            </w:tcBorders>
          </w:tcPr>
          <w:p w14:paraId="704F235E" w14:textId="30DD40ED" w:rsidR="00311F2B" w:rsidRPr="000D3C12" w:rsidRDefault="00311F2B" w:rsidP="00311F2B">
            <w:pPr>
              <w:spacing w:line="259" w:lineRule="auto"/>
              <w:jc w:val="center"/>
              <w:rPr>
                <w:b/>
                <w:bCs/>
              </w:rPr>
            </w:pPr>
            <w:r w:rsidRPr="000D3C12">
              <w:rPr>
                <w:b/>
                <w:bCs/>
              </w:rPr>
              <w:t>0.003</w:t>
            </w:r>
          </w:p>
        </w:tc>
      </w:tr>
    </w:tbl>
    <w:p w14:paraId="25BA1561" w14:textId="77777777" w:rsidR="00182A98" w:rsidRDefault="00182A98" w:rsidP="000D3C12">
      <w:pPr>
        <w:spacing w:after="37"/>
        <w:ind w:left="-5" w:right="53"/>
        <w:rPr>
          <w:iCs/>
          <w:sz w:val="20"/>
          <w:szCs w:val="20"/>
        </w:rPr>
      </w:pPr>
    </w:p>
    <w:p w14:paraId="2C315467" w14:textId="77777777" w:rsidR="00182A98" w:rsidRDefault="00182A98" w:rsidP="000D3C12">
      <w:pPr>
        <w:spacing w:after="37"/>
        <w:ind w:left="-5" w:right="53"/>
        <w:rPr>
          <w:iCs/>
          <w:sz w:val="20"/>
          <w:szCs w:val="20"/>
        </w:rPr>
      </w:pPr>
    </w:p>
    <w:p w14:paraId="267DE1FF" w14:textId="2FAA1E2F" w:rsidR="006357E3" w:rsidRDefault="006357E3" w:rsidP="000D3C12">
      <w:pPr>
        <w:spacing w:after="37"/>
        <w:ind w:left="-5" w:right="53"/>
      </w:pPr>
      <w:r>
        <w:rPr>
          <w:b/>
          <w:bCs/>
        </w:rPr>
        <w:t xml:space="preserve">Table </w:t>
      </w:r>
      <w:r w:rsidR="00641E50">
        <w:rPr>
          <w:b/>
          <w:bCs/>
        </w:rPr>
        <w:t>7</w:t>
      </w:r>
      <w:r>
        <w:rPr>
          <w:b/>
          <w:bCs/>
        </w:rPr>
        <w:t xml:space="preserve">: </w:t>
      </w:r>
      <w:r>
        <w:t xml:space="preserve">Results of generalized linear mixed model </w:t>
      </w:r>
      <w:r w:rsidRPr="00F10769">
        <w:t xml:space="preserve">examining the influence of </w:t>
      </w:r>
      <w:r>
        <w:rPr>
          <w:i/>
          <w:iCs/>
        </w:rPr>
        <w:t xml:space="preserve">sex, release day, release location, release group density, release group sex ratio, </w:t>
      </w:r>
      <w:r w:rsidRPr="00254083">
        <w:rPr>
          <w:i/>
          <w:iCs/>
        </w:rPr>
        <w:t>total number of fish released annually</w:t>
      </w:r>
      <w:r>
        <w:t xml:space="preserve">, </w:t>
      </w:r>
      <w:r>
        <w:rPr>
          <w:i/>
          <w:iCs/>
        </w:rPr>
        <w:t>annual sex ratio,</w:t>
      </w:r>
      <w:r>
        <w:t xml:space="preserve"> </w:t>
      </w:r>
      <w:r>
        <w:rPr>
          <w:i/>
          <w:iCs/>
        </w:rPr>
        <w:t>sex*release group density,</w:t>
      </w:r>
      <w:r>
        <w:t xml:space="preserve"> </w:t>
      </w:r>
      <w:r>
        <w:rPr>
          <w:i/>
          <w:iCs/>
        </w:rPr>
        <w:t xml:space="preserve">sex*release group sex ratio </w:t>
      </w:r>
      <w:r>
        <w:t xml:space="preserve">and </w:t>
      </w:r>
      <w:r>
        <w:rPr>
          <w:i/>
          <w:iCs/>
        </w:rPr>
        <w:t xml:space="preserve">sex*annual sex ratio </w:t>
      </w:r>
      <w:r w:rsidRPr="00F10769">
        <w:t>on the fitness of spring Chinook salmon from the North Santiam River</w:t>
      </w:r>
      <w:r>
        <w:t xml:space="preserve"> reintroduced above Detroit Dam in each year from 2011 to 2015</w:t>
      </w:r>
      <w:r w:rsidRPr="00F10769">
        <w:t>.</w:t>
      </w:r>
      <w:r>
        <w:t xml:space="preserve"> </w:t>
      </w:r>
      <w:r>
        <w:rPr>
          <w:i/>
          <w:iCs/>
        </w:rPr>
        <w:t xml:space="preserve">Year </w:t>
      </w:r>
      <w:r>
        <w:t xml:space="preserve">and </w:t>
      </w:r>
      <w:r w:rsidRPr="00254083">
        <w:rPr>
          <w:i/>
          <w:iCs/>
        </w:rPr>
        <w:t>release group</w:t>
      </w:r>
      <w:r>
        <w:t xml:space="preserve"> are included as random effects. Estimated effect (</w:t>
      </w:r>
      <w:r w:rsidRPr="001B4DFA">
        <w:t>β</w:t>
      </w:r>
      <w:r>
        <w:t>) and standard error (</w:t>
      </w:r>
      <w:proofErr w:type="spellStart"/>
      <w:r>
        <w:t>s.e.</w:t>
      </w:r>
      <w:proofErr w:type="spellEnd"/>
      <w:r>
        <w:t xml:space="preserve">) of each fixed predictor on the link (log) scale for predictors that were retained in the final model are presented below. </w:t>
      </w:r>
      <w:r w:rsidRPr="00F10769">
        <w:t xml:space="preserve">The null hypothesis that each </w:t>
      </w:r>
      <w:r>
        <w:t>predictor did not significantly improve the model</w:t>
      </w:r>
      <w:r w:rsidRPr="00F10769">
        <w:t xml:space="preserve"> effect was tested with </w:t>
      </w:r>
      <w:r>
        <w:t xml:space="preserve">a likelihood ratio test (LRT p-value). The null hypothesis that each predictor has an effect significantly different than zero </w:t>
      </w:r>
      <w:r w:rsidR="00886DD9">
        <w:t xml:space="preserve">was evaluated with the Wald test </w:t>
      </w:r>
      <w:r>
        <w:t>(Wald p-value). Estimated variance (</w:t>
      </w:r>
      <w:r w:rsidRPr="006357E3">
        <w:rPr>
          <w:rFonts w:ascii="Roboto" w:hAnsi="Roboto"/>
          <w:color w:val="202124"/>
          <w:sz w:val="21"/>
          <w:szCs w:val="21"/>
          <w:shd w:val="clear" w:color="auto" w:fill="FFFFFF"/>
        </w:rPr>
        <w:t>σ</w:t>
      </w:r>
      <w:r w:rsidRPr="006357E3">
        <w:rPr>
          <w:rFonts w:ascii="Roboto" w:hAnsi="Roboto"/>
          <w:color w:val="202124"/>
          <w:sz w:val="21"/>
          <w:szCs w:val="21"/>
          <w:shd w:val="clear" w:color="auto" w:fill="FFFFFF"/>
          <w:vertAlign w:val="superscript"/>
        </w:rPr>
        <w:t>2</w:t>
      </w:r>
      <w:r w:rsidRPr="006357E3">
        <w:rPr>
          <w:rFonts w:ascii="Roboto" w:hAnsi="Roboto"/>
          <w:color w:val="202124"/>
          <w:sz w:val="21"/>
          <w:szCs w:val="21"/>
          <w:shd w:val="clear" w:color="auto" w:fill="FFFFFF"/>
        </w:rPr>
        <w:t>)</w:t>
      </w:r>
      <w:r>
        <w:t xml:space="preserve"> and standard deviation (</w:t>
      </w:r>
      <w:proofErr w:type="spellStart"/>
      <w:r>
        <w:t>s.d.</w:t>
      </w:r>
      <w:proofErr w:type="spellEnd"/>
      <w:r>
        <w:t xml:space="preserve">) are presented for random effects. Estimated effects on the response scale (TLF) are presented in supplemental figure 2. </w:t>
      </w:r>
    </w:p>
    <w:p w14:paraId="00E6D336" w14:textId="77777777" w:rsidR="000D3C12" w:rsidRPr="006357E3" w:rsidRDefault="000D3C12" w:rsidP="000D3C12">
      <w:pPr>
        <w:spacing w:after="37"/>
        <w:ind w:left="-5" w:right="53"/>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5"/>
        <w:gridCol w:w="1080"/>
        <w:gridCol w:w="1080"/>
        <w:gridCol w:w="1080"/>
        <w:gridCol w:w="1223"/>
      </w:tblGrid>
      <w:tr w:rsidR="006357E3" w14:paraId="338FE3E1" w14:textId="77777777" w:rsidTr="006357E3">
        <w:tc>
          <w:tcPr>
            <w:tcW w:w="3325" w:type="dxa"/>
            <w:tcBorders>
              <w:top w:val="single" w:sz="4" w:space="0" w:color="auto"/>
              <w:bottom w:val="single" w:sz="4" w:space="0" w:color="auto"/>
            </w:tcBorders>
            <w:shd w:val="clear" w:color="auto" w:fill="E7E6E6" w:themeFill="background2"/>
          </w:tcPr>
          <w:p w14:paraId="0CDF760A" w14:textId="0621969B" w:rsidR="006357E3" w:rsidRPr="006357E3" w:rsidRDefault="006357E3" w:rsidP="00A1091D">
            <w:pPr>
              <w:spacing w:after="112" w:line="259" w:lineRule="auto"/>
              <w:rPr>
                <w:b/>
                <w:bCs/>
              </w:rPr>
            </w:pPr>
            <w:r w:rsidRPr="006357E3">
              <w:rPr>
                <w:b/>
                <w:bCs/>
              </w:rPr>
              <w:t>Fixed Effects</w:t>
            </w:r>
          </w:p>
        </w:tc>
        <w:tc>
          <w:tcPr>
            <w:tcW w:w="1080" w:type="dxa"/>
            <w:tcBorders>
              <w:top w:val="single" w:sz="4" w:space="0" w:color="auto"/>
              <w:bottom w:val="single" w:sz="4" w:space="0" w:color="auto"/>
            </w:tcBorders>
            <w:shd w:val="clear" w:color="auto" w:fill="E7E6E6" w:themeFill="background2"/>
          </w:tcPr>
          <w:p w14:paraId="73C003B2" w14:textId="62B228DC" w:rsidR="006357E3" w:rsidRPr="006357E3" w:rsidRDefault="006357E3" w:rsidP="006357E3">
            <w:pPr>
              <w:spacing w:after="112" w:line="259" w:lineRule="auto"/>
              <w:jc w:val="center"/>
              <w:rPr>
                <w:b/>
                <w:bCs/>
              </w:rPr>
            </w:pPr>
            <w:r w:rsidRPr="006357E3">
              <w:rPr>
                <w:b/>
                <w:bCs/>
              </w:rPr>
              <w:t>β</w:t>
            </w:r>
          </w:p>
        </w:tc>
        <w:tc>
          <w:tcPr>
            <w:tcW w:w="1080" w:type="dxa"/>
            <w:tcBorders>
              <w:top w:val="single" w:sz="4" w:space="0" w:color="auto"/>
              <w:bottom w:val="single" w:sz="4" w:space="0" w:color="auto"/>
            </w:tcBorders>
            <w:shd w:val="clear" w:color="auto" w:fill="E7E6E6" w:themeFill="background2"/>
          </w:tcPr>
          <w:p w14:paraId="285AA7FF" w14:textId="102FF4AC" w:rsidR="006357E3" w:rsidRPr="006357E3" w:rsidRDefault="006357E3" w:rsidP="006357E3">
            <w:pPr>
              <w:jc w:val="center"/>
              <w:rPr>
                <w:b/>
                <w:bCs/>
              </w:rPr>
            </w:pPr>
            <w:proofErr w:type="spellStart"/>
            <w:proofErr w:type="gramStart"/>
            <w:r w:rsidRPr="006357E3">
              <w:rPr>
                <w:b/>
                <w:bCs/>
              </w:rPr>
              <w:t>s.e</w:t>
            </w:r>
            <w:proofErr w:type="spellEnd"/>
            <w:proofErr w:type="gramEnd"/>
          </w:p>
        </w:tc>
        <w:tc>
          <w:tcPr>
            <w:tcW w:w="1080" w:type="dxa"/>
            <w:tcBorders>
              <w:top w:val="single" w:sz="4" w:space="0" w:color="auto"/>
              <w:bottom w:val="single" w:sz="4" w:space="0" w:color="auto"/>
            </w:tcBorders>
            <w:shd w:val="clear" w:color="auto" w:fill="E7E6E6" w:themeFill="background2"/>
          </w:tcPr>
          <w:p w14:paraId="79E92FFD" w14:textId="44DC71D4" w:rsidR="006357E3" w:rsidRPr="006357E3" w:rsidRDefault="006357E3" w:rsidP="006357E3">
            <w:pPr>
              <w:jc w:val="center"/>
              <w:rPr>
                <w:b/>
                <w:bCs/>
              </w:rPr>
            </w:pPr>
            <w:r w:rsidRPr="006357E3">
              <w:rPr>
                <w:b/>
                <w:bCs/>
              </w:rPr>
              <w:t>LRT</w:t>
            </w:r>
          </w:p>
          <w:p w14:paraId="38EB9D81" w14:textId="7E82C5BF" w:rsidR="006357E3" w:rsidRPr="006357E3" w:rsidRDefault="006357E3" w:rsidP="006357E3">
            <w:pPr>
              <w:jc w:val="center"/>
              <w:rPr>
                <w:b/>
                <w:bCs/>
              </w:rPr>
            </w:pPr>
            <w:r w:rsidRPr="006357E3">
              <w:rPr>
                <w:b/>
                <w:bCs/>
              </w:rPr>
              <w:t>p-value</w:t>
            </w:r>
          </w:p>
        </w:tc>
        <w:tc>
          <w:tcPr>
            <w:tcW w:w="1223" w:type="dxa"/>
            <w:tcBorders>
              <w:top w:val="single" w:sz="4" w:space="0" w:color="auto"/>
              <w:bottom w:val="single" w:sz="4" w:space="0" w:color="auto"/>
            </w:tcBorders>
            <w:shd w:val="clear" w:color="auto" w:fill="E7E6E6" w:themeFill="background2"/>
          </w:tcPr>
          <w:p w14:paraId="3ED7F946" w14:textId="5807BC0A" w:rsidR="006357E3" w:rsidRPr="006357E3" w:rsidRDefault="006357E3" w:rsidP="006357E3">
            <w:pPr>
              <w:jc w:val="center"/>
              <w:rPr>
                <w:b/>
                <w:bCs/>
              </w:rPr>
            </w:pPr>
            <w:r w:rsidRPr="006357E3">
              <w:rPr>
                <w:b/>
                <w:bCs/>
              </w:rPr>
              <w:t>Wald</w:t>
            </w:r>
          </w:p>
          <w:p w14:paraId="42063CB9" w14:textId="3EB19CC5" w:rsidR="006357E3" w:rsidRPr="006357E3" w:rsidRDefault="006357E3" w:rsidP="006357E3">
            <w:pPr>
              <w:jc w:val="center"/>
              <w:rPr>
                <w:b/>
                <w:bCs/>
              </w:rPr>
            </w:pPr>
            <w:r w:rsidRPr="006357E3">
              <w:rPr>
                <w:b/>
                <w:bCs/>
              </w:rPr>
              <w:t>p-value</w:t>
            </w:r>
          </w:p>
        </w:tc>
      </w:tr>
      <w:tr w:rsidR="006357E3" w14:paraId="41C93BA0" w14:textId="77777777" w:rsidTr="006357E3">
        <w:tc>
          <w:tcPr>
            <w:tcW w:w="3325" w:type="dxa"/>
            <w:tcBorders>
              <w:top w:val="single" w:sz="4" w:space="0" w:color="auto"/>
            </w:tcBorders>
          </w:tcPr>
          <w:p w14:paraId="3225EFB4" w14:textId="48D05B6A" w:rsidR="006357E3" w:rsidRDefault="006357E3" w:rsidP="00A1091D">
            <w:pPr>
              <w:spacing w:after="112" w:line="259" w:lineRule="auto"/>
            </w:pPr>
            <w:r>
              <w:t>(Intercept)</w:t>
            </w:r>
          </w:p>
        </w:tc>
        <w:tc>
          <w:tcPr>
            <w:tcW w:w="1080" w:type="dxa"/>
            <w:tcBorders>
              <w:top w:val="single" w:sz="4" w:space="0" w:color="auto"/>
            </w:tcBorders>
          </w:tcPr>
          <w:p w14:paraId="7469925F" w14:textId="165EFE6C" w:rsidR="006357E3" w:rsidRDefault="00913056" w:rsidP="006357E3">
            <w:pPr>
              <w:spacing w:after="112" w:line="259" w:lineRule="auto"/>
              <w:jc w:val="center"/>
            </w:pPr>
            <w:r w:rsidRPr="00913056">
              <w:t>-0.1161</w:t>
            </w:r>
          </w:p>
        </w:tc>
        <w:tc>
          <w:tcPr>
            <w:tcW w:w="1080" w:type="dxa"/>
            <w:tcBorders>
              <w:top w:val="single" w:sz="4" w:space="0" w:color="auto"/>
            </w:tcBorders>
          </w:tcPr>
          <w:p w14:paraId="11213961" w14:textId="4C5081D9" w:rsidR="006357E3" w:rsidRDefault="00913056" w:rsidP="006357E3">
            <w:pPr>
              <w:spacing w:after="112" w:line="259" w:lineRule="auto"/>
              <w:jc w:val="center"/>
            </w:pPr>
            <w:r w:rsidRPr="00913056">
              <w:t>0.1781</w:t>
            </w:r>
          </w:p>
        </w:tc>
        <w:tc>
          <w:tcPr>
            <w:tcW w:w="1080" w:type="dxa"/>
            <w:tcBorders>
              <w:top w:val="single" w:sz="4" w:space="0" w:color="auto"/>
            </w:tcBorders>
          </w:tcPr>
          <w:p w14:paraId="42A3033F" w14:textId="77777777" w:rsidR="006357E3" w:rsidRDefault="006357E3" w:rsidP="006357E3">
            <w:pPr>
              <w:spacing w:after="112" w:line="259" w:lineRule="auto"/>
              <w:jc w:val="center"/>
            </w:pPr>
          </w:p>
        </w:tc>
        <w:tc>
          <w:tcPr>
            <w:tcW w:w="1223" w:type="dxa"/>
            <w:tcBorders>
              <w:top w:val="single" w:sz="4" w:space="0" w:color="auto"/>
            </w:tcBorders>
          </w:tcPr>
          <w:p w14:paraId="02C06CE5" w14:textId="77777777" w:rsidR="006357E3" w:rsidRDefault="006357E3" w:rsidP="006357E3">
            <w:pPr>
              <w:spacing w:after="112" w:line="259" w:lineRule="auto"/>
              <w:jc w:val="center"/>
            </w:pPr>
          </w:p>
        </w:tc>
      </w:tr>
      <w:tr w:rsidR="006357E3" w14:paraId="2162EEC1" w14:textId="77777777" w:rsidTr="006357E3">
        <w:tc>
          <w:tcPr>
            <w:tcW w:w="3325" w:type="dxa"/>
          </w:tcPr>
          <w:p w14:paraId="60013972" w14:textId="2979780E" w:rsidR="006357E3" w:rsidRPr="006357E3" w:rsidRDefault="006357E3" w:rsidP="00A1091D">
            <w:pPr>
              <w:spacing w:after="112" w:line="259" w:lineRule="auto"/>
            </w:pPr>
            <w:r>
              <w:rPr>
                <w:i/>
                <w:iCs/>
              </w:rPr>
              <w:t>S</w:t>
            </w:r>
            <w:r w:rsidRPr="006357E3">
              <w:rPr>
                <w:i/>
                <w:iCs/>
              </w:rPr>
              <w:t>ex</w:t>
            </w:r>
            <w:r>
              <w:rPr>
                <w:i/>
                <w:iCs/>
              </w:rPr>
              <w:t xml:space="preserve"> </w:t>
            </w:r>
            <w:r>
              <w:t>[Male]</w:t>
            </w:r>
          </w:p>
        </w:tc>
        <w:tc>
          <w:tcPr>
            <w:tcW w:w="1080" w:type="dxa"/>
          </w:tcPr>
          <w:p w14:paraId="2A05BFD4" w14:textId="717C1967" w:rsidR="006357E3" w:rsidRDefault="00913056" w:rsidP="006357E3">
            <w:pPr>
              <w:spacing w:after="112" w:line="259" w:lineRule="auto"/>
              <w:jc w:val="center"/>
            </w:pPr>
            <w:r w:rsidRPr="00913056">
              <w:t>-0.0881</w:t>
            </w:r>
          </w:p>
        </w:tc>
        <w:tc>
          <w:tcPr>
            <w:tcW w:w="1080" w:type="dxa"/>
          </w:tcPr>
          <w:p w14:paraId="399CF3B2" w14:textId="72F02BBD" w:rsidR="006357E3" w:rsidRDefault="00913056" w:rsidP="006357E3">
            <w:pPr>
              <w:spacing w:after="112" w:line="259" w:lineRule="auto"/>
              <w:jc w:val="center"/>
            </w:pPr>
            <w:r w:rsidRPr="00913056">
              <w:t>0.114</w:t>
            </w:r>
            <w:r>
              <w:t>1</w:t>
            </w:r>
          </w:p>
        </w:tc>
        <w:tc>
          <w:tcPr>
            <w:tcW w:w="1080" w:type="dxa"/>
          </w:tcPr>
          <w:p w14:paraId="553DB8AC" w14:textId="77777777" w:rsidR="006357E3" w:rsidRDefault="006357E3" w:rsidP="006357E3">
            <w:pPr>
              <w:spacing w:after="112" w:line="259" w:lineRule="auto"/>
              <w:jc w:val="center"/>
            </w:pPr>
          </w:p>
        </w:tc>
        <w:tc>
          <w:tcPr>
            <w:tcW w:w="1223" w:type="dxa"/>
          </w:tcPr>
          <w:p w14:paraId="3BE2837D" w14:textId="2802B998" w:rsidR="006357E3" w:rsidRDefault="00913056" w:rsidP="006357E3">
            <w:pPr>
              <w:spacing w:after="112" w:line="259" w:lineRule="auto"/>
              <w:jc w:val="center"/>
            </w:pPr>
            <w:r>
              <w:t>0</w:t>
            </w:r>
            <w:r w:rsidRPr="00913056">
              <w:t>.4</w:t>
            </w:r>
            <w:r>
              <w:t>40</w:t>
            </w:r>
          </w:p>
        </w:tc>
      </w:tr>
      <w:tr w:rsidR="006357E3" w14:paraId="1BE1492F" w14:textId="77777777" w:rsidTr="006357E3">
        <w:tc>
          <w:tcPr>
            <w:tcW w:w="3325" w:type="dxa"/>
          </w:tcPr>
          <w:p w14:paraId="6B6E1B95" w14:textId="64194C5E" w:rsidR="006357E3" w:rsidRPr="006357E3" w:rsidRDefault="006357E3" w:rsidP="00A1091D">
            <w:pPr>
              <w:spacing w:after="112" w:line="259" w:lineRule="auto"/>
              <w:rPr>
                <w:i/>
                <w:iCs/>
              </w:rPr>
            </w:pPr>
            <w:r>
              <w:rPr>
                <w:i/>
                <w:iCs/>
              </w:rPr>
              <w:t>a</w:t>
            </w:r>
            <w:r w:rsidRPr="006357E3">
              <w:rPr>
                <w:i/>
                <w:iCs/>
              </w:rPr>
              <w:t>nnual</w:t>
            </w:r>
            <w:r>
              <w:rPr>
                <w:i/>
                <w:iCs/>
              </w:rPr>
              <w:t xml:space="preserve"> s</w:t>
            </w:r>
            <w:r w:rsidRPr="006357E3">
              <w:rPr>
                <w:i/>
                <w:iCs/>
              </w:rPr>
              <w:t xml:space="preserve">ex </w:t>
            </w:r>
            <w:r>
              <w:rPr>
                <w:i/>
                <w:iCs/>
              </w:rPr>
              <w:t>r</w:t>
            </w:r>
            <w:r w:rsidRPr="006357E3">
              <w:rPr>
                <w:i/>
                <w:iCs/>
              </w:rPr>
              <w:t>atio</w:t>
            </w:r>
          </w:p>
        </w:tc>
        <w:tc>
          <w:tcPr>
            <w:tcW w:w="1080" w:type="dxa"/>
          </w:tcPr>
          <w:p w14:paraId="7A25092E" w14:textId="60871CD0" w:rsidR="006357E3" w:rsidRDefault="006357E3" w:rsidP="006357E3">
            <w:pPr>
              <w:spacing w:after="112" w:line="259" w:lineRule="auto"/>
              <w:jc w:val="center"/>
            </w:pPr>
            <w:r w:rsidRPr="006357E3">
              <w:t>-</w:t>
            </w:r>
            <w:r w:rsidR="00913056" w:rsidRPr="00913056">
              <w:t>1.7541</w:t>
            </w:r>
          </w:p>
        </w:tc>
        <w:tc>
          <w:tcPr>
            <w:tcW w:w="1080" w:type="dxa"/>
          </w:tcPr>
          <w:p w14:paraId="79DE12D5" w14:textId="296811AD" w:rsidR="006357E3" w:rsidRDefault="00913056" w:rsidP="006357E3">
            <w:pPr>
              <w:spacing w:after="112" w:line="259" w:lineRule="auto"/>
              <w:jc w:val="center"/>
            </w:pPr>
            <w:r w:rsidRPr="00913056">
              <w:t>0.4890</w:t>
            </w:r>
          </w:p>
        </w:tc>
        <w:tc>
          <w:tcPr>
            <w:tcW w:w="1080" w:type="dxa"/>
          </w:tcPr>
          <w:p w14:paraId="57856F96" w14:textId="77777777" w:rsidR="006357E3" w:rsidRDefault="006357E3" w:rsidP="006357E3">
            <w:pPr>
              <w:spacing w:after="112" w:line="259" w:lineRule="auto"/>
              <w:jc w:val="center"/>
            </w:pPr>
          </w:p>
        </w:tc>
        <w:tc>
          <w:tcPr>
            <w:tcW w:w="1223" w:type="dxa"/>
          </w:tcPr>
          <w:p w14:paraId="3516B139" w14:textId="69E5ED27" w:rsidR="006357E3" w:rsidRPr="000D3C12" w:rsidRDefault="000D3C12" w:rsidP="006357E3">
            <w:pPr>
              <w:spacing w:after="112" w:line="259" w:lineRule="auto"/>
              <w:jc w:val="center"/>
              <w:rPr>
                <w:b/>
                <w:bCs/>
              </w:rPr>
            </w:pPr>
            <w:r w:rsidRPr="000D3C12">
              <w:rPr>
                <w:b/>
                <w:bCs/>
              </w:rPr>
              <w:t>&lt;0.001</w:t>
            </w:r>
          </w:p>
        </w:tc>
      </w:tr>
      <w:tr w:rsidR="006357E3" w14:paraId="2844EFF0" w14:textId="77777777" w:rsidTr="006357E3">
        <w:tc>
          <w:tcPr>
            <w:tcW w:w="3325" w:type="dxa"/>
            <w:tcBorders>
              <w:bottom w:val="single" w:sz="4" w:space="0" w:color="auto"/>
            </w:tcBorders>
          </w:tcPr>
          <w:p w14:paraId="2CC14307" w14:textId="694F88C2" w:rsidR="006357E3" w:rsidRDefault="006357E3" w:rsidP="00A1091D">
            <w:pPr>
              <w:spacing w:after="112" w:line="259" w:lineRule="auto"/>
            </w:pPr>
            <w:r w:rsidRPr="001B4DFA">
              <w:rPr>
                <w:i/>
              </w:rPr>
              <w:t>sex</w:t>
            </w:r>
            <w:r w:rsidRPr="001B4DFA">
              <w:t xml:space="preserve"> [</w:t>
            </w:r>
            <w:r>
              <w:t>M</w:t>
            </w:r>
            <w:r w:rsidRPr="001B4DFA">
              <w:t>ale]</w:t>
            </w:r>
            <w:r>
              <w:t xml:space="preserve"> * </w:t>
            </w:r>
            <w:r>
              <w:rPr>
                <w:i/>
              </w:rPr>
              <w:t>annual sex ratio</w:t>
            </w:r>
          </w:p>
        </w:tc>
        <w:tc>
          <w:tcPr>
            <w:tcW w:w="1080" w:type="dxa"/>
            <w:tcBorders>
              <w:bottom w:val="single" w:sz="4" w:space="0" w:color="auto"/>
            </w:tcBorders>
          </w:tcPr>
          <w:p w14:paraId="0D352ACE" w14:textId="7C7D06E6" w:rsidR="006357E3" w:rsidRDefault="00913056" w:rsidP="006357E3">
            <w:pPr>
              <w:spacing w:after="112" w:line="259" w:lineRule="auto"/>
              <w:jc w:val="center"/>
            </w:pPr>
            <w:r w:rsidRPr="00913056">
              <w:t>-0.6951</w:t>
            </w:r>
          </w:p>
        </w:tc>
        <w:tc>
          <w:tcPr>
            <w:tcW w:w="1080" w:type="dxa"/>
            <w:tcBorders>
              <w:bottom w:val="single" w:sz="4" w:space="0" w:color="auto"/>
            </w:tcBorders>
          </w:tcPr>
          <w:p w14:paraId="4BB7CA59" w14:textId="2FFAD6C7" w:rsidR="006357E3" w:rsidRDefault="00913056" w:rsidP="006357E3">
            <w:pPr>
              <w:spacing w:after="112" w:line="259" w:lineRule="auto"/>
              <w:jc w:val="center"/>
            </w:pPr>
            <w:r w:rsidRPr="00913056">
              <w:t>0.3490</w:t>
            </w:r>
          </w:p>
        </w:tc>
        <w:tc>
          <w:tcPr>
            <w:tcW w:w="1080" w:type="dxa"/>
            <w:tcBorders>
              <w:bottom w:val="single" w:sz="4" w:space="0" w:color="auto"/>
            </w:tcBorders>
          </w:tcPr>
          <w:p w14:paraId="64DA83EF" w14:textId="712A1F03" w:rsidR="006357E3" w:rsidRPr="000D3C12" w:rsidRDefault="006357E3" w:rsidP="006357E3">
            <w:pPr>
              <w:spacing w:after="112" w:line="259" w:lineRule="auto"/>
              <w:jc w:val="center"/>
              <w:rPr>
                <w:b/>
                <w:bCs/>
              </w:rPr>
            </w:pPr>
            <w:r w:rsidRPr="000D3C12">
              <w:rPr>
                <w:b/>
                <w:bCs/>
              </w:rPr>
              <w:t>0.040</w:t>
            </w:r>
          </w:p>
        </w:tc>
        <w:tc>
          <w:tcPr>
            <w:tcW w:w="1223" w:type="dxa"/>
            <w:tcBorders>
              <w:bottom w:val="single" w:sz="4" w:space="0" w:color="auto"/>
            </w:tcBorders>
          </w:tcPr>
          <w:p w14:paraId="2E044C3B" w14:textId="2F8562AF" w:rsidR="006357E3" w:rsidRPr="00913056" w:rsidRDefault="006357E3" w:rsidP="006357E3">
            <w:pPr>
              <w:spacing w:after="112" w:line="259" w:lineRule="auto"/>
              <w:jc w:val="center"/>
              <w:rPr>
                <w:b/>
                <w:bCs/>
              </w:rPr>
            </w:pPr>
            <w:r w:rsidRPr="00913056">
              <w:rPr>
                <w:b/>
                <w:bCs/>
              </w:rPr>
              <w:t>0.0</w:t>
            </w:r>
            <w:r w:rsidR="00913056" w:rsidRPr="00913056">
              <w:rPr>
                <w:b/>
                <w:bCs/>
              </w:rPr>
              <w:t>46</w:t>
            </w:r>
          </w:p>
        </w:tc>
      </w:tr>
      <w:tr w:rsidR="006357E3" w14:paraId="1F38CEF6" w14:textId="77777777" w:rsidTr="006357E3">
        <w:tc>
          <w:tcPr>
            <w:tcW w:w="3325" w:type="dxa"/>
            <w:tcBorders>
              <w:top w:val="single" w:sz="4" w:space="0" w:color="auto"/>
              <w:bottom w:val="single" w:sz="4" w:space="0" w:color="auto"/>
            </w:tcBorders>
            <w:shd w:val="clear" w:color="auto" w:fill="E7E6E6" w:themeFill="background2"/>
          </w:tcPr>
          <w:p w14:paraId="6E028698" w14:textId="5E4AC8E4" w:rsidR="006357E3" w:rsidRPr="006357E3" w:rsidRDefault="006357E3" w:rsidP="00A1091D">
            <w:pPr>
              <w:spacing w:after="112" w:line="259" w:lineRule="auto"/>
              <w:rPr>
                <w:b/>
                <w:bCs/>
                <w:iCs/>
              </w:rPr>
            </w:pPr>
            <w:r>
              <w:rPr>
                <w:b/>
                <w:bCs/>
                <w:iCs/>
              </w:rPr>
              <w:lastRenderedPageBreak/>
              <w:t>Random Effects</w:t>
            </w:r>
          </w:p>
        </w:tc>
        <w:tc>
          <w:tcPr>
            <w:tcW w:w="1080" w:type="dxa"/>
            <w:tcBorders>
              <w:top w:val="single" w:sz="4" w:space="0" w:color="auto"/>
              <w:bottom w:val="single" w:sz="4" w:space="0" w:color="auto"/>
            </w:tcBorders>
            <w:shd w:val="clear" w:color="auto" w:fill="E7E6E6" w:themeFill="background2"/>
          </w:tcPr>
          <w:p w14:paraId="71F260E3" w14:textId="54145995" w:rsidR="006357E3" w:rsidRPr="006357E3" w:rsidRDefault="006357E3" w:rsidP="006357E3">
            <w:pPr>
              <w:jc w:val="center"/>
              <w:rPr>
                <w:b/>
                <w:bCs/>
                <w:vertAlign w:val="superscript"/>
              </w:rPr>
            </w:pPr>
            <w:r w:rsidRPr="00CE5D81">
              <w:rPr>
                <w:rFonts w:ascii="Roboto" w:hAnsi="Roboto"/>
                <w:b/>
                <w:bCs/>
                <w:color w:val="202124"/>
                <w:sz w:val="21"/>
                <w:szCs w:val="21"/>
                <w:highlight w:val="lightGray"/>
                <w:shd w:val="clear" w:color="auto" w:fill="FFFFFF"/>
              </w:rPr>
              <w:t>σ</w:t>
            </w:r>
            <w:r w:rsidRPr="00CE5D81">
              <w:rPr>
                <w:rFonts w:ascii="Roboto" w:hAnsi="Roboto"/>
                <w:b/>
                <w:bCs/>
                <w:color w:val="202124"/>
                <w:sz w:val="21"/>
                <w:szCs w:val="21"/>
                <w:highlight w:val="lightGray"/>
                <w:shd w:val="clear" w:color="auto" w:fill="FFFFFF"/>
                <w:vertAlign w:val="superscript"/>
              </w:rPr>
              <w:t>2</w:t>
            </w:r>
          </w:p>
        </w:tc>
        <w:tc>
          <w:tcPr>
            <w:tcW w:w="1080" w:type="dxa"/>
            <w:tcBorders>
              <w:top w:val="single" w:sz="4" w:space="0" w:color="auto"/>
              <w:bottom w:val="single" w:sz="4" w:space="0" w:color="auto"/>
            </w:tcBorders>
            <w:shd w:val="clear" w:color="auto" w:fill="E7E6E6" w:themeFill="background2"/>
          </w:tcPr>
          <w:p w14:paraId="7A7BE56A" w14:textId="37911661" w:rsidR="006357E3" w:rsidRPr="006357E3" w:rsidRDefault="006357E3" w:rsidP="006357E3">
            <w:pPr>
              <w:spacing w:after="112" w:line="259" w:lineRule="auto"/>
              <w:jc w:val="center"/>
              <w:rPr>
                <w:b/>
                <w:bCs/>
              </w:rPr>
            </w:pPr>
            <w:proofErr w:type="spellStart"/>
            <w:r w:rsidRPr="006357E3">
              <w:rPr>
                <w:b/>
                <w:bCs/>
              </w:rPr>
              <w:t>s.d.</w:t>
            </w:r>
            <w:proofErr w:type="spellEnd"/>
          </w:p>
        </w:tc>
        <w:tc>
          <w:tcPr>
            <w:tcW w:w="1080" w:type="dxa"/>
            <w:tcBorders>
              <w:top w:val="single" w:sz="4" w:space="0" w:color="auto"/>
              <w:bottom w:val="single" w:sz="4" w:space="0" w:color="auto"/>
            </w:tcBorders>
            <w:shd w:val="clear" w:color="auto" w:fill="E7E6E6" w:themeFill="background2"/>
          </w:tcPr>
          <w:p w14:paraId="7E1D0492" w14:textId="77777777" w:rsidR="006357E3" w:rsidRDefault="006357E3" w:rsidP="006357E3">
            <w:pPr>
              <w:spacing w:after="112" w:line="259" w:lineRule="auto"/>
              <w:jc w:val="center"/>
            </w:pPr>
          </w:p>
        </w:tc>
        <w:tc>
          <w:tcPr>
            <w:tcW w:w="1223" w:type="dxa"/>
            <w:tcBorders>
              <w:top w:val="single" w:sz="4" w:space="0" w:color="auto"/>
              <w:bottom w:val="single" w:sz="4" w:space="0" w:color="auto"/>
            </w:tcBorders>
            <w:shd w:val="clear" w:color="auto" w:fill="E7E6E6" w:themeFill="background2"/>
          </w:tcPr>
          <w:p w14:paraId="3A4558FD" w14:textId="77777777" w:rsidR="006357E3" w:rsidRDefault="006357E3" w:rsidP="006357E3">
            <w:pPr>
              <w:spacing w:after="112" w:line="259" w:lineRule="auto"/>
              <w:jc w:val="center"/>
            </w:pPr>
          </w:p>
        </w:tc>
      </w:tr>
      <w:tr w:rsidR="006357E3" w14:paraId="4D407A1C" w14:textId="77777777" w:rsidTr="006357E3">
        <w:tc>
          <w:tcPr>
            <w:tcW w:w="3325" w:type="dxa"/>
            <w:tcBorders>
              <w:top w:val="single" w:sz="4" w:space="0" w:color="auto"/>
            </w:tcBorders>
          </w:tcPr>
          <w:p w14:paraId="4F56E9B8" w14:textId="6DB27B20" w:rsidR="006357E3" w:rsidRPr="001B4DFA" w:rsidRDefault="006357E3" w:rsidP="00A1091D">
            <w:pPr>
              <w:spacing w:after="112" w:line="259" w:lineRule="auto"/>
              <w:rPr>
                <w:i/>
              </w:rPr>
            </w:pPr>
            <w:r>
              <w:rPr>
                <w:i/>
              </w:rPr>
              <w:t>Year</w:t>
            </w:r>
          </w:p>
        </w:tc>
        <w:tc>
          <w:tcPr>
            <w:tcW w:w="1080" w:type="dxa"/>
            <w:tcBorders>
              <w:top w:val="single" w:sz="4" w:space="0" w:color="auto"/>
            </w:tcBorders>
          </w:tcPr>
          <w:p w14:paraId="5451216B" w14:textId="2FF6200E" w:rsidR="006357E3" w:rsidRDefault="00913056" w:rsidP="006357E3">
            <w:pPr>
              <w:spacing w:after="112" w:line="259" w:lineRule="auto"/>
              <w:jc w:val="center"/>
            </w:pPr>
            <w:r w:rsidRPr="00913056">
              <w:t>0.0734</w:t>
            </w:r>
          </w:p>
        </w:tc>
        <w:tc>
          <w:tcPr>
            <w:tcW w:w="1080" w:type="dxa"/>
            <w:tcBorders>
              <w:top w:val="single" w:sz="4" w:space="0" w:color="auto"/>
            </w:tcBorders>
          </w:tcPr>
          <w:p w14:paraId="477BDD16" w14:textId="6BEC4091" w:rsidR="006357E3" w:rsidRDefault="000D3C12" w:rsidP="006357E3">
            <w:pPr>
              <w:spacing w:after="112" w:line="259" w:lineRule="auto"/>
              <w:jc w:val="center"/>
            </w:pPr>
            <w:r w:rsidRPr="000D3C12">
              <w:t>0.2</w:t>
            </w:r>
            <w:r w:rsidR="00913056">
              <w:t>710</w:t>
            </w:r>
          </w:p>
        </w:tc>
        <w:tc>
          <w:tcPr>
            <w:tcW w:w="1080" w:type="dxa"/>
            <w:tcBorders>
              <w:top w:val="single" w:sz="4" w:space="0" w:color="auto"/>
            </w:tcBorders>
          </w:tcPr>
          <w:p w14:paraId="75DD7F50" w14:textId="77777777" w:rsidR="006357E3" w:rsidRDefault="006357E3" w:rsidP="006357E3">
            <w:pPr>
              <w:spacing w:after="112" w:line="259" w:lineRule="auto"/>
              <w:jc w:val="center"/>
            </w:pPr>
          </w:p>
        </w:tc>
        <w:tc>
          <w:tcPr>
            <w:tcW w:w="1223" w:type="dxa"/>
            <w:tcBorders>
              <w:top w:val="single" w:sz="4" w:space="0" w:color="auto"/>
            </w:tcBorders>
          </w:tcPr>
          <w:p w14:paraId="4D6A1699" w14:textId="77777777" w:rsidR="006357E3" w:rsidRDefault="006357E3" w:rsidP="006357E3">
            <w:pPr>
              <w:spacing w:after="112" w:line="259" w:lineRule="auto"/>
              <w:jc w:val="center"/>
            </w:pPr>
          </w:p>
        </w:tc>
      </w:tr>
      <w:tr w:rsidR="006357E3" w14:paraId="74ABD473" w14:textId="77777777" w:rsidTr="006357E3">
        <w:tc>
          <w:tcPr>
            <w:tcW w:w="3325" w:type="dxa"/>
            <w:tcBorders>
              <w:bottom w:val="single" w:sz="4" w:space="0" w:color="auto"/>
            </w:tcBorders>
          </w:tcPr>
          <w:p w14:paraId="4D289853" w14:textId="6871B681" w:rsidR="006357E3" w:rsidRPr="001B4DFA" w:rsidRDefault="006357E3" w:rsidP="00A1091D">
            <w:pPr>
              <w:spacing w:after="112" w:line="259" w:lineRule="auto"/>
              <w:rPr>
                <w:i/>
              </w:rPr>
            </w:pPr>
            <w:r>
              <w:rPr>
                <w:i/>
              </w:rPr>
              <w:t>Release Group</w:t>
            </w:r>
          </w:p>
        </w:tc>
        <w:tc>
          <w:tcPr>
            <w:tcW w:w="1080" w:type="dxa"/>
            <w:tcBorders>
              <w:bottom w:val="single" w:sz="4" w:space="0" w:color="auto"/>
            </w:tcBorders>
          </w:tcPr>
          <w:p w14:paraId="296895C6" w14:textId="5F5DDCC0" w:rsidR="006357E3" w:rsidRDefault="00913056" w:rsidP="006357E3">
            <w:pPr>
              <w:spacing w:after="112" w:line="259" w:lineRule="auto"/>
              <w:jc w:val="center"/>
            </w:pPr>
            <w:r w:rsidRPr="00913056">
              <w:t>0.0944</w:t>
            </w:r>
          </w:p>
        </w:tc>
        <w:tc>
          <w:tcPr>
            <w:tcW w:w="1080" w:type="dxa"/>
            <w:tcBorders>
              <w:bottom w:val="single" w:sz="4" w:space="0" w:color="auto"/>
            </w:tcBorders>
          </w:tcPr>
          <w:p w14:paraId="2C469CCE" w14:textId="43ED8B21" w:rsidR="006357E3" w:rsidRDefault="000D3C12" w:rsidP="006357E3">
            <w:pPr>
              <w:spacing w:after="112" w:line="259" w:lineRule="auto"/>
              <w:jc w:val="center"/>
            </w:pPr>
            <w:r w:rsidRPr="000D3C12">
              <w:t>0.3</w:t>
            </w:r>
            <w:r w:rsidR="00913056">
              <w:t>074</w:t>
            </w:r>
          </w:p>
        </w:tc>
        <w:tc>
          <w:tcPr>
            <w:tcW w:w="1080" w:type="dxa"/>
            <w:tcBorders>
              <w:bottom w:val="single" w:sz="4" w:space="0" w:color="auto"/>
            </w:tcBorders>
          </w:tcPr>
          <w:p w14:paraId="2BFA5671" w14:textId="77777777" w:rsidR="006357E3" w:rsidRDefault="006357E3" w:rsidP="006357E3">
            <w:pPr>
              <w:spacing w:after="112" w:line="259" w:lineRule="auto"/>
              <w:jc w:val="center"/>
            </w:pPr>
          </w:p>
        </w:tc>
        <w:tc>
          <w:tcPr>
            <w:tcW w:w="1223" w:type="dxa"/>
            <w:tcBorders>
              <w:bottom w:val="single" w:sz="4" w:space="0" w:color="auto"/>
            </w:tcBorders>
          </w:tcPr>
          <w:p w14:paraId="3DD2EB18" w14:textId="77777777" w:rsidR="006357E3" w:rsidRDefault="006357E3" w:rsidP="006357E3">
            <w:pPr>
              <w:spacing w:after="112" w:line="259" w:lineRule="auto"/>
              <w:jc w:val="center"/>
            </w:pPr>
          </w:p>
        </w:tc>
      </w:tr>
    </w:tbl>
    <w:p w14:paraId="484EB3D1" w14:textId="77777777" w:rsidR="006357E3" w:rsidRPr="00132F26" w:rsidRDefault="006357E3" w:rsidP="00A1091D">
      <w:pPr>
        <w:spacing w:after="112" w:line="259" w:lineRule="auto"/>
      </w:pPr>
    </w:p>
    <w:p w14:paraId="06BA4C6B" w14:textId="77777777" w:rsidR="00A91DE2" w:rsidRPr="00926F31" w:rsidRDefault="00656A5C">
      <w:pPr>
        <w:spacing w:line="259" w:lineRule="auto"/>
        <w:rPr>
          <w:highlight w:val="yellow"/>
        </w:rPr>
      </w:pPr>
      <w:r w:rsidRPr="00926F31">
        <w:rPr>
          <w:rFonts w:ascii="Calibri" w:eastAsia="Calibri" w:hAnsi="Calibri" w:cs="Calibri"/>
          <w:sz w:val="22"/>
          <w:highlight w:val="yellow"/>
        </w:rPr>
        <w:t xml:space="preserve"> </w:t>
      </w:r>
    </w:p>
    <w:p w14:paraId="34125DD1" w14:textId="77777777" w:rsidR="00A91DE2" w:rsidRPr="00926F31" w:rsidRDefault="00656A5C">
      <w:pPr>
        <w:pStyle w:val="Heading1"/>
        <w:ind w:left="-5"/>
        <w:rPr>
          <w:highlight w:val="yellow"/>
        </w:rPr>
      </w:pPr>
      <w:commentRangeStart w:id="130"/>
      <w:commentRangeStart w:id="131"/>
      <w:r w:rsidRPr="00926F31">
        <w:rPr>
          <w:sz w:val="24"/>
          <w:highlight w:val="yellow"/>
        </w:rPr>
        <w:t>D</w:t>
      </w:r>
      <w:r w:rsidRPr="00926F31">
        <w:rPr>
          <w:highlight w:val="yellow"/>
        </w:rPr>
        <w:t>ISCUSSION</w:t>
      </w:r>
      <w:commentRangeEnd w:id="130"/>
      <w:r w:rsidR="009F6EAD">
        <w:rPr>
          <w:rStyle w:val="CommentReference"/>
        </w:rPr>
        <w:commentReference w:id="130"/>
      </w:r>
      <w:commentRangeEnd w:id="131"/>
      <w:r w:rsidR="00847A35">
        <w:rPr>
          <w:rStyle w:val="CommentReference"/>
        </w:rPr>
        <w:commentReference w:id="131"/>
      </w:r>
      <w:r w:rsidRPr="00926F31">
        <w:rPr>
          <w:sz w:val="24"/>
          <w:highlight w:val="yellow"/>
        </w:rPr>
        <w:t xml:space="preserve"> </w:t>
      </w:r>
    </w:p>
    <w:p w14:paraId="7D4104E5" w14:textId="48D4EED8" w:rsidR="007266BD" w:rsidRPr="007266BD" w:rsidRDefault="00166E27" w:rsidP="007266BD">
      <w:pPr>
        <w:spacing w:after="115" w:line="259" w:lineRule="auto"/>
        <w:ind w:left="-5" w:right="53"/>
        <w:rPr>
          <w:b/>
          <w:bCs/>
        </w:rPr>
      </w:pPr>
      <w:r w:rsidRPr="007266BD">
        <w:rPr>
          <w:b/>
          <w:bCs/>
        </w:rPr>
        <w:t>Predictors of fitness</w:t>
      </w:r>
      <w:r w:rsidR="00886DD9" w:rsidRPr="007266BD">
        <w:rPr>
          <w:b/>
          <w:bCs/>
        </w:rPr>
        <w:t xml:space="preserve"> </w:t>
      </w:r>
      <w:commentRangeStart w:id="132"/>
      <w:r w:rsidR="00886DD9" w:rsidRPr="007266BD">
        <w:rPr>
          <w:b/>
          <w:bCs/>
        </w:rPr>
        <w:t>discussion</w:t>
      </w:r>
      <w:commentRangeEnd w:id="132"/>
      <w:r w:rsidRPr="007266BD">
        <w:rPr>
          <w:rStyle w:val="CommentReference"/>
          <w:b/>
          <w:bCs/>
          <w:color w:val="000000"/>
        </w:rPr>
        <w:commentReference w:id="132"/>
      </w:r>
      <w:r w:rsidR="00886DD9" w:rsidRPr="007266BD">
        <w:rPr>
          <w:b/>
          <w:bCs/>
        </w:rPr>
        <w:t xml:space="preserve"> points</w:t>
      </w:r>
    </w:p>
    <w:p w14:paraId="027FDF1F" w14:textId="5B04281D" w:rsidR="007266BD" w:rsidRDefault="007266BD" w:rsidP="007266BD">
      <w:pPr>
        <w:pStyle w:val="ListParagraph"/>
        <w:numPr>
          <w:ilvl w:val="0"/>
          <w:numId w:val="13"/>
        </w:numPr>
        <w:spacing w:after="115" w:line="259" w:lineRule="auto"/>
        <w:ind w:right="53"/>
      </w:pPr>
      <w:r>
        <w:t>Location</w:t>
      </w:r>
    </w:p>
    <w:p w14:paraId="4983B49B" w14:textId="300D18C8" w:rsidR="007266BD" w:rsidRDefault="007266BD" w:rsidP="007266BD">
      <w:pPr>
        <w:pStyle w:val="ListParagraph"/>
        <w:numPr>
          <w:ilvl w:val="1"/>
          <w:numId w:val="13"/>
        </w:numPr>
        <w:spacing w:after="115" w:line="259" w:lineRule="auto"/>
        <w:ind w:right="53"/>
      </w:pPr>
      <w:r>
        <w:t xml:space="preserve">Identifying the effect of release location on fitness is a primary objective, but the release strategy employed by USACE precludes us from drawing any conclusions about release location, and to a lesser extent, release day, because </w:t>
      </w:r>
      <w:proofErr w:type="gramStart"/>
      <w:r>
        <w:t>releases</w:t>
      </w:r>
      <w:proofErr w:type="gramEnd"/>
      <w:r>
        <w:t xml:space="preserve"> locations are not spread across time. Our analyses can tolerate some heterogeneity in predictors or moderate collinearity among predictors, but the case with location is too extreme. </w:t>
      </w:r>
    </w:p>
    <w:p w14:paraId="017C7AC4" w14:textId="77EBECC7" w:rsidR="00482940" w:rsidRDefault="00482940" w:rsidP="007266BD">
      <w:pPr>
        <w:pStyle w:val="ListParagraph"/>
        <w:numPr>
          <w:ilvl w:val="1"/>
          <w:numId w:val="13"/>
        </w:numPr>
        <w:spacing w:after="115" w:line="259" w:lineRule="auto"/>
        <w:ind w:right="53"/>
      </w:pPr>
      <w:r>
        <w:t xml:space="preserve">Collinearity between variables within years in the mixed model will still produce problems, even if the apparent collinearity disappears when data are pooled across years. However, none of the variables that are collinear with location are included in the final mixed model, so there is little reason to believe experimental design issues related to location produce type I error or unstable parameter estimates </w:t>
      </w:r>
      <w:r w:rsidR="001F4285">
        <w:t xml:space="preserve">for the significant predictors retained </w:t>
      </w:r>
      <w:r>
        <w:t xml:space="preserve">in the </w:t>
      </w:r>
      <w:r w:rsidR="0094375F">
        <w:t xml:space="preserve">final </w:t>
      </w:r>
      <w:r>
        <w:t xml:space="preserve">mixed model. </w:t>
      </w:r>
    </w:p>
    <w:p w14:paraId="52924532" w14:textId="4508ED2E" w:rsidR="007266BD" w:rsidRDefault="007266BD" w:rsidP="007266BD">
      <w:pPr>
        <w:pStyle w:val="ListParagraph"/>
        <w:numPr>
          <w:ilvl w:val="0"/>
          <w:numId w:val="13"/>
        </w:numPr>
        <w:spacing w:after="115" w:line="259" w:lineRule="auto"/>
        <w:ind w:right="53"/>
      </w:pPr>
      <w:r>
        <w:t>Annual GLMs</w:t>
      </w:r>
    </w:p>
    <w:p w14:paraId="488034BD" w14:textId="791A6562" w:rsidR="007266BD" w:rsidRDefault="007266BD" w:rsidP="007266BD">
      <w:pPr>
        <w:pStyle w:val="ListParagraph"/>
        <w:numPr>
          <w:ilvl w:val="1"/>
          <w:numId w:val="13"/>
        </w:numPr>
        <w:spacing w:after="115" w:line="259" w:lineRule="auto"/>
        <w:ind w:right="53"/>
      </w:pPr>
      <w:r>
        <w:t xml:space="preserve">Statistical power to detect significant relationships between predictors and TLF is limited in the GLMs, there are multiple predictors in each year, and we conduct many independent model selection / </w:t>
      </w:r>
      <w:proofErr w:type="gramStart"/>
      <w:r>
        <w:t>hypothesis</w:t>
      </w:r>
      <w:proofErr w:type="gramEnd"/>
      <w:r>
        <w:t xml:space="preserve"> testing procedures when we separate the data out into separate years. </w:t>
      </w:r>
      <w:proofErr w:type="gramStart"/>
      <w:r>
        <w:t>As a consequence</w:t>
      </w:r>
      <w:proofErr w:type="gramEnd"/>
      <w:r>
        <w:t>, our results are subject to a multiple comparisons problem that we are not able to fully address and spurious associations between predictors and TLF are possible</w:t>
      </w:r>
      <w:r w:rsidR="00482940">
        <w:t xml:space="preserve"> (a lot of effects are only marginally significant)</w:t>
      </w:r>
      <w:r>
        <w:t xml:space="preserve">. </w:t>
      </w:r>
      <w:proofErr w:type="gramStart"/>
      <w:r>
        <w:t>Therefore</w:t>
      </w:r>
      <w:proofErr w:type="gramEnd"/>
      <w:r>
        <w:t xml:space="preserve"> the significance of predictors within each year should be approached with caution. </w:t>
      </w:r>
      <w:proofErr w:type="gramStart"/>
      <w:r>
        <w:t>Instead</w:t>
      </w:r>
      <w:proofErr w:type="gramEnd"/>
      <w:r>
        <w:t xml:space="preserve"> we should attempt to identify consistent patterns across years or rely on the mixed modeling results. </w:t>
      </w:r>
      <w:commentRangeStart w:id="133"/>
      <w:r>
        <w:t xml:space="preserve">Some patterns within the annual GLMs are described below. </w:t>
      </w:r>
      <w:commentRangeEnd w:id="133"/>
      <w:r>
        <w:rPr>
          <w:rStyle w:val="CommentReference"/>
        </w:rPr>
        <w:commentReference w:id="133"/>
      </w:r>
    </w:p>
    <w:p w14:paraId="1FD076A6" w14:textId="5079FCEE" w:rsidR="007266BD" w:rsidRDefault="007266BD" w:rsidP="007266BD">
      <w:pPr>
        <w:pStyle w:val="ListParagraph"/>
        <w:numPr>
          <w:ilvl w:val="2"/>
          <w:numId w:val="13"/>
        </w:numPr>
        <w:spacing w:after="115" w:line="259" w:lineRule="auto"/>
        <w:ind w:right="53"/>
      </w:pPr>
      <w:r>
        <w:t xml:space="preserve">Density: </w:t>
      </w:r>
      <w:r w:rsidRPr="007266BD">
        <w:t xml:space="preserve">Release group density has a significant effect (Wald test p &lt; 0.05) and/or improves the fit the data (LRT p &lt; 0.05) in 4 of the 5 annual GLMs. </w:t>
      </w:r>
      <w:r>
        <w:t xml:space="preserve">While it can be challenging to detect because different release years employ different ranges of release group densities and the estimated effect </w:t>
      </w:r>
      <w:r w:rsidR="00482940">
        <w:t xml:space="preserve">over the within year levels of density </w:t>
      </w:r>
      <w:r>
        <w:t xml:space="preserve">varies across years, there is possibly some consensus in the effect of release group density on TLF. </w:t>
      </w:r>
      <w:r w:rsidRPr="007266BD">
        <w:t xml:space="preserve">When averaged across both males and females, density appears to improve TLF up to an optimum value somewhere above 75, then it declines. However, females and males demonstrate different fitness </w:t>
      </w:r>
      <w:r w:rsidRPr="007266BD">
        <w:lastRenderedPageBreak/>
        <w:t>relationships with density.</w:t>
      </w:r>
      <w:r>
        <w:t xml:space="preserve"> </w:t>
      </w:r>
      <w:r w:rsidR="001F4285">
        <w:t>The effect is not significant when data are combined across years in the mixed model.</w:t>
      </w:r>
    </w:p>
    <w:p w14:paraId="19C7F0AF" w14:textId="6EF9E1F4" w:rsidR="007266BD" w:rsidRDefault="007266BD" w:rsidP="007266BD">
      <w:pPr>
        <w:pStyle w:val="ListParagraph"/>
        <w:numPr>
          <w:ilvl w:val="2"/>
          <w:numId w:val="13"/>
        </w:numPr>
        <w:spacing w:after="115" w:line="259" w:lineRule="auto"/>
        <w:ind w:right="53"/>
      </w:pPr>
      <w:r>
        <w:t xml:space="preserve">Release day: A later release day is associated with increased TLF in 3 of the 5 annual GLMs. </w:t>
      </w:r>
      <w:proofErr w:type="gramStart"/>
      <w:r>
        <w:t>However</w:t>
      </w:r>
      <w:proofErr w:type="gramEnd"/>
      <w:r>
        <w:t xml:space="preserve"> the consistent confounding of release day and location precludes us from drawing any strong conclusions here. Release day does not appear to have a consistent effect in the mixed model that combines data across all years</w:t>
      </w:r>
    </w:p>
    <w:p w14:paraId="035E2E61" w14:textId="32953E72" w:rsidR="007266BD" w:rsidRDefault="007266BD" w:rsidP="007266BD">
      <w:pPr>
        <w:pStyle w:val="ListParagraph"/>
        <w:numPr>
          <w:ilvl w:val="2"/>
          <w:numId w:val="13"/>
        </w:numPr>
        <w:spacing w:after="115" w:line="259" w:lineRule="auto"/>
        <w:ind w:right="53"/>
      </w:pPr>
      <w:r>
        <w:t xml:space="preserve">Release group sex ratio: Sex ratio at the level of release group is a significant predictor in 2 of 5 years. </w:t>
      </w:r>
      <w:proofErr w:type="gramStart"/>
      <w:r>
        <w:t>Similar to</w:t>
      </w:r>
      <w:proofErr w:type="gramEnd"/>
      <w:r>
        <w:t xml:space="preserve"> our findings on the effect of release group density, inconsistency among the parameter estimates in the different years may be driven by the different ranges of release group sex ratios employed from year to year. Taken together, the two years with significant predicted effects of release group density</w:t>
      </w:r>
      <w:r w:rsidR="00FA0D39">
        <w:t xml:space="preserve"> comport</w:t>
      </w:r>
      <w:r>
        <w:t xml:space="preserve"> with biological expectations: extreme sex ratios of individual release groups </w:t>
      </w:r>
      <w:r w:rsidR="000265B5">
        <w:t xml:space="preserve">(&gt; ~ 2 / &lt; ~ 0.5) </w:t>
      </w:r>
      <w:r>
        <w:t>are associated with reduced</w:t>
      </w:r>
      <w:r w:rsidR="000265B5">
        <w:t xml:space="preserve"> TLF</w:t>
      </w:r>
      <w:r>
        <w:t>.</w:t>
      </w:r>
      <w:r w:rsidR="00FA0D39">
        <w:t xml:space="preserve"> Release group sex ratio does not have a significant effect in the mixed model when data is combined across all years. </w:t>
      </w:r>
    </w:p>
    <w:p w14:paraId="6CC36A5F" w14:textId="1C6C74BF" w:rsidR="00FA0D39" w:rsidRDefault="00FA0D39" w:rsidP="00FA0D39">
      <w:pPr>
        <w:pStyle w:val="ListParagraph"/>
        <w:numPr>
          <w:ilvl w:val="0"/>
          <w:numId w:val="13"/>
        </w:numPr>
        <w:spacing w:after="115" w:line="259" w:lineRule="auto"/>
        <w:ind w:right="53"/>
      </w:pPr>
      <w:r>
        <w:t>GLMM (probably prioritize these results over annual GLMs)</w:t>
      </w:r>
    </w:p>
    <w:p w14:paraId="093ADCAA" w14:textId="192BB23F" w:rsidR="00FA0D39" w:rsidRDefault="00FA0D39" w:rsidP="00FA0D39">
      <w:pPr>
        <w:pStyle w:val="ListParagraph"/>
        <w:numPr>
          <w:ilvl w:val="1"/>
          <w:numId w:val="13"/>
        </w:numPr>
        <w:spacing w:after="115" w:line="259" w:lineRule="auto"/>
        <w:ind w:right="53"/>
      </w:pPr>
      <w:r>
        <w:t>Sex * Annual Sex Ratio Interaction</w:t>
      </w:r>
    </w:p>
    <w:p w14:paraId="3C61CFB6" w14:textId="1BA426B9" w:rsidR="00FA0D39" w:rsidRDefault="00FA0D39" w:rsidP="00FA0D39">
      <w:pPr>
        <w:pStyle w:val="ListParagraph"/>
        <w:numPr>
          <w:ilvl w:val="2"/>
          <w:numId w:val="13"/>
        </w:numPr>
        <w:spacing w:after="115" w:line="259" w:lineRule="auto"/>
        <w:ind w:right="53"/>
      </w:pPr>
      <w:r>
        <w:t>Many results point to an effect of sex ratios on TLF among salmon outplanted or reintroduced above Detroit Dam</w:t>
      </w:r>
      <w:r w:rsidR="00046575">
        <w:t xml:space="preserve"> from 2011 to 2015</w:t>
      </w:r>
      <w:r>
        <w:t>. Overall cohort replacement rates are often well below the sex specific CRRs, and this is strongest in years where the sex ratio is particularly skewed. Mean TLF is also strongly correlated with the strength of the departure from a balanced sex ratio and sex specific differences in mean TLF between sexes are consistent with the direction of the sex bias. We subjected this relationship to hypothesis testing in the GLMM.</w:t>
      </w:r>
    </w:p>
    <w:p w14:paraId="1CA71633" w14:textId="07B8B5B0" w:rsidR="00FA0D39" w:rsidRDefault="00FA0D39" w:rsidP="00FA0D39">
      <w:pPr>
        <w:pStyle w:val="ListParagraph"/>
        <w:numPr>
          <w:ilvl w:val="2"/>
          <w:numId w:val="13"/>
        </w:numPr>
        <w:spacing w:line="240" w:lineRule="auto"/>
      </w:pPr>
      <w:r>
        <w:t xml:space="preserve">The GLMM estimates that the effect of annual sex ratio is strong and significant. The strongest bias in sex ratio among salmon outplanted or reintroduced above the dam was in 2014. There were </w:t>
      </w:r>
      <w:proofErr w:type="gramStart"/>
      <w:r>
        <w:t>1.95 fold</w:t>
      </w:r>
      <w:proofErr w:type="gramEnd"/>
      <w:r>
        <w:t xml:space="preserve"> more males than females</w:t>
      </w:r>
      <w:r w:rsidR="00482940">
        <w:t xml:space="preserve"> in this year</w:t>
      </w:r>
      <w:r>
        <w:t xml:space="preserve">. This level of male bias in sex ratio is estimated by the GLMM to reduce TLF to 31% and 19% of the TLF at a </w:t>
      </w:r>
      <w:r w:rsidR="00000D4D">
        <w:t xml:space="preserve">perfectly </w:t>
      </w:r>
      <w:r>
        <w:t xml:space="preserve">balanced sex ratio for females and males, respectively. </w:t>
      </w:r>
      <w:r w:rsidR="00482940">
        <w:t>This modeling result suggests that fitness could be substantially improved if efforts are made to balance sex ratios</w:t>
      </w:r>
      <w:r w:rsidR="00000D4D">
        <w:t>.</w:t>
      </w:r>
    </w:p>
    <w:p w14:paraId="792F5354" w14:textId="2CE8EFC7" w:rsidR="00000D4D" w:rsidRDefault="00000D4D" w:rsidP="00FA0D39">
      <w:pPr>
        <w:pStyle w:val="ListParagraph"/>
        <w:numPr>
          <w:ilvl w:val="2"/>
          <w:numId w:val="13"/>
        </w:numPr>
        <w:spacing w:line="240" w:lineRule="auto"/>
      </w:pPr>
      <w:r>
        <w:t xml:space="preserve">Our results are only useful over the range of predictors used to train the model. Therefore, while it is tempting to suggest that female biased sex ratios will increase fitness when looking at the model fit, I think it is best to provide a more conservative suggestion: strongly biased sex ratios, like the one used in 2014, should be avoided.  </w:t>
      </w:r>
    </w:p>
    <w:p w14:paraId="1B06A3F4" w14:textId="6AA65A5E" w:rsidR="00FA0D39" w:rsidRDefault="00FA0D39" w:rsidP="00FA0D39">
      <w:pPr>
        <w:pStyle w:val="ListParagraph"/>
        <w:numPr>
          <w:ilvl w:val="2"/>
          <w:numId w:val="13"/>
        </w:numPr>
        <w:spacing w:line="240" w:lineRule="auto"/>
      </w:pPr>
      <w:commentRangeStart w:id="134"/>
      <w:commentRangeStart w:id="135"/>
      <w:r>
        <w:t xml:space="preserve">Interestingly, while the GLMM was fit using data from only salmon outplanted or reintroduced above Detroit Dam, we can evaluate the accuracy of our predictions using (somewhat) independent data: the </w:t>
      </w:r>
      <w:r w:rsidR="00B67EEE">
        <w:t>fitness</w:t>
      </w:r>
      <w:r>
        <w:t xml:space="preserve"> of NOR salmon reintroduced below Big Cliff</w:t>
      </w:r>
      <w:r w:rsidR="00482940">
        <w:t xml:space="preserve"> Dam</w:t>
      </w:r>
      <w:r>
        <w:t xml:space="preserve">. A similar </w:t>
      </w:r>
      <w:r>
        <w:lastRenderedPageBreak/>
        <w:t xml:space="preserve">effect of annual sex ratio can also be observed among salmon reintroduced below the dam. </w:t>
      </w:r>
      <w:r w:rsidR="00482940">
        <w:t xml:space="preserve">As sex ratio </w:t>
      </w:r>
      <w:r w:rsidR="00B67EEE">
        <w:t>become more male biased</w:t>
      </w:r>
      <w:r w:rsidR="00482940">
        <w:t xml:space="preserve">, </w:t>
      </w:r>
      <w:r w:rsidR="00B67EEE">
        <w:t>fitness</w:t>
      </w:r>
      <w:r w:rsidR="00482940">
        <w:t xml:space="preserve"> is reduced. </w:t>
      </w:r>
      <w:r>
        <w:t xml:space="preserve">When evaluated with a simple GLM, this relationship appears to be significant (see effect plot of GLM for TLF of salmon below Big Cliff below, likelihood ratio test for annual sex ratio p-value = </w:t>
      </w:r>
      <w:r w:rsidR="00B67EEE">
        <w:t>1.7e-5</w:t>
      </w:r>
      <w:r>
        <w:t>)</w:t>
      </w:r>
      <w:r w:rsidR="00482940">
        <w:t xml:space="preserve">, although it is smaller (beta = </w:t>
      </w:r>
      <w:r w:rsidR="00B67EEE" w:rsidRPr="00B67EEE">
        <w:t>-1.0</w:t>
      </w:r>
      <w:r w:rsidR="00B67EEE">
        <w:t>3</w:t>
      </w:r>
      <w:r w:rsidR="00482940">
        <w:t xml:space="preserve"> </w:t>
      </w:r>
      <w:r w:rsidR="00482940" w:rsidRPr="00FC757D">
        <w:t>±</w:t>
      </w:r>
      <w:r w:rsidR="00482940">
        <w:t xml:space="preserve"> </w:t>
      </w:r>
      <w:r w:rsidR="00482940" w:rsidRPr="00482940">
        <w:t>0.2</w:t>
      </w:r>
      <w:r w:rsidR="00B67EEE">
        <w:t>4</w:t>
      </w:r>
      <w:r w:rsidR="00482940">
        <w:t xml:space="preserve"> (</w:t>
      </w:r>
      <w:proofErr w:type="spellStart"/>
      <w:r w:rsidR="00482940">
        <w:t>s.e.</w:t>
      </w:r>
      <w:proofErr w:type="spellEnd"/>
      <w:r w:rsidR="00482940">
        <w:t xml:space="preserve">) below Big Cliff </w:t>
      </w:r>
      <w:r w:rsidR="00482940">
        <w:rPr>
          <w:i/>
          <w:iCs/>
        </w:rPr>
        <w:t xml:space="preserve">vs. </w:t>
      </w:r>
      <w:r w:rsidR="00482940">
        <w:t xml:space="preserve">beta </w:t>
      </w:r>
      <w:proofErr w:type="gramStart"/>
      <w:r w:rsidR="00482940">
        <w:t>=  -</w:t>
      </w:r>
      <w:proofErr w:type="gramEnd"/>
      <w:r w:rsidR="00482940" w:rsidRPr="00482940">
        <w:t>1.75</w:t>
      </w:r>
      <w:r w:rsidR="00482940">
        <w:t xml:space="preserve"> </w:t>
      </w:r>
      <w:r w:rsidR="00482940" w:rsidRPr="00FC757D">
        <w:t>±</w:t>
      </w:r>
      <w:r w:rsidR="00482940">
        <w:t xml:space="preserve"> </w:t>
      </w:r>
      <w:r w:rsidR="00482940" w:rsidRPr="00482940">
        <w:t>0.4</w:t>
      </w:r>
      <w:r w:rsidR="00B67EEE">
        <w:t>9</w:t>
      </w:r>
      <w:r w:rsidR="00482940">
        <w:t xml:space="preserve"> above Detroit).</w:t>
      </w:r>
      <w:commentRangeEnd w:id="134"/>
      <w:r w:rsidR="00482940">
        <w:rPr>
          <w:rStyle w:val="CommentReference"/>
        </w:rPr>
        <w:commentReference w:id="134"/>
      </w:r>
      <w:commentRangeEnd w:id="135"/>
      <w:r w:rsidR="00000D4D">
        <w:rPr>
          <w:rStyle w:val="CommentReference"/>
        </w:rPr>
        <w:commentReference w:id="135"/>
      </w:r>
    </w:p>
    <w:p w14:paraId="382D65EB" w14:textId="484B9709" w:rsidR="00482940" w:rsidRDefault="00B67EEE" w:rsidP="00482940">
      <w:pPr>
        <w:pStyle w:val="ListParagraph"/>
        <w:spacing w:line="240" w:lineRule="auto"/>
        <w:ind w:left="2155" w:firstLine="0"/>
      </w:pPr>
      <w:r w:rsidRPr="00B67EEE">
        <w:rPr>
          <w:noProof/>
        </w:rPr>
        <w:drawing>
          <wp:inline distT="0" distB="0" distL="0" distR="0" wp14:anchorId="16EDFF47" wp14:editId="4366F373">
            <wp:extent cx="3263900" cy="2438400"/>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23"/>
                    <a:stretch>
                      <a:fillRect/>
                    </a:stretch>
                  </pic:blipFill>
                  <pic:spPr>
                    <a:xfrm>
                      <a:off x="0" y="0"/>
                      <a:ext cx="3263900" cy="2438400"/>
                    </a:xfrm>
                    <a:prstGeom prst="rect">
                      <a:avLst/>
                    </a:prstGeom>
                  </pic:spPr>
                </pic:pic>
              </a:graphicData>
            </a:graphic>
          </wp:inline>
        </w:drawing>
      </w:r>
    </w:p>
    <w:p w14:paraId="367D187D" w14:textId="4BC58702" w:rsidR="00482940" w:rsidRDefault="00482940" w:rsidP="00FA0D39">
      <w:pPr>
        <w:pStyle w:val="ListParagraph"/>
        <w:numPr>
          <w:ilvl w:val="2"/>
          <w:numId w:val="13"/>
        </w:numPr>
        <w:spacing w:line="240" w:lineRule="auto"/>
      </w:pPr>
      <w:commentRangeStart w:id="136"/>
      <w:r>
        <w:t xml:space="preserve">A second source of independent data against which to </w:t>
      </w:r>
      <w:r w:rsidR="00046575">
        <w:t>corroborate</w:t>
      </w:r>
      <w:r>
        <w:t xml:space="preserve"> the effect of </w:t>
      </w:r>
      <w:r w:rsidR="00046575">
        <w:t xml:space="preserve">annual </w:t>
      </w:r>
      <w:r>
        <w:t>sex ratio are the 2016 outplants</w:t>
      </w:r>
      <w:commentRangeEnd w:id="136"/>
      <w:r w:rsidR="00D955EB">
        <w:rPr>
          <w:rStyle w:val="CommentReference"/>
        </w:rPr>
        <w:commentReference w:id="136"/>
      </w:r>
      <w:r>
        <w:t>. These were excluded from the GLMM because we do not have the year 5 (2021) returns to include as potential offspring</w:t>
      </w:r>
      <w:r w:rsidR="00046575">
        <w:t xml:space="preserve"> and there is no release date information for 2016 outplants</w:t>
      </w:r>
      <w:r>
        <w:t>.</w:t>
      </w:r>
      <w:r w:rsidR="00046575">
        <w:t xml:space="preserve"> </w:t>
      </w:r>
      <w:r>
        <w:t>2016 is the only year with a strong female bias (about 2x fold more females than males).</w:t>
      </w:r>
      <w:r w:rsidR="00ED5061">
        <w:t xml:space="preserve"> From the model, we can predict 2016 outplants should have the highest overall fitness of any year, and that males should have much higher fitness than females. Indeed,</w:t>
      </w:r>
      <w:r>
        <w:t xml:space="preserve"> 2016 has the highest CRR and fitness of any year, despite only including year 3 and 4 offspring.</w:t>
      </w:r>
      <w:r w:rsidR="00046575">
        <w:t xml:space="preserve"> The interaction between sex ratio and sex is also </w:t>
      </w:r>
      <w:r w:rsidR="00394C66">
        <w:t>corroborated</w:t>
      </w:r>
      <w:r w:rsidR="00046575">
        <w:t xml:space="preserve"> </w:t>
      </w:r>
      <w:r w:rsidR="00394C66">
        <w:t>by</w:t>
      </w:r>
      <w:r w:rsidR="00046575">
        <w:t xml:space="preserve"> these new data. </w:t>
      </w:r>
      <w:commentRangeStart w:id="137"/>
      <w:commentRangeStart w:id="138"/>
      <w:r w:rsidR="0061225F">
        <w:t>Th</w:t>
      </w:r>
      <w:r w:rsidR="00BE062E">
        <w:t>ese fitness measurements are</w:t>
      </w:r>
      <w:r w:rsidR="0061225F">
        <w:t xml:space="preserve"> </w:t>
      </w:r>
      <w:r w:rsidR="00D955EB">
        <w:t xml:space="preserve">not </w:t>
      </w:r>
      <w:r w:rsidR="0061225F">
        <w:t xml:space="preserve">in table </w:t>
      </w:r>
      <w:r w:rsidR="00641E50">
        <w:t>5</w:t>
      </w:r>
      <w:r w:rsidR="0061225F">
        <w:t xml:space="preserve"> </w:t>
      </w:r>
      <w:r w:rsidR="00D955EB">
        <w:t>or</w:t>
      </w:r>
      <w:r w:rsidR="0061225F">
        <w:t xml:space="preserve"> the text,</w:t>
      </w:r>
      <w:commentRangeEnd w:id="137"/>
      <w:r w:rsidR="00D955EB">
        <w:rPr>
          <w:rStyle w:val="CommentReference"/>
        </w:rPr>
        <w:commentReference w:id="137"/>
      </w:r>
      <w:commentRangeEnd w:id="138"/>
      <w:r w:rsidR="00000D4D">
        <w:rPr>
          <w:rStyle w:val="CommentReference"/>
        </w:rPr>
        <w:commentReference w:id="138"/>
      </w:r>
      <w:r w:rsidR="0061225F">
        <w:t xml:space="preserve"> but I included a</w:t>
      </w:r>
      <w:r w:rsidR="00394C66">
        <w:t xml:space="preserve"> p</w:t>
      </w:r>
      <w:r w:rsidR="00046575">
        <w:t xml:space="preserve">lot of mean empirical </w:t>
      </w:r>
      <w:r w:rsidR="001F4285">
        <w:t>“</w:t>
      </w:r>
      <w:r w:rsidR="00046575">
        <w:t>TLF</w:t>
      </w:r>
      <w:r w:rsidR="001F4285">
        <w:t>”</w:t>
      </w:r>
      <w:r w:rsidR="00046575">
        <w:t xml:space="preserve"> for each sex over the range of annual sex ratios below (2016 is the new set of points on the left)</w:t>
      </w:r>
      <w:r w:rsidR="001F4285">
        <w:t xml:space="preserve"> to help make this point here</w:t>
      </w:r>
      <w:r w:rsidR="00046575">
        <w:t>.</w:t>
      </w:r>
    </w:p>
    <w:p w14:paraId="0C973CE9" w14:textId="050511C0" w:rsidR="00046575" w:rsidRDefault="000265B5" w:rsidP="00046575">
      <w:pPr>
        <w:pStyle w:val="ListParagraph"/>
        <w:spacing w:line="240" w:lineRule="auto"/>
        <w:ind w:left="2155" w:firstLine="0"/>
      </w:pPr>
      <w:r w:rsidRPr="000265B5">
        <w:rPr>
          <w:noProof/>
        </w:rPr>
        <w:lastRenderedPageBreak/>
        <w:drawing>
          <wp:inline distT="0" distB="0" distL="0" distR="0" wp14:anchorId="2E86AD7F" wp14:editId="4517E883">
            <wp:extent cx="3947746" cy="2949289"/>
            <wp:effectExtent l="0" t="0" r="254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24"/>
                    <a:stretch>
                      <a:fillRect/>
                    </a:stretch>
                  </pic:blipFill>
                  <pic:spPr>
                    <a:xfrm>
                      <a:off x="0" y="0"/>
                      <a:ext cx="3953871" cy="2953865"/>
                    </a:xfrm>
                    <a:prstGeom prst="rect">
                      <a:avLst/>
                    </a:prstGeom>
                  </pic:spPr>
                </pic:pic>
              </a:graphicData>
            </a:graphic>
          </wp:inline>
        </w:drawing>
      </w:r>
    </w:p>
    <w:p w14:paraId="01D1D029" w14:textId="77777777" w:rsidR="00FA0D39" w:rsidRDefault="00FA0D39" w:rsidP="00FA0D39"/>
    <w:p w14:paraId="4D0BF862" w14:textId="2CF9D520" w:rsidR="00FA0D39" w:rsidRDefault="00FA0D39" w:rsidP="00FA0D39">
      <w:pPr>
        <w:pStyle w:val="ListParagraph"/>
        <w:spacing w:after="115" w:line="259" w:lineRule="auto"/>
        <w:ind w:left="2155" w:right="53" w:firstLine="0"/>
      </w:pPr>
    </w:p>
    <w:p w14:paraId="39720B3D" w14:textId="238B784F" w:rsidR="00166E27" w:rsidRDefault="00166E27">
      <w:pPr>
        <w:spacing w:after="115" w:line="259" w:lineRule="auto"/>
        <w:ind w:left="-5" w:right="53"/>
      </w:pPr>
    </w:p>
    <w:p w14:paraId="6B0BA415" w14:textId="18421F38" w:rsidR="00690DDD" w:rsidRPr="00FA0D39" w:rsidRDefault="00690DDD">
      <w:pPr>
        <w:spacing w:after="115" w:line="259" w:lineRule="auto"/>
        <w:ind w:left="-5" w:right="53"/>
        <w:rPr>
          <w:b/>
          <w:bCs/>
          <w:color w:val="000000" w:themeColor="text1"/>
        </w:rPr>
      </w:pPr>
      <w:r w:rsidRPr="00FA0D39">
        <w:rPr>
          <w:b/>
          <w:bCs/>
          <w:color w:val="000000" w:themeColor="text1"/>
        </w:rPr>
        <w:t>In addition to the main findings of our study, we highlight several salient results:</w:t>
      </w:r>
    </w:p>
    <w:p w14:paraId="3D180D70" w14:textId="4EC8D582" w:rsidR="006C4EC0" w:rsidRPr="006C4EC0" w:rsidRDefault="00690DDD" w:rsidP="00FA0D39">
      <w:pPr>
        <w:pStyle w:val="ListParagraph"/>
        <w:numPr>
          <w:ilvl w:val="0"/>
          <w:numId w:val="11"/>
        </w:numPr>
        <w:spacing w:after="115" w:line="360" w:lineRule="auto"/>
        <w:ind w:right="53"/>
        <w:rPr>
          <w:color w:val="000000" w:themeColor="text1"/>
        </w:rPr>
      </w:pPr>
      <w:commentRangeStart w:id="139"/>
      <w:commentRangeStart w:id="140"/>
      <w:commentRangeStart w:id="141"/>
      <w:r w:rsidRPr="006C4EC0">
        <w:rPr>
          <w:b/>
          <w:bCs/>
          <w:color w:val="000000" w:themeColor="text1"/>
        </w:rPr>
        <w:t>Comparisons</w:t>
      </w:r>
      <w:commentRangeEnd w:id="139"/>
      <w:r w:rsidR="00E23430">
        <w:rPr>
          <w:rStyle w:val="CommentReference"/>
        </w:rPr>
        <w:commentReference w:id="139"/>
      </w:r>
      <w:r w:rsidRPr="006C4EC0">
        <w:rPr>
          <w:b/>
          <w:bCs/>
          <w:color w:val="000000" w:themeColor="text1"/>
        </w:rPr>
        <w:t xml:space="preserve"> within 2015</w:t>
      </w:r>
      <w:r w:rsidR="006C4EC0" w:rsidRPr="006C4EC0">
        <w:rPr>
          <w:b/>
          <w:bCs/>
          <w:color w:val="000000" w:themeColor="text1"/>
        </w:rPr>
        <w:t>:</w:t>
      </w:r>
      <w:r w:rsidR="006C4EC0">
        <w:rPr>
          <w:color w:val="000000" w:themeColor="text1"/>
        </w:rPr>
        <w:t xml:space="preserve"> TLF for NOR salmon reintroduced above Detroit Dam (1.21 </w:t>
      </w:r>
      <w:r w:rsidR="006C4EC0" w:rsidRPr="00FC757D">
        <w:t>±</w:t>
      </w:r>
      <w:r w:rsidR="006C4EC0">
        <w:t xml:space="preserve"> </w:t>
      </w:r>
      <w:r w:rsidR="006C4EC0">
        <w:rPr>
          <w:color w:val="000000" w:themeColor="text1"/>
        </w:rPr>
        <w:t xml:space="preserve">2.63) is substantially greater than </w:t>
      </w:r>
      <w:r w:rsidR="006C4EC0">
        <w:t xml:space="preserve">TLF of NOR salmon reintroduced below Big Cliff (0.84 </w:t>
      </w:r>
      <w:r w:rsidR="006C4EC0" w:rsidRPr="00FC757D">
        <w:t>±</w:t>
      </w:r>
      <w:r w:rsidR="006C4EC0">
        <w:t xml:space="preserve"> 1.67) and HOR salmon outplanted above Detroit Dam (0.69 </w:t>
      </w:r>
      <w:r w:rsidR="006C4EC0" w:rsidRPr="00FC757D">
        <w:t>±</w:t>
      </w:r>
      <w:r w:rsidR="006C4EC0">
        <w:t xml:space="preserve"> 1.41) in 2015. </w:t>
      </w:r>
      <w:commentRangeEnd w:id="140"/>
      <w:r w:rsidR="00FA0D39">
        <w:rPr>
          <w:rStyle w:val="CommentReference"/>
        </w:rPr>
        <w:commentReference w:id="140"/>
      </w:r>
      <w:commentRangeEnd w:id="141"/>
      <w:r w:rsidR="001E0D50">
        <w:rPr>
          <w:rStyle w:val="CommentReference"/>
        </w:rPr>
        <w:commentReference w:id="141"/>
      </w:r>
    </w:p>
    <w:p w14:paraId="09B3B060" w14:textId="77777777" w:rsidR="006C4EC0" w:rsidRPr="006C4EC0" w:rsidRDefault="006C4EC0" w:rsidP="006C4EC0">
      <w:pPr>
        <w:pStyle w:val="ListParagraph"/>
        <w:spacing w:after="115" w:line="259" w:lineRule="auto"/>
        <w:ind w:left="715" w:right="53" w:firstLine="0"/>
        <w:rPr>
          <w:color w:val="000000" w:themeColor="text1"/>
        </w:rPr>
      </w:pPr>
    </w:p>
    <w:p w14:paraId="547857CC" w14:textId="191082BB" w:rsidR="00690DDD" w:rsidRDefault="00690DDD" w:rsidP="004A509C">
      <w:pPr>
        <w:pStyle w:val="ListParagraph"/>
        <w:numPr>
          <w:ilvl w:val="0"/>
          <w:numId w:val="11"/>
        </w:numPr>
        <w:rPr>
          <w:color w:val="000000" w:themeColor="text1"/>
        </w:rPr>
      </w:pPr>
      <w:commentRangeStart w:id="142"/>
      <w:commentRangeStart w:id="143"/>
      <w:commentRangeStart w:id="144"/>
      <w:r w:rsidRPr="006C4EC0">
        <w:rPr>
          <w:b/>
          <w:bCs/>
          <w:color w:val="000000" w:themeColor="text1"/>
        </w:rPr>
        <w:t xml:space="preserve">2016 </w:t>
      </w:r>
      <w:r w:rsidR="004A509C" w:rsidRPr="006C4EC0">
        <w:rPr>
          <w:b/>
          <w:bCs/>
          <w:color w:val="000000" w:themeColor="text1"/>
        </w:rPr>
        <w:t>outplants:</w:t>
      </w:r>
      <w:r w:rsidRPr="004A509C">
        <w:rPr>
          <w:color w:val="000000" w:themeColor="text1"/>
        </w:rPr>
        <w:t xml:space="preserve"> Although </w:t>
      </w:r>
      <w:r w:rsidR="004A509C">
        <w:rPr>
          <w:color w:val="000000" w:themeColor="text1"/>
        </w:rPr>
        <w:t xml:space="preserve">we did not sample </w:t>
      </w:r>
      <w:proofErr w:type="gramStart"/>
      <w:r w:rsidRPr="004A509C">
        <w:rPr>
          <w:color w:val="000000" w:themeColor="text1"/>
        </w:rPr>
        <w:t>5 year old</w:t>
      </w:r>
      <w:proofErr w:type="gramEnd"/>
      <w:r w:rsidRPr="004A509C">
        <w:rPr>
          <w:color w:val="000000" w:themeColor="text1"/>
        </w:rPr>
        <w:t xml:space="preserve"> offspring of </w:t>
      </w:r>
      <w:r w:rsidR="004F3032">
        <w:rPr>
          <w:color w:val="000000" w:themeColor="text1"/>
        </w:rPr>
        <w:t>parent outplanted in 2016, and therefore do not include the full age structure of potential offspring of 2016 parents</w:t>
      </w:r>
      <w:r w:rsidRPr="004A509C">
        <w:rPr>
          <w:color w:val="000000" w:themeColor="text1"/>
        </w:rPr>
        <w:t xml:space="preserve"> (and </w:t>
      </w:r>
      <w:r w:rsidR="004F3032">
        <w:rPr>
          <w:color w:val="000000" w:themeColor="text1"/>
        </w:rPr>
        <w:t>also</w:t>
      </w:r>
      <w:r w:rsidRPr="004A509C">
        <w:rPr>
          <w:color w:val="000000" w:themeColor="text1"/>
        </w:rPr>
        <w:t xml:space="preserve"> do not report 2016 parent-level result</w:t>
      </w:r>
      <w:r w:rsidR="004A509C" w:rsidRPr="004A509C">
        <w:rPr>
          <w:color w:val="000000" w:themeColor="text1"/>
        </w:rPr>
        <w:t>s in the report</w:t>
      </w:r>
      <w:r w:rsidRPr="004A509C">
        <w:rPr>
          <w:color w:val="000000" w:themeColor="text1"/>
        </w:rPr>
        <w:t>)</w:t>
      </w:r>
      <w:r w:rsidR="004A509C" w:rsidRPr="004A509C">
        <w:rPr>
          <w:color w:val="000000" w:themeColor="text1"/>
        </w:rPr>
        <w:t xml:space="preserve">, the number and proportion of returning offspring that assigned to 2016 parents was exceptionally high. During 2019 and 2020, 1174 salmon returning to the North Santiam River (1174 passed over Minto) were determined to be progeny of the 1310 genotyped salmon that were outplanted above Detroit in 2016. The </w:t>
      </w:r>
      <w:proofErr w:type="spellStart"/>
      <w:r w:rsidR="004A509C" w:rsidRPr="004A509C">
        <w:rPr>
          <w:color w:val="000000" w:themeColor="text1"/>
        </w:rPr>
        <w:t>CRR</w:t>
      </w:r>
      <w:r w:rsidR="004A509C" w:rsidRPr="004A509C">
        <w:rPr>
          <w:color w:val="000000" w:themeColor="text1"/>
          <w:vertAlign w:val="subscript"/>
        </w:rPr>
        <w:t>m</w:t>
      </w:r>
      <w:proofErr w:type="spellEnd"/>
      <w:r w:rsidR="004A509C" w:rsidRPr="004A509C">
        <w:rPr>
          <w:color w:val="000000" w:themeColor="text1"/>
        </w:rPr>
        <w:t xml:space="preserve"> (including only age 3 and 4 offspring) was 1.60, the </w:t>
      </w:r>
      <w:proofErr w:type="spellStart"/>
      <w:r w:rsidR="004A509C" w:rsidRPr="004A509C">
        <w:rPr>
          <w:color w:val="000000" w:themeColor="text1"/>
        </w:rPr>
        <w:t>CRR</w:t>
      </w:r>
      <w:r w:rsidR="004A509C" w:rsidRPr="004A509C">
        <w:rPr>
          <w:color w:val="000000" w:themeColor="text1"/>
          <w:vertAlign w:val="subscript"/>
        </w:rPr>
        <w:t>f</w:t>
      </w:r>
      <w:proofErr w:type="spellEnd"/>
      <w:r w:rsidR="004A509C" w:rsidRPr="004A509C">
        <w:rPr>
          <w:color w:val="000000" w:themeColor="text1"/>
        </w:rPr>
        <w:t xml:space="preserve"> (including only age 3 and 4 offspring) was 0.45.</w:t>
      </w:r>
      <w:r w:rsidR="004A509C">
        <w:rPr>
          <w:color w:val="000000" w:themeColor="text1"/>
        </w:rPr>
        <w:t xml:space="preserve"> </w:t>
      </w:r>
      <w:r w:rsidR="004A509C" w:rsidRPr="004A509C">
        <w:rPr>
          <w:color w:val="000000" w:themeColor="text1"/>
        </w:rPr>
        <w:t xml:space="preserve">Even excluding contributions to total lifetime fitness from age 5 offspring, the mean fitness of male 2016 outplants was 2.41 (the highest of any group analyzed) and the fitness of females was 1.3. </w:t>
      </w:r>
      <w:commentRangeEnd w:id="142"/>
      <w:r w:rsidR="00FA0D39">
        <w:rPr>
          <w:rStyle w:val="CommentReference"/>
        </w:rPr>
        <w:commentReference w:id="142"/>
      </w:r>
      <w:commentRangeEnd w:id="143"/>
      <w:r w:rsidR="00E23430">
        <w:rPr>
          <w:rStyle w:val="CommentReference"/>
        </w:rPr>
        <w:commentReference w:id="143"/>
      </w:r>
      <w:commentRangeEnd w:id="144"/>
      <w:r w:rsidR="003253BA">
        <w:rPr>
          <w:rStyle w:val="CommentReference"/>
        </w:rPr>
        <w:commentReference w:id="144"/>
      </w:r>
    </w:p>
    <w:p w14:paraId="2973EEEA" w14:textId="77777777" w:rsidR="004F3032" w:rsidRDefault="004F3032" w:rsidP="004F3032">
      <w:pPr>
        <w:pStyle w:val="ListParagraph"/>
        <w:ind w:left="715" w:firstLine="0"/>
        <w:rPr>
          <w:color w:val="000000" w:themeColor="text1"/>
        </w:rPr>
      </w:pPr>
    </w:p>
    <w:p w14:paraId="113C1694" w14:textId="7ADE1956" w:rsidR="004F3032" w:rsidRDefault="004F3032" w:rsidP="004F3032">
      <w:pPr>
        <w:rPr>
          <w:color w:val="000000" w:themeColor="text1"/>
        </w:rPr>
      </w:pPr>
    </w:p>
    <w:p w14:paraId="357EF838" w14:textId="77777777" w:rsidR="004F3032" w:rsidRPr="004F3032" w:rsidRDefault="004F3032" w:rsidP="004F3032">
      <w:pPr>
        <w:rPr>
          <w:color w:val="000000" w:themeColor="text1"/>
        </w:rPr>
      </w:pPr>
    </w:p>
    <w:p w14:paraId="34B6D61C" w14:textId="77777777" w:rsidR="004A509C" w:rsidRPr="00FA0D39" w:rsidRDefault="004A509C" w:rsidP="004A509C">
      <w:pPr>
        <w:rPr>
          <w:ins w:id="145" w:author="David Dayan" w:date="2022-05-05T12:36:00Z"/>
          <w:color w:val="000000" w:themeColor="text1"/>
        </w:rPr>
      </w:pPr>
    </w:p>
    <w:p w14:paraId="3FA5F690" w14:textId="20157304" w:rsidR="00A91DE2" w:rsidRPr="00926F31" w:rsidRDefault="00656A5C">
      <w:pPr>
        <w:spacing w:after="115" w:line="259" w:lineRule="auto"/>
        <w:ind w:left="-5" w:right="53"/>
        <w:rPr>
          <w:highlight w:val="yellow"/>
        </w:rPr>
      </w:pPr>
      <w:r w:rsidRPr="00926F31">
        <w:rPr>
          <w:highlight w:val="yellow"/>
        </w:rPr>
        <w:t xml:space="preserve">The main findings of our study are: </w:t>
      </w:r>
    </w:p>
    <w:p w14:paraId="5CF0D1C5" w14:textId="77777777" w:rsidR="00A91DE2" w:rsidRPr="00926F31" w:rsidRDefault="00656A5C">
      <w:pPr>
        <w:spacing w:after="116" w:line="259" w:lineRule="auto"/>
        <w:rPr>
          <w:highlight w:val="yellow"/>
        </w:rPr>
      </w:pPr>
      <w:r w:rsidRPr="00926F31">
        <w:rPr>
          <w:highlight w:val="yellow"/>
        </w:rPr>
        <w:t xml:space="preserve"> </w:t>
      </w:r>
    </w:p>
    <w:p w14:paraId="1DAC5C25" w14:textId="77777777" w:rsidR="00A91DE2" w:rsidRPr="00926F31" w:rsidRDefault="00656A5C">
      <w:pPr>
        <w:numPr>
          <w:ilvl w:val="0"/>
          <w:numId w:val="2"/>
        </w:numPr>
        <w:ind w:right="53" w:hanging="360"/>
        <w:rPr>
          <w:highlight w:val="yellow"/>
        </w:rPr>
      </w:pPr>
      <w:r w:rsidRPr="00926F31">
        <w:rPr>
          <w:highlight w:val="yellow"/>
        </w:rPr>
        <w:t>Of the NOR salmon reintroduced or sampled as carcasses in 2015, 40% (250 / 613</w:t>
      </w:r>
      <w:proofErr w:type="gramStart"/>
      <w:r w:rsidRPr="00926F31">
        <w:rPr>
          <w:highlight w:val="yellow"/>
        </w:rPr>
        <w:t>)  were</w:t>
      </w:r>
      <w:proofErr w:type="gramEnd"/>
      <w:r w:rsidRPr="00926F31">
        <w:rPr>
          <w:highlight w:val="yellow"/>
        </w:rPr>
        <w:t xml:space="preserve"> progeny of spring Chinook salmon previously sampled in 2010 - 2012. This is a minimum estimate of outplant program contribution to subsequent NOR </w:t>
      </w:r>
      <w:proofErr w:type="gramStart"/>
      <w:r w:rsidRPr="00926F31">
        <w:rPr>
          <w:highlight w:val="yellow"/>
        </w:rPr>
        <w:t>recruitment, because</w:t>
      </w:r>
      <w:proofErr w:type="gramEnd"/>
      <w:r w:rsidRPr="00926F31">
        <w:rPr>
          <w:highlight w:val="yellow"/>
        </w:rPr>
        <w:t xml:space="preserve"> sampling of outplants (potential parents) was incomplete in 2010.  </w:t>
      </w:r>
    </w:p>
    <w:p w14:paraId="7857A84B" w14:textId="77777777" w:rsidR="00A91DE2" w:rsidRPr="00926F31" w:rsidRDefault="00656A5C">
      <w:pPr>
        <w:spacing w:after="118" w:line="259" w:lineRule="auto"/>
        <w:ind w:left="720"/>
        <w:rPr>
          <w:highlight w:val="yellow"/>
        </w:rPr>
      </w:pPr>
      <w:r w:rsidRPr="00926F31">
        <w:rPr>
          <w:highlight w:val="yellow"/>
        </w:rPr>
        <w:t xml:space="preserve"> </w:t>
      </w:r>
    </w:p>
    <w:p w14:paraId="55E02F91" w14:textId="77777777" w:rsidR="00A91DE2" w:rsidRPr="00926F31" w:rsidRDefault="00656A5C">
      <w:pPr>
        <w:numPr>
          <w:ilvl w:val="0"/>
          <w:numId w:val="2"/>
        </w:numPr>
        <w:ind w:right="53" w:hanging="360"/>
        <w:rPr>
          <w:highlight w:val="yellow"/>
        </w:rPr>
      </w:pPr>
      <w:r w:rsidRPr="00926F31">
        <w:rPr>
          <w:highlight w:val="yellow"/>
        </w:rPr>
        <w:t xml:space="preserve">The 2015 cohort exhibited an unexpectedly geriatric adult age structure, </w:t>
      </w:r>
      <w:proofErr w:type="spellStart"/>
      <w:r w:rsidRPr="00926F31">
        <w:rPr>
          <w:highlight w:val="yellow"/>
        </w:rPr>
        <w:t>charcaterized</w:t>
      </w:r>
      <w:proofErr w:type="spellEnd"/>
      <w:r w:rsidRPr="00926F31">
        <w:rPr>
          <w:highlight w:val="yellow"/>
        </w:rPr>
        <w:t xml:space="preserve"> by the following composition: 66% age-5, 27% age-4, and 6% age-3 progeny. This age structure was likely influenced by the relatively few </w:t>
      </w:r>
      <w:proofErr w:type="gramStart"/>
      <w:r w:rsidRPr="00926F31">
        <w:rPr>
          <w:highlight w:val="yellow"/>
        </w:rPr>
        <w:t>number</w:t>
      </w:r>
      <w:proofErr w:type="gramEnd"/>
      <w:r w:rsidRPr="00926F31">
        <w:rPr>
          <w:highlight w:val="yellow"/>
        </w:rPr>
        <w:t xml:space="preserve"> of salmon outplanted above Detroit Dam in 2011 and 2012.  The Minto Fish Collection Facility was under construction in 2011 and 2012, and alternative methods were used collect and transport adult salmon during these years. </w:t>
      </w:r>
    </w:p>
    <w:p w14:paraId="148DC44A" w14:textId="77777777" w:rsidR="00A91DE2" w:rsidRPr="00926F31" w:rsidRDefault="00656A5C">
      <w:pPr>
        <w:spacing w:after="164" w:line="259" w:lineRule="auto"/>
        <w:ind w:left="720"/>
        <w:rPr>
          <w:highlight w:val="yellow"/>
        </w:rPr>
      </w:pPr>
      <w:r w:rsidRPr="00926F31">
        <w:rPr>
          <w:highlight w:val="yellow"/>
        </w:rPr>
        <w:t xml:space="preserve"> </w:t>
      </w:r>
    </w:p>
    <w:p w14:paraId="1DB012F7" w14:textId="77777777" w:rsidR="00A91DE2" w:rsidRPr="00926F31" w:rsidRDefault="00656A5C">
      <w:pPr>
        <w:numPr>
          <w:ilvl w:val="0"/>
          <w:numId w:val="2"/>
        </w:numPr>
        <w:ind w:right="53" w:hanging="360"/>
        <w:rPr>
          <w:highlight w:val="yellow"/>
        </w:rPr>
      </w:pPr>
      <w:r w:rsidRPr="00926F31">
        <w:rPr>
          <w:highlight w:val="yellow"/>
        </w:rPr>
        <w:t xml:space="preserve">Cohort replacement rate, an index of the demographic viability of the outplant program, was 0.27 (males only) and 0.19 (females only) for the 2010 cohort, signifying that replacement was not met.  For the 2009 cohort, cohort replacement rate was 1.07 as estimated from female replacement whereas male CRR was only 0.29. </w:t>
      </w:r>
    </w:p>
    <w:p w14:paraId="06D45D88" w14:textId="77777777" w:rsidR="00A91DE2" w:rsidRPr="00926F31" w:rsidRDefault="00656A5C">
      <w:pPr>
        <w:spacing w:after="166" w:line="259" w:lineRule="auto"/>
        <w:rPr>
          <w:highlight w:val="yellow"/>
        </w:rPr>
      </w:pPr>
      <w:r w:rsidRPr="00926F31">
        <w:rPr>
          <w:highlight w:val="yellow"/>
        </w:rPr>
        <w:t xml:space="preserve"> </w:t>
      </w:r>
    </w:p>
    <w:p w14:paraId="1C14EF0B" w14:textId="77777777" w:rsidR="00A91DE2" w:rsidRPr="00926F31" w:rsidRDefault="00656A5C">
      <w:pPr>
        <w:numPr>
          <w:ilvl w:val="0"/>
          <w:numId w:val="2"/>
        </w:numPr>
        <w:ind w:right="53" w:hanging="360"/>
        <w:rPr>
          <w:highlight w:val="yellow"/>
        </w:rPr>
      </w:pPr>
      <w:r w:rsidRPr="00926F31">
        <w:rPr>
          <w:highlight w:val="yellow"/>
        </w:rPr>
        <w:t xml:space="preserve">The </w:t>
      </w:r>
      <w:r w:rsidRPr="00926F31">
        <w:rPr>
          <w:i/>
          <w:highlight w:val="yellow"/>
        </w:rPr>
        <w:t>N</w:t>
      </w:r>
      <w:r w:rsidRPr="00926F31">
        <w:rPr>
          <w:i/>
          <w:highlight w:val="yellow"/>
          <w:vertAlign w:val="subscript"/>
        </w:rPr>
        <w:t>b</w:t>
      </w:r>
      <w:r w:rsidRPr="00926F31">
        <w:rPr>
          <w:highlight w:val="yellow"/>
        </w:rPr>
        <w:t xml:space="preserve"> of the 2010 outplant cohort was 435.4 (95% C.I. = 388.8 – 490.9), leading to an </w:t>
      </w:r>
      <w:r w:rsidRPr="00926F31">
        <w:rPr>
          <w:i/>
          <w:highlight w:val="yellow"/>
        </w:rPr>
        <w:t>N</w:t>
      </w:r>
      <w:r w:rsidRPr="00926F31">
        <w:rPr>
          <w:i/>
          <w:highlight w:val="yellow"/>
          <w:vertAlign w:val="subscript"/>
        </w:rPr>
        <w:t xml:space="preserve">b </w:t>
      </w:r>
      <w:r w:rsidRPr="00926F31">
        <w:rPr>
          <w:highlight w:val="yellow"/>
        </w:rPr>
        <w:t xml:space="preserve">/ </w:t>
      </w:r>
      <w:r w:rsidRPr="00926F31">
        <w:rPr>
          <w:i/>
          <w:highlight w:val="yellow"/>
        </w:rPr>
        <w:t>N</w:t>
      </w:r>
      <w:r w:rsidRPr="00926F31">
        <w:rPr>
          <w:highlight w:val="yellow"/>
        </w:rPr>
        <w:t xml:space="preserve"> ratio of 0.20.  </w:t>
      </w:r>
    </w:p>
    <w:p w14:paraId="6A233B28" w14:textId="77777777" w:rsidR="00A91DE2" w:rsidRPr="00926F31" w:rsidRDefault="00656A5C">
      <w:pPr>
        <w:spacing w:after="118" w:line="259" w:lineRule="auto"/>
        <w:rPr>
          <w:highlight w:val="yellow"/>
        </w:rPr>
      </w:pPr>
      <w:r w:rsidRPr="00926F31">
        <w:rPr>
          <w:highlight w:val="yellow"/>
        </w:rPr>
        <w:t xml:space="preserve"> </w:t>
      </w:r>
    </w:p>
    <w:p w14:paraId="64A15647" w14:textId="77777777" w:rsidR="00A91DE2" w:rsidRPr="00926F31" w:rsidRDefault="00656A5C">
      <w:pPr>
        <w:numPr>
          <w:ilvl w:val="0"/>
          <w:numId w:val="2"/>
        </w:numPr>
        <w:ind w:right="53" w:hanging="360"/>
        <w:rPr>
          <w:highlight w:val="yellow"/>
        </w:rPr>
      </w:pPr>
      <w:r w:rsidRPr="00926F31">
        <w:rPr>
          <w:highlight w:val="yellow"/>
        </w:rPr>
        <w:t xml:space="preserve">Total lifetime fitness for salmon outplanted during 2010 averaged 0.47 offspring with no significant difference between males (mean fitness = 0.44 ± 1.22 SD; range = 0 - 16 progeny) and females (mean fitness = 0.50 ± 1.10 SD; range = 0 - 10 progeny).  </w:t>
      </w:r>
    </w:p>
    <w:p w14:paraId="1C77DF73" w14:textId="77777777" w:rsidR="00A91DE2" w:rsidRPr="00926F31" w:rsidRDefault="00656A5C">
      <w:pPr>
        <w:spacing w:after="118" w:line="259" w:lineRule="auto"/>
        <w:rPr>
          <w:highlight w:val="yellow"/>
        </w:rPr>
      </w:pPr>
      <w:r w:rsidRPr="00926F31">
        <w:rPr>
          <w:highlight w:val="yellow"/>
        </w:rPr>
        <w:t xml:space="preserve"> </w:t>
      </w:r>
    </w:p>
    <w:p w14:paraId="3DC409B5" w14:textId="77777777" w:rsidR="00A91DE2" w:rsidRPr="00926F31" w:rsidRDefault="00656A5C">
      <w:pPr>
        <w:numPr>
          <w:ilvl w:val="0"/>
          <w:numId w:val="2"/>
        </w:numPr>
        <w:ind w:right="53" w:hanging="360"/>
        <w:rPr>
          <w:highlight w:val="yellow"/>
        </w:rPr>
      </w:pPr>
      <w:r w:rsidRPr="00926F31">
        <w:rPr>
          <w:highlight w:val="yellow"/>
        </w:rPr>
        <w:t xml:space="preserve">There was a significant relationship between fitness and </w:t>
      </w:r>
      <w:r w:rsidRPr="00926F31">
        <w:rPr>
          <w:i/>
          <w:highlight w:val="yellow"/>
        </w:rPr>
        <w:t>release location</w:t>
      </w:r>
      <w:r w:rsidRPr="00926F31">
        <w:rPr>
          <w:highlight w:val="yellow"/>
        </w:rPr>
        <w:t xml:space="preserve"> for 2010, with high mean TLF at Coopers Ridge. No relationship was observed between </w:t>
      </w:r>
      <w:r w:rsidRPr="00926F31">
        <w:rPr>
          <w:i/>
          <w:highlight w:val="yellow"/>
        </w:rPr>
        <w:t>sex</w:t>
      </w:r>
      <w:r w:rsidRPr="00926F31">
        <w:rPr>
          <w:highlight w:val="yellow"/>
        </w:rPr>
        <w:t xml:space="preserve"> or </w:t>
      </w:r>
      <w:r w:rsidRPr="00926F31">
        <w:rPr>
          <w:i/>
          <w:highlight w:val="yellow"/>
        </w:rPr>
        <w:t>release date</w:t>
      </w:r>
      <w:r w:rsidRPr="00926F31">
        <w:rPr>
          <w:highlight w:val="yellow"/>
        </w:rPr>
        <w:t xml:space="preserve"> and preliminary fitness estimates for salmon outplanted above Detroit Dam during 2011 or 2012. </w:t>
      </w:r>
    </w:p>
    <w:p w14:paraId="24B530CF" w14:textId="77777777" w:rsidR="00A91DE2" w:rsidRPr="00926F31" w:rsidRDefault="00656A5C">
      <w:pPr>
        <w:spacing w:after="164" w:line="259" w:lineRule="auto"/>
        <w:ind w:left="720"/>
        <w:rPr>
          <w:highlight w:val="yellow"/>
        </w:rPr>
      </w:pPr>
      <w:r w:rsidRPr="00926F31">
        <w:rPr>
          <w:highlight w:val="yellow"/>
        </w:rPr>
        <w:t xml:space="preserve"> </w:t>
      </w:r>
    </w:p>
    <w:p w14:paraId="561E36AF" w14:textId="77777777" w:rsidR="00A91DE2" w:rsidRPr="00926F31" w:rsidRDefault="00656A5C">
      <w:pPr>
        <w:numPr>
          <w:ilvl w:val="0"/>
          <w:numId w:val="2"/>
        </w:numPr>
        <w:ind w:right="53" w:hanging="360"/>
        <w:rPr>
          <w:highlight w:val="yellow"/>
        </w:rPr>
      </w:pPr>
      <w:r w:rsidRPr="00926F31">
        <w:rPr>
          <w:highlight w:val="yellow"/>
        </w:rPr>
        <w:t xml:space="preserve">Overall, preliminary fitness estimates for carcasses sampled and successfully genotyped below Big Cliff Dam in 2011 (N = 202) and 2012 (N = 84) averaged 0.21 (± 0.53 SD, range = 0 - 3) and 0.035 (± 0.24 SD, range = 0 - 2) offspring, respectively.  To provide full cohort data for the 2011 and 2012 carcass samples, the 2016 and 2017 NOR adult returns would also need to be genotyped.  Given that the Minto Fish Collection Facility resumed operation in 2013, full cohort data for all NOR salmon released into the river below Big Cliff Dam this year could be achieved by genotyping the 2016, 2017, and 2018 adult returns. </w:t>
      </w:r>
    </w:p>
    <w:p w14:paraId="6024CE55" w14:textId="286A77E9" w:rsidR="00A91DE2" w:rsidRPr="00926F31" w:rsidRDefault="00617939" w:rsidP="00617939">
      <w:pPr>
        <w:spacing w:after="110" w:line="259" w:lineRule="auto"/>
        <w:rPr>
          <w:highlight w:val="yellow"/>
        </w:rPr>
      </w:pPr>
      <w:r>
        <w:lastRenderedPageBreak/>
        <w:t xml:space="preserve">This data will also be used by colleagues at the University of Idaho to further evaluate the effectiveness of this reintroduction program through modeling efforts.  </w:t>
      </w:r>
    </w:p>
    <w:p w14:paraId="7F0C8F42" w14:textId="77777777" w:rsidR="00A91DE2" w:rsidRPr="00926F31" w:rsidRDefault="00656A5C">
      <w:pPr>
        <w:pStyle w:val="Heading2"/>
        <w:spacing w:after="254"/>
        <w:ind w:left="-5"/>
        <w:rPr>
          <w:highlight w:val="yellow"/>
        </w:rPr>
      </w:pPr>
      <w:r w:rsidRPr="00926F31">
        <w:rPr>
          <w:highlight w:val="yellow"/>
        </w:rPr>
        <w:t xml:space="preserve">Outplant program contributions to NOR salmon recruitment to the North Santiam River </w:t>
      </w:r>
    </w:p>
    <w:p w14:paraId="1FE0C4E6" w14:textId="77777777" w:rsidR="00A91DE2" w:rsidRPr="00926F31" w:rsidRDefault="00656A5C">
      <w:pPr>
        <w:ind w:left="-5" w:right="53"/>
        <w:rPr>
          <w:highlight w:val="yellow"/>
        </w:rPr>
      </w:pPr>
      <w:r w:rsidRPr="00926F31">
        <w:rPr>
          <w:highlight w:val="yellow"/>
        </w:rPr>
        <w:t>Of the 613 NOR salmon successfully genotyped in 2015, only 40% were identified as progeny of previously sampled salmon. The observed assignment rate for 2015 is markedly lower than the rates reported in 2014 (66%) and 2013 (59</w:t>
      </w:r>
      <w:proofErr w:type="gramStart"/>
      <w:r w:rsidRPr="00926F31">
        <w:rPr>
          <w:highlight w:val="yellow"/>
        </w:rPr>
        <w:t>%)(</w:t>
      </w:r>
      <w:proofErr w:type="gramEnd"/>
      <w:r w:rsidRPr="00926F31">
        <w:rPr>
          <w:highlight w:val="yellow"/>
        </w:rPr>
        <w:t>O’Malley et al. 2015).  However, incomplete tissue sampling of putative parents in 2010 affected our ability to assign putative adult progeny sampled in 2015.  As a result, our assignment rates are downwardly biased.  Moreover, there were few salmon outplanted above Detroit Dam in 2011 (</w:t>
      </w:r>
      <w:r w:rsidRPr="00926F31">
        <w:rPr>
          <w:i/>
          <w:highlight w:val="yellow"/>
        </w:rPr>
        <w:t xml:space="preserve">N </w:t>
      </w:r>
      <w:r w:rsidRPr="00926F31">
        <w:rPr>
          <w:highlight w:val="yellow"/>
        </w:rPr>
        <w:t>= 149) and 2012 (</w:t>
      </w:r>
      <w:r w:rsidRPr="00926F31">
        <w:rPr>
          <w:i/>
          <w:highlight w:val="yellow"/>
        </w:rPr>
        <w:t>N</w:t>
      </w:r>
      <w:r w:rsidRPr="00926F31">
        <w:rPr>
          <w:highlight w:val="yellow"/>
        </w:rPr>
        <w:t xml:space="preserve"> = 258), which could have resulted in reduced reproductive opportunity and low recruitment. Largely due to these limitations, results indicate that relatively few NOR spring Chinook salmon sampled in 2015 were progeny of outplanted salmon or individuals sampled as carcasses.  </w:t>
      </w:r>
    </w:p>
    <w:p w14:paraId="0CEE7104" w14:textId="77777777" w:rsidR="00A91DE2" w:rsidRPr="00926F31" w:rsidRDefault="00656A5C">
      <w:pPr>
        <w:spacing w:after="115" w:line="259" w:lineRule="auto"/>
        <w:rPr>
          <w:highlight w:val="yellow"/>
        </w:rPr>
      </w:pPr>
      <w:r w:rsidRPr="00926F31">
        <w:rPr>
          <w:highlight w:val="yellow"/>
        </w:rPr>
        <w:t xml:space="preserve"> </w:t>
      </w:r>
    </w:p>
    <w:p w14:paraId="3272688B" w14:textId="77777777" w:rsidR="00A91DE2" w:rsidRPr="00926F31" w:rsidRDefault="00656A5C">
      <w:pPr>
        <w:ind w:left="-5" w:right="53"/>
        <w:rPr>
          <w:highlight w:val="yellow"/>
        </w:rPr>
      </w:pPr>
      <w:r w:rsidRPr="00926F31">
        <w:rPr>
          <w:highlight w:val="yellow"/>
        </w:rPr>
        <w:t xml:space="preserve">Replacement for the 2010 cohort was less than one for both males and females, indicating that adult offspring recruitment did not meet population replacement. The pre-spawn mortality rate for female salmon released above Detroit Dam in 2010 was 0.04.    Under equal sex ratios, we observed similar total lifetime fitness (TLF) estimates for males and females; the mean TLF of male outplants was </w:t>
      </w:r>
      <w:proofErr w:type="gramStart"/>
      <w:r w:rsidRPr="00926F31">
        <w:rPr>
          <w:highlight w:val="yellow"/>
        </w:rPr>
        <w:t>similar to</w:t>
      </w:r>
      <w:proofErr w:type="gramEnd"/>
      <w:r w:rsidRPr="00926F31">
        <w:rPr>
          <w:highlight w:val="yellow"/>
        </w:rPr>
        <w:t xml:space="preserve"> that of females as was the range (males: 0 - 16 vs. females: 0 - 10 progeny). While preliminary, estimates of fitness for the 2011 and 2012 cohorts show low fitness means, variances, and ranges. However, it remains to be seen how population productivity measures after evaluating the full cohort for 2011 (inclusion of age-5 progeny returning in 2016) and 2012 (inclusion of age-4, age-5 progeny returning in 2016 and 2017, respectively).  </w:t>
      </w:r>
    </w:p>
    <w:p w14:paraId="6A2157E9" w14:textId="77777777" w:rsidR="00A91DE2" w:rsidRPr="00926F31" w:rsidRDefault="00656A5C">
      <w:pPr>
        <w:spacing w:line="259" w:lineRule="auto"/>
        <w:rPr>
          <w:highlight w:val="yellow"/>
        </w:rPr>
      </w:pPr>
      <w:r w:rsidRPr="00926F31">
        <w:rPr>
          <w:highlight w:val="yellow"/>
        </w:rPr>
        <w:t xml:space="preserve"> </w:t>
      </w:r>
    </w:p>
    <w:p w14:paraId="1C36876C" w14:textId="77777777" w:rsidR="00A91DE2" w:rsidRPr="00926F31" w:rsidRDefault="00656A5C">
      <w:pPr>
        <w:pStyle w:val="Heading2"/>
        <w:ind w:left="-5"/>
        <w:rPr>
          <w:highlight w:val="yellow"/>
        </w:rPr>
      </w:pPr>
      <w:r w:rsidRPr="00926F31">
        <w:rPr>
          <w:highlight w:val="yellow"/>
        </w:rPr>
        <w:t xml:space="preserve">Outplant program and spring Chinook salmon fitness </w:t>
      </w:r>
    </w:p>
    <w:p w14:paraId="72F604C9" w14:textId="77777777" w:rsidR="00A91DE2" w:rsidRPr="00926F31" w:rsidRDefault="00656A5C">
      <w:pPr>
        <w:ind w:left="-5" w:right="53"/>
        <w:rPr>
          <w:highlight w:val="yellow"/>
        </w:rPr>
      </w:pPr>
      <w:r w:rsidRPr="00926F31">
        <w:rPr>
          <w:highlight w:val="yellow"/>
        </w:rPr>
        <w:t xml:space="preserve">In addition to quantifying outplant contributions to subsequent NOR salmon recruitment to the North Santiam River, an objective of the study was to investigate how different outplanting protocols, including differences in </w:t>
      </w:r>
      <w:r w:rsidRPr="00926F31">
        <w:rPr>
          <w:i/>
          <w:highlight w:val="yellow"/>
        </w:rPr>
        <w:t>release date</w:t>
      </w:r>
      <w:r w:rsidRPr="00926F31">
        <w:rPr>
          <w:highlight w:val="yellow"/>
        </w:rPr>
        <w:t xml:space="preserve"> and </w:t>
      </w:r>
      <w:r w:rsidRPr="00926F31">
        <w:rPr>
          <w:i/>
          <w:highlight w:val="yellow"/>
        </w:rPr>
        <w:t>release location</w:t>
      </w:r>
      <w:r w:rsidRPr="00926F31">
        <w:rPr>
          <w:highlight w:val="yellow"/>
        </w:rPr>
        <w:t xml:space="preserve">, might influence fitness. Analysis of the 2010 cohort revealed a positive relationship between </w:t>
      </w:r>
      <w:r w:rsidRPr="00926F31">
        <w:rPr>
          <w:i/>
          <w:highlight w:val="yellow"/>
        </w:rPr>
        <w:t>release location</w:t>
      </w:r>
      <w:r w:rsidRPr="00926F31">
        <w:rPr>
          <w:highlight w:val="yellow"/>
        </w:rPr>
        <w:t xml:space="preserve"> and TLF, indicating that fitness was higher at Coopers Ridge for 2010. However, despite a significant effect of </w:t>
      </w:r>
      <w:r w:rsidRPr="00926F31">
        <w:rPr>
          <w:i/>
          <w:highlight w:val="yellow"/>
        </w:rPr>
        <w:t xml:space="preserve">release date </w:t>
      </w:r>
      <w:r w:rsidRPr="00926F31">
        <w:rPr>
          <w:highlight w:val="yellow"/>
        </w:rPr>
        <w:t xml:space="preserve">previously reported in O’Malley et al. (2015), no significant effect of </w:t>
      </w:r>
      <w:r w:rsidRPr="00926F31">
        <w:rPr>
          <w:i/>
          <w:highlight w:val="yellow"/>
        </w:rPr>
        <w:t>release date</w:t>
      </w:r>
      <w:r w:rsidRPr="00926F31">
        <w:rPr>
          <w:highlight w:val="yellow"/>
        </w:rPr>
        <w:t xml:space="preserve"> and fitness was found here. Yet, given a predominance of zero and low fitness estimate, we may have had insufficient power to detect a positive effect of </w:t>
      </w:r>
      <w:r w:rsidRPr="00926F31">
        <w:rPr>
          <w:i/>
          <w:highlight w:val="yellow"/>
        </w:rPr>
        <w:t xml:space="preserve">release date </w:t>
      </w:r>
      <w:r w:rsidRPr="00926F31">
        <w:rPr>
          <w:highlight w:val="yellow"/>
        </w:rPr>
        <w:t xml:space="preserve">on fitness.  </w:t>
      </w:r>
    </w:p>
    <w:p w14:paraId="632288F4" w14:textId="77777777" w:rsidR="00A91DE2" w:rsidRPr="00926F31" w:rsidRDefault="00656A5C">
      <w:pPr>
        <w:spacing w:after="112" w:line="259" w:lineRule="auto"/>
        <w:rPr>
          <w:highlight w:val="yellow"/>
        </w:rPr>
      </w:pPr>
      <w:r w:rsidRPr="00926F31">
        <w:rPr>
          <w:highlight w:val="yellow"/>
        </w:rPr>
        <w:t xml:space="preserve"> </w:t>
      </w:r>
    </w:p>
    <w:p w14:paraId="3EECF53F" w14:textId="77777777" w:rsidR="00A91DE2" w:rsidRDefault="00656A5C">
      <w:pPr>
        <w:ind w:left="-5" w:right="53"/>
      </w:pPr>
      <w:r w:rsidRPr="00926F31">
        <w:rPr>
          <w:highlight w:val="yellow"/>
        </w:rPr>
        <w:t>In conclusion, this study provides updated measures on the viability of salmon released above the Detroit-Big Cliff Dam complex on the North Santiam River. Results indicate low replacement rates and fitness for the 2010 cohort, despite the large-scale release of HOR fish (</w:t>
      </w:r>
      <w:r w:rsidRPr="00926F31">
        <w:rPr>
          <w:i/>
          <w:highlight w:val="yellow"/>
        </w:rPr>
        <w:t>N</w:t>
      </w:r>
      <w:r w:rsidRPr="00926F31">
        <w:rPr>
          <w:highlight w:val="yellow"/>
        </w:rPr>
        <w:t xml:space="preserve"> = 2 735). The results also reveal low fitness estimates for salmon outplanted above Detroit Dam or sampled as carcasses below Big Cliff Dam during 2011 and 2012.</w:t>
      </w:r>
      <w:r w:rsidRPr="00926F31">
        <w:rPr>
          <w:rFonts w:ascii="Calibri" w:eastAsia="Calibri" w:hAnsi="Calibri" w:cs="Calibri"/>
          <w:sz w:val="22"/>
          <w:highlight w:val="yellow"/>
        </w:rPr>
        <w:t xml:space="preserve"> </w:t>
      </w:r>
      <w:r w:rsidRPr="00926F31">
        <w:rPr>
          <w:highlight w:val="yellow"/>
        </w:rPr>
        <w:t xml:space="preserve">The observed annual variability in population productivity metrics underscores the need to continue genetic evaluation of this population to help provide an accurate representation of the efficacy of evolving outplanting operations occurring on the North Santiam River. Additionally, </w:t>
      </w:r>
      <w:r w:rsidRPr="00926F31">
        <w:rPr>
          <w:highlight w:val="yellow"/>
        </w:rPr>
        <w:lastRenderedPageBreak/>
        <w:t>continuation of the North Santiam genetic pedigree would provide the first fitness estimates of salmon handled at the new Minto Fish Collection Facility and help determine the productivity of NOR salmon reintroduced above Detroit Dam in 2015.</w:t>
      </w:r>
      <w:r>
        <w:t xml:space="preserve">  </w:t>
      </w:r>
    </w:p>
    <w:p w14:paraId="23894E5A" w14:textId="77777777" w:rsidR="00A91DE2" w:rsidRDefault="00656A5C">
      <w:pPr>
        <w:spacing w:line="259" w:lineRule="auto"/>
      </w:pPr>
      <w:r>
        <w:t xml:space="preserve"> </w:t>
      </w:r>
      <w:r>
        <w:tab/>
        <w:t xml:space="preserve"> </w:t>
      </w:r>
    </w:p>
    <w:p w14:paraId="6E1B67A0" w14:textId="77777777" w:rsidR="00105FDC" w:rsidRDefault="00105FDC">
      <w:pPr>
        <w:spacing w:after="160" w:line="259" w:lineRule="auto"/>
        <w:rPr>
          <w:color w:val="000000"/>
          <w:szCs w:val="22"/>
        </w:rPr>
      </w:pPr>
      <w:r>
        <w:br w:type="page"/>
      </w:r>
    </w:p>
    <w:p w14:paraId="658F8BB7" w14:textId="4E6404DD" w:rsidR="00A91DE2" w:rsidRDefault="00656A5C">
      <w:pPr>
        <w:pStyle w:val="Heading1"/>
        <w:spacing w:after="396"/>
        <w:ind w:left="-5"/>
      </w:pPr>
      <w:r>
        <w:rPr>
          <w:sz w:val="24"/>
        </w:rPr>
        <w:lastRenderedPageBreak/>
        <w:t>R</w:t>
      </w:r>
      <w:r>
        <w:t>EFERENCES</w:t>
      </w:r>
      <w:r>
        <w:rPr>
          <w:sz w:val="24"/>
        </w:rPr>
        <w:t xml:space="preserve"> </w:t>
      </w:r>
    </w:p>
    <w:p w14:paraId="06782075" w14:textId="23123957" w:rsidR="006C4EC0" w:rsidRDefault="006C4EC0">
      <w:pPr>
        <w:spacing w:after="281" w:line="238" w:lineRule="auto"/>
        <w:ind w:left="465" w:right="53" w:hanging="480"/>
      </w:pPr>
      <w:r w:rsidRPr="009324F8">
        <w:rPr>
          <w:noProof/>
        </w:rPr>
        <w:t>Bolker, B.</w:t>
      </w:r>
      <w:r>
        <w:rPr>
          <w:noProof/>
        </w:rPr>
        <w:t xml:space="preserve"> </w:t>
      </w:r>
      <w:r w:rsidRPr="009324F8">
        <w:rPr>
          <w:noProof/>
        </w:rPr>
        <w:t xml:space="preserve">M., </w:t>
      </w:r>
      <w:r w:rsidRPr="006C4EC0">
        <w:rPr>
          <w:iCs/>
          <w:noProof/>
        </w:rPr>
        <w:t>Linear and generalized linear mixed models</w:t>
      </w:r>
      <w:r w:rsidRPr="009324F8">
        <w:rPr>
          <w:i/>
          <w:noProof/>
        </w:rPr>
        <w:t>.</w:t>
      </w:r>
      <w:r w:rsidRPr="009324F8">
        <w:rPr>
          <w:noProof/>
        </w:rPr>
        <w:t xml:space="preserve"> Ecological statistics: contemporary theory and application, 2015: p. 309-333.</w:t>
      </w:r>
    </w:p>
    <w:p w14:paraId="4EEFCE16" w14:textId="2AD347D9" w:rsidR="00A91DE2" w:rsidRDefault="00656A5C">
      <w:pPr>
        <w:spacing w:after="281" w:line="238" w:lineRule="auto"/>
        <w:ind w:left="465" w:right="53" w:hanging="480"/>
      </w:pPr>
      <w:r>
        <w:t xml:space="preserve">Botsford, L. W., and J. G. </w:t>
      </w:r>
      <w:proofErr w:type="spellStart"/>
      <w:r>
        <w:t>Brittnacher</w:t>
      </w:r>
      <w:proofErr w:type="spellEnd"/>
      <w:r>
        <w:t xml:space="preserve">. 1998. Viability of Sacramento River winter-run Chinook salmon. Conservation Biology 12:65-79. </w:t>
      </w:r>
    </w:p>
    <w:p w14:paraId="60C1FD54" w14:textId="77777777" w:rsidR="00A91DE2" w:rsidRDefault="00656A5C">
      <w:pPr>
        <w:spacing w:after="278" w:line="238" w:lineRule="auto"/>
        <w:ind w:left="465" w:right="53" w:hanging="480"/>
      </w:pPr>
      <w:proofErr w:type="spellStart"/>
      <w:r>
        <w:t>Brunelli</w:t>
      </w:r>
      <w:proofErr w:type="spellEnd"/>
      <w:r>
        <w:t xml:space="preserve">, J. P., K. J. </w:t>
      </w:r>
      <w:proofErr w:type="spellStart"/>
      <w:r>
        <w:t>Wertzler</w:t>
      </w:r>
      <w:proofErr w:type="spellEnd"/>
      <w:r>
        <w:t xml:space="preserve">, K. </w:t>
      </w:r>
      <w:proofErr w:type="spellStart"/>
      <w:r>
        <w:t>Sundin</w:t>
      </w:r>
      <w:proofErr w:type="spellEnd"/>
      <w:r>
        <w:t xml:space="preserve">, and G. H. </w:t>
      </w:r>
      <w:proofErr w:type="spellStart"/>
      <w:r>
        <w:t>Thorgaard</w:t>
      </w:r>
      <w:proofErr w:type="spellEnd"/>
      <w:r>
        <w:t xml:space="preserve">. 2008. Y-specific sequences and polymorphisms in rainbow trout and Chinook salmon. Genome 51:739-48. </w:t>
      </w:r>
    </w:p>
    <w:p w14:paraId="0D206978" w14:textId="77777777" w:rsidR="00A91DE2" w:rsidRDefault="00656A5C">
      <w:pPr>
        <w:spacing w:after="281" w:line="238" w:lineRule="auto"/>
        <w:ind w:left="465" w:right="53" w:hanging="480"/>
      </w:pPr>
      <w:r>
        <w:t xml:space="preserve">Cairney, M., J. Taggart, and B. </w:t>
      </w:r>
      <w:proofErr w:type="spellStart"/>
      <w:r>
        <w:t>Hoyheim</w:t>
      </w:r>
      <w:proofErr w:type="spellEnd"/>
      <w:r>
        <w:t xml:space="preserve">. 2000. Characterization of microsatellite and minisatellite loci in Atlantic salmon and cross-species amplification in other salmonids. Molecular Ecology 9:2175-2178. </w:t>
      </w:r>
    </w:p>
    <w:p w14:paraId="2F7ACDED" w14:textId="77777777" w:rsidR="00A91DE2" w:rsidRDefault="00656A5C">
      <w:pPr>
        <w:spacing w:line="259" w:lineRule="auto"/>
        <w:ind w:left="-5" w:right="53"/>
      </w:pPr>
      <w:r>
        <w:t xml:space="preserve">Do, C., R. S. Waples, D. Peel, G. M. Macbeth, B. J. Tillett, and J. R. Ovenden. 2014. </w:t>
      </w:r>
    </w:p>
    <w:p w14:paraId="153AD2D2" w14:textId="77777777" w:rsidR="00A91DE2" w:rsidRDefault="00656A5C">
      <w:pPr>
        <w:spacing w:after="281" w:line="238" w:lineRule="auto"/>
        <w:ind w:left="490" w:right="53"/>
      </w:pPr>
      <w:proofErr w:type="spellStart"/>
      <w:r>
        <w:t>NeEstimator</w:t>
      </w:r>
      <w:proofErr w:type="spellEnd"/>
      <w:r>
        <w:t xml:space="preserve"> v2: re-implementation of software for the estimation of contemporary effective population size (Ne) from genetic data. Molecular Ecology Resources 14:209-14. </w:t>
      </w:r>
    </w:p>
    <w:p w14:paraId="0CB66DFA" w14:textId="77777777" w:rsidR="00A91DE2" w:rsidRDefault="00656A5C">
      <w:pPr>
        <w:spacing w:after="280" w:line="238" w:lineRule="auto"/>
        <w:ind w:left="475" w:right="212" w:hanging="490"/>
        <w:jc w:val="both"/>
      </w:pPr>
      <w:r>
        <w:t xml:space="preserve">Greig, C., D. P. Jacobson, and M. a. Banks. 2003. New tetranucleotide microsatellites for </w:t>
      </w:r>
      <w:proofErr w:type="spellStart"/>
      <w:r>
        <w:t>finescale</w:t>
      </w:r>
      <w:proofErr w:type="spellEnd"/>
      <w:r>
        <w:t xml:space="preserve"> discrimination among endangered chinook salmon. Molecular Ecology Notes 3:376379. </w:t>
      </w:r>
    </w:p>
    <w:p w14:paraId="4DA5BF53" w14:textId="77777777" w:rsidR="00A91DE2" w:rsidRDefault="00656A5C">
      <w:pPr>
        <w:spacing w:after="280" w:line="238" w:lineRule="auto"/>
        <w:ind w:left="475" w:right="91" w:hanging="490"/>
        <w:jc w:val="both"/>
      </w:pPr>
      <w:r>
        <w:t>Harrison, H. B., P. Saenz-</w:t>
      </w:r>
      <w:proofErr w:type="spellStart"/>
      <w:r>
        <w:t>Agudelo</w:t>
      </w:r>
      <w:proofErr w:type="spellEnd"/>
      <w:r>
        <w:t xml:space="preserve">, S. Planes, G. P. Jones, and M. L. </w:t>
      </w:r>
      <w:proofErr w:type="spellStart"/>
      <w:r>
        <w:t>Berumen</w:t>
      </w:r>
      <w:proofErr w:type="spellEnd"/>
      <w:r>
        <w:t xml:space="preserve">. 2013. Relative accuracy of three common methods of parentage analysis in natural populations. Molecular Ecology 22:1158-70. </w:t>
      </w:r>
    </w:p>
    <w:p w14:paraId="6AA9B322" w14:textId="77777777" w:rsidR="00A91DE2" w:rsidRDefault="00656A5C">
      <w:pPr>
        <w:spacing w:after="280" w:line="239" w:lineRule="auto"/>
        <w:ind w:left="465" w:right="53" w:hanging="480"/>
      </w:pPr>
      <w:r>
        <w:t xml:space="preserve">Ivanova, N., J. R. </w:t>
      </w:r>
      <w:proofErr w:type="spellStart"/>
      <w:r>
        <w:t>Dewaard</w:t>
      </w:r>
      <w:proofErr w:type="spellEnd"/>
      <w:r>
        <w:t xml:space="preserve">, and P. D. N. Hebert. 2006. An inexpensive, automation-friendly protocol for recovering high-quality DNA. Molecular Ecology Notes 6:998-1002. </w:t>
      </w:r>
    </w:p>
    <w:p w14:paraId="0B4A1358" w14:textId="77777777" w:rsidR="00A91DE2" w:rsidRDefault="00656A5C">
      <w:pPr>
        <w:spacing w:after="278" w:line="238" w:lineRule="auto"/>
        <w:ind w:left="465" w:right="53" w:hanging="480"/>
      </w:pPr>
      <w:r>
        <w:t xml:space="preserve">Jones, O. R., and J. Wang. 2010. COLONY: a program for parentage and sibship inference from </w:t>
      </w:r>
      <w:proofErr w:type="spellStart"/>
      <w:r>
        <w:t>multilocus</w:t>
      </w:r>
      <w:proofErr w:type="spellEnd"/>
      <w:r>
        <w:t xml:space="preserve"> genotype data. Molecular Ecology Resources 10:551-555. </w:t>
      </w:r>
    </w:p>
    <w:p w14:paraId="33D4D157" w14:textId="77777777" w:rsidR="00A91DE2" w:rsidRDefault="00656A5C">
      <w:pPr>
        <w:spacing w:after="281" w:line="238" w:lineRule="auto"/>
        <w:ind w:left="465" w:right="53" w:hanging="480"/>
      </w:pPr>
      <w:r>
        <w:t xml:space="preserve">Kalinowski, S. T., M. L. Taper, and T. C. Marshall. 2007. Revising how the computer program CERVUS accommodates genotyping error increases success in paternity assignment. Molecular Ecology 16:1099-1106. </w:t>
      </w:r>
    </w:p>
    <w:p w14:paraId="066FBD31" w14:textId="77777777" w:rsidR="00A91DE2" w:rsidRDefault="00656A5C">
      <w:pPr>
        <w:spacing w:after="281" w:line="238" w:lineRule="auto"/>
        <w:ind w:left="465" w:right="53" w:hanging="480"/>
      </w:pPr>
      <w:r>
        <w:t xml:space="preserve">Naish, K. A., and L. K. Park. 2002. Linkage relationships for 35 new microsatellite loci in Chinook salmon. Animal Genetics 33:316-8. </w:t>
      </w:r>
    </w:p>
    <w:p w14:paraId="07B9B854" w14:textId="1C8D4064" w:rsidR="00A91DE2" w:rsidRDefault="00656A5C" w:rsidP="005402BA">
      <w:pPr>
        <w:spacing w:after="285"/>
        <w:ind w:left="461" w:right="58" w:hanging="475"/>
        <w:contextualSpacing/>
      </w:pPr>
      <w:r>
        <w:t>NMFS. 2008. Endangered species act-section 7 consultation biological opinion and Magnuson</w:t>
      </w:r>
      <w:r w:rsidR="00105FDC">
        <w:t>-</w:t>
      </w:r>
      <w:proofErr w:type="gramStart"/>
      <w:r>
        <w:t>Stevens</w:t>
      </w:r>
      <w:proofErr w:type="gramEnd"/>
      <w:r>
        <w:t xml:space="preserve"> fishery conservation and management act consultation on the Willamette River basin flood control project. Portland, OR. </w:t>
      </w:r>
    </w:p>
    <w:p w14:paraId="13C770CE" w14:textId="77777777" w:rsidR="00254083" w:rsidRDefault="00254083" w:rsidP="005402BA">
      <w:pPr>
        <w:spacing w:after="285"/>
        <w:ind w:left="461" w:right="58" w:hanging="475"/>
        <w:contextualSpacing/>
      </w:pPr>
    </w:p>
    <w:p w14:paraId="09960ABB" w14:textId="71D6EBA8" w:rsidR="004A6D3B" w:rsidRDefault="004A6D3B" w:rsidP="005402BA">
      <w:pPr>
        <w:ind w:left="461" w:right="58" w:hanging="475"/>
        <w:contextualSpacing/>
      </w:pPr>
      <w:r>
        <w:lastRenderedPageBreak/>
        <w:t xml:space="preserve">O’Malley, K. G., M. L. Evans, M. A. Johnson, D. P. Jacobson, and M. Hogansen. 2015. An evaluation of spring Chinook salmon reintroductions above Detroit Dam, North Santiam River, using genetic pedigree analysis. </w:t>
      </w:r>
      <w:r w:rsidR="00E23430">
        <w:t>U.S. Army Corps of Engineers. 25 pp.</w:t>
      </w:r>
      <w:r>
        <w:t xml:space="preserve"> </w:t>
      </w:r>
    </w:p>
    <w:p w14:paraId="577FBB40" w14:textId="77777777" w:rsidR="005402BA" w:rsidRDefault="005402BA" w:rsidP="005402BA">
      <w:pPr>
        <w:ind w:left="461" w:right="58" w:hanging="475"/>
        <w:contextualSpacing/>
      </w:pPr>
    </w:p>
    <w:p w14:paraId="22A42C6F" w14:textId="5D1B7395" w:rsidR="00A92886" w:rsidRDefault="00A92886" w:rsidP="005402BA">
      <w:pPr>
        <w:ind w:left="461" w:right="58" w:hanging="475"/>
        <w:contextualSpacing/>
      </w:pPr>
      <w:r>
        <w:t xml:space="preserve">O’Malley, K. G., A. N. Black, M. L. Evans, M. A. Johnson, </w:t>
      </w:r>
      <w:r w:rsidR="000A124D">
        <w:t xml:space="preserve">and </w:t>
      </w:r>
      <w:r>
        <w:t>D. P. Jacobson</w:t>
      </w:r>
      <w:r w:rsidR="000A124D">
        <w:t xml:space="preserve">. 2017. Evaluating Spring Chinook salmon reintroductions above Detroit Dam, on the North Santiam River, using genetic parentage analysis. </w:t>
      </w:r>
      <w:r w:rsidR="00E23430">
        <w:t>U.S. Army Corps of Engineers. 23 pp.</w:t>
      </w:r>
    </w:p>
    <w:p w14:paraId="21051454" w14:textId="5AE9A4C5" w:rsidR="00E23430" w:rsidRDefault="00E23430" w:rsidP="005402BA">
      <w:pPr>
        <w:ind w:left="461" w:right="58" w:hanging="475"/>
        <w:contextualSpacing/>
      </w:pPr>
    </w:p>
    <w:p w14:paraId="5062F3A1" w14:textId="05EA92D3" w:rsidR="00E23430" w:rsidRDefault="00E23430" w:rsidP="005402BA">
      <w:pPr>
        <w:ind w:left="461" w:right="58" w:hanging="475"/>
        <w:contextualSpacing/>
      </w:pPr>
      <w:r>
        <w:t>O’Malley, K.G., Bohn, S., and C.K. Fitzpatrick. 2021. Adult salmonids trap and transport success above dams. U.S. Army Corps of Engineers. 11 pp.</w:t>
      </w:r>
    </w:p>
    <w:p w14:paraId="278ED9B8" w14:textId="77777777" w:rsidR="00FD5D6C" w:rsidRDefault="00FD5D6C" w:rsidP="005402BA">
      <w:pPr>
        <w:ind w:left="461" w:right="58" w:hanging="475"/>
        <w:contextualSpacing/>
      </w:pPr>
    </w:p>
    <w:p w14:paraId="2E432403" w14:textId="6203D8C7" w:rsidR="00A91DE2" w:rsidRDefault="00656A5C" w:rsidP="005402BA">
      <w:pPr>
        <w:spacing w:after="280"/>
        <w:ind w:left="461" w:right="58" w:hanging="475"/>
        <w:contextualSpacing/>
      </w:pPr>
      <w:r>
        <w:t xml:space="preserve">Olsen, J. B., P. </w:t>
      </w:r>
      <w:proofErr w:type="spellStart"/>
      <w:r>
        <w:t>Bentzen</w:t>
      </w:r>
      <w:proofErr w:type="spellEnd"/>
      <w:r>
        <w:t xml:space="preserve">, and J. E. Seeb. 1998. Characterization of seven microsatellite loci derived from pink salmon. Molecular Ecology 7:1087-1089. </w:t>
      </w:r>
    </w:p>
    <w:p w14:paraId="48A02B06" w14:textId="77777777" w:rsidR="005402BA" w:rsidRDefault="005402BA" w:rsidP="005402BA">
      <w:pPr>
        <w:spacing w:after="280"/>
        <w:ind w:left="461" w:right="58" w:hanging="475"/>
        <w:contextualSpacing/>
      </w:pPr>
    </w:p>
    <w:p w14:paraId="60C95B75" w14:textId="77777777" w:rsidR="00A91DE2" w:rsidRDefault="00656A5C">
      <w:pPr>
        <w:spacing w:after="278" w:line="238" w:lineRule="auto"/>
        <w:ind w:left="480" w:hanging="480"/>
      </w:pPr>
      <w:proofErr w:type="spellStart"/>
      <w:r>
        <w:rPr>
          <w:color w:val="222222"/>
        </w:rPr>
        <w:t>Peakall</w:t>
      </w:r>
      <w:proofErr w:type="spellEnd"/>
      <w:r>
        <w:rPr>
          <w:color w:val="222222"/>
        </w:rPr>
        <w:t xml:space="preserve">, R.O.D. and </w:t>
      </w:r>
      <w:proofErr w:type="spellStart"/>
      <w:r>
        <w:rPr>
          <w:color w:val="222222"/>
        </w:rPr>
        <w:t>Smouse</w:t>
      </w:r>
      <w:proofErr w:type="spellEnd"/>
      <w:r>
        <w:rPr>
          <w:color w:val="222222"/>
        </w:rPr>
        <w:t>, P.E. 2006. GENALEX 6: genetic analysis in Excel. Population genetic software for teaching and research. Molecular ecology notes 6:288-295.</w:t>
      </w:r>
      <w:r>
        <w:t xml:space="preserve"> </w:t>
      </w:r>
    </w:p>
    <w:p w14:paraId="27C68593" w14:textId="77777777" w:rsidR="00A91DE2" w:rsidRDefault="00656A5C">
      <w:pPr>
        <w:spacing w:after="281" w:line="238" w:lineRule="auto"/>
        <w:ind w:left="465" w:right="53" w:hanging="480"/>
      </w:pPr>
      <w:r>
        <w:t xml:space="preserve">Raymond, M., and F. </w:t>
      </w:r>
      <w:proofErr w:type="spellStart"/>
      <w:r>
        <w:t>Rousset</w:t>
      </w:r>
      <w:proofErr w:type="spellEnd"/>
      <w:r>
        <w:t xml:space="preserve">. 1995. GENEPOP (Version 1.2): Population genetics software for exact tests and ecumenicism. Journal of Heredity 86:248-249. </w:t>
      </w:r>
    </w:p>
    <w:p w14:paraId="05FF2BBA" w14:textId="77777777" w:rsidR="00A91DE2" w:rsidRDefault="00656A5C">
      <w:pPr>
        <w:spacing w:after="281" w:line="238" w:lineRule="auto"/>
        <w:ind w:left="465" w:right="53" w:hanging="480"/>
      </w:pPr>
      <w:r>
        <w:t xml:space="preserve">Waples, R. S., and C. Do. 2008. LDNE: a program for estimating effective population size from data on linkage disequilibrium. Molecular Ecology Resources 8:753-6. </w:t>
      </w:r>
    </w:p>
    <w:p w14:paraId="293D3173" w14:textId="4CF168FE" w:rsidR="00A91DE2" w:rsidRDefault="00656A5C">
      <w:pPr>
        <w:spacing w:after="280" w:line="238" w:lineRule="auto"/>
        <w:ind w:left="465" w:right="53" w:hanging="480"/>
      </w:pPr>
      <w:r>
        <w:t xml:space="preserve">Williamson, K. S., J. F. Cordes, and B. May. 2002. Characterization of </w:t>
      </w:r>
      <w:proofErr w:type="spellStart"/>
      <w:r>
        <w:t>microstellite</w:t>
      </w:r>
      <w:proofErr w:type="spellEnd"/>
      <w:r>
        <w:t xml:space="preserve"> loci in Chinook salmon (</w:t>
      </w:r>
      <w:r>
        <w:rPr>
          <w:i/>
        </w:rPr>
        <w:t>Oncorhynchus tshawytscha</w:t>
      </w:r>
      <w:r>
        <w:t xml:space="preserve">) and cross-species amplification in other salmonids. Molecular Ecology Notes 2:17-19. </w:t>
      </w:r>
    </w:p>
    <w:p w14:paraId="6455B316" w14:textId="6CA3E4E3" w:rsidR="00254083" w:rsidRDefault="00254083">
      <w:pPr>
        <w:spacing w:after="280" w:line="238" w:lineRule="auto"/>
        <w:ind w:left="465" w:right="53" w:hanging="480"/>
      </w:pPr>
      <w:proofErr w:type="spellStart"/>
      <w:r w:rsidRPr="00254083">
        <w:t>Zuur</w:t>
      </w:r>
      <w:proofErr w:type="spellEnd"/>
      <w:r>
        <w:t xml:space="preserve">, A. F., </w:t>
      </w:r>
      <w:proofErr w:type="spellStart"/>
      <w:r>
        <w:t>Ieno</w:t>
      </w:r>
      <w:proofErr w:type="spellEnd"/>
      <w:r>
        <w:t xml:space="preserve">, E. N., Walker, N. J., </w:t>
      </w:r>
      <w:proofErr w:type="spellStart"/>
      <w:r>
        <w:t>Saveliev</w:t>
      </w:r>
      <w:proofErr w:type="spellEnd"/>
      <w:r>
        <w:t xml:space="preserve">, A. A., Smith, G. </w:t>
      </w:r>
      <w:proofErr w:type="gramStart"/>
      <w:r>
        <w:t>M..</w:t>
      </w:r>
      <w:proofErr w:type="gramEnd"/>
      <w:r>
        <w:t xml:space="preserve"> </w:t>
      </w:r>
      <w:r w:rsidRPr="00254083">
        <w:t>2009. Mixed Effects Models and Extensions in Ecology with R.</w:t>
      </w:r>
      <w:r>
        <w:t xml:space="preserve"> Springer</w:t>
      </w:r>
    </w:p>
    <w:p w14:paraId="2B9EC911" w14:textId="77777777" w:rsidR="00A91DE2" w:rsidRDefault="00656A5C">
      <w:pPr>
        <w:spacing w:after="115" w:line="259" w:lineRule="auto"/>
      </w:pPr>
      <w:r>
        <w:t xml:space="preserve"> </w:t>
      </w:r>
    </w:p>
    <w:p w14:paraId="0594652D" w14:textId="77777777" w:rsidR="00A91DE2" w:rsidRDefault="00656A5C">
      <w:pPr>
        <w:spacing w:after="112" w:line="259" w:lineRule="auto"/>
      </w:pPr>
      <w:r>
        <w:t xml:space="preserve"> </w:t>
      </w:r>
    </w:p>
    <w:p w14:paraId="28FA1437" w14:textId="77777777" w:rsidR="00A91DE2" w:rsidRDefault="00656A5C">
      <w:pPr>
        <w:spacing w:after="103" w:line="259" w:lineRule="auto"/>
      </w:pPr>
      <w:r>
        <w:rPr>
          <w:i/>
        </w:rPr>
        <w:t xml:space="preserve"> </w:t>
      </w:r>
    </w:p>
    <w:p w14:paraId="1CE6438C" w14:textId="77777777" w:rsidR="00A91DE2" w:rsidRDefault="00656A5C">
      <w:pPr>
        <w:spacing w:after="158" w:line="259" w:lineRule="auto"/>
      </w:pPr>
      <w:r>
        <w:rPr>
          <w:rFonts w:ascii="Calibri" w:eastAsia="Calibri" w:hAnsi="Calibri" w:cs="Calibri"/>
          <w:sz w:val="22"/>
        </w:rPr>
        <w:t xml:space="preserve"> </w:t>
      </w:r>
    </w:p>
    <w:p w14:paraId="48BA02DD" w14:textId="77777777" w:rsidR="00A91DE2" w:rsidRDefault="00656A5C">
      <w:pPr>
        <w:spacing w:after="160" w:line="259" w:lineRule="auto"/>
      </w:pPr>
      <w:r>
        <w:rPr>
          <w:rFonts w:ascii="Calibri" w:eastAsia="Calibri" w:hAnsi="Calibri" w:cs="Calibri"/>
          <w:sz w:val="22"/>
        </w:rPr>
        <w:t xml:space="preserve"> </w:t>
      </w:r>
    </w:p>
    <w:p w14:paraId="230CAA2F" w14:textId="77777777" w:rsidR="00A91DE2" w:rsidRDefault="00656A5C">
      <w:pPr>
        <w:spacing w:after="158" w:line="259" w:lineRule="auto"/>
      </w:pPr>
      <w:r>
        <w:rPr>
          <w:rFonts w:ascii="Calibri" w:eastAsia="Calibri" w:hAnsi="Calibri" w:cs="Calibri"/>
          <w:sz w:val="22"/>
        </w:rPr>
        <w:t xml:space="preserve"> </w:t>
      </w:r>
    </w:p>
    <w:p w14:paraId="37E99502" w14:textId="77777777" w:rsidR="00A91DE2" w:rsidRDefault="00656A5C">
      <w:pPr>
        <w:spacing w:after="158" w:line="259" w:lineRule="auto"/>
      </w:pPr>
      <w:r>
        <w:rPr>
          <w:rFonts w:ascii="Calibri" w:eastAsia="Calibri" w:hAnsi="Calibri" w:cs="Calibri"/>
          <w:sz w:val="22"/>
        </w:rPr>
        <w:t xml:space="preserve"> </w:t>
      </w:r>
    </w:p>
    <w:p w14:paraId="17062F97" w14:textId="77777777" w:rsidR="00A91DE2" w:rsidRDefault="00656A5C">
      <w:pPr>
        <w:spacing w:after="160" w:line="259" w:lineRule="auto"/>
      </w:pPr>
      <w:r>
        <w:rPr>
          <w:rFonts w:ascii="Calibri" w:eastAsia="Calibri" w:hAnsi="Calibri" w:cs="Calibri"/>
          <w:sz w:val="22"/>
        </w:rPr>
        <w:t xml:space="preserve"> </w:t>
      </w:r>
    </w:p>
    <w:p w14:paraId="7B8F40B5" w14:textId="77777777" w:rsidR="00105FDC" w:rsidRDefault="00105FDC">
      <w:pPr>
        <w:spacing w:after="160" w:line="259" w:lineRule="auto"/>
        <w:rPr>
          <w:rFonts w:ascii="Calibri" w:eastAsia="Calibri" w:hAnsi="Calibri" w:cs="Calibri"/>
          <w:sz w:val="22"/>
        </w:rPr>
      </w:pPr>
      <w:r>
        <w:rPr>
          <w:rFonts w:ascii="Calibri" w:eastAsia="Calibri" w:hAnsi="Calibri" w:cs="Calibri"/>
          <w:sz w:val="22"/>
        </w:rPr>
        <w:br w:type="page"/>
      </w:r>
    </w:p>
    <w:p w14:paraId="35132430" w14:textId="2C63610F" w:rsidR="00641E50" w:rsidRPr="00AB3102" w:rsidRDefault="00656A5C" w:rsidP="00641E50">
      <w:pPr>
        <w:spacing w:after="160" w:line="259" w:lineRule="auto"/>
        <w:rPr>
          <w:rFonts w:ascii="Calibri" w:eastAsia="Calibri" w:hAnsi="Calibri" w:cs="Calibri"/>
          <w:b/>
          <w:bCs/>
          <w:sz w:val="22"/>
        </w:rPr>
      </w:pPr>
      <w:r>
        <w:rPr>
          <w:rFonts w:ascii="Calibri" w:eastAsia="Calibri" w:hAnsi="Calibri" w:cs="Calibri"/>
          <w:sz w:val="22"/>
        </w:rPr>
        <w:lastRenderedPageBreak/>
        <w:t xml:space="preserve"> </w:t>
      </w:r>
      <w:r w:rsidR="00641E50">
        <w:rPr>
          <w:rFonts w:ascii="Calibri" w:eastAsia="Calibri" w:hAnsi="Calibri" w:cs="Calibri"/>
          <w:b/>
          <w:bCs/>
          <w:sz w:val="22"/>
        </w:rPr>
        <w:t>Supplemental Figures</w:t>
      </w:r>
    </w:p>
    <w:p w14:paraId="3A601E3A" w14:textId="77777777" w:rsidR="00641E50" w:rsidRPr="00AB3102" w:rsidRDefault="00641E50" w:rsidP="00641E50">
      <w:pPr>
        <w:pStyle w:val="ListParagraph"/>
        <w:numPr>
          <w:ilvl w:val="0"/>
          <w:numId w:val="12"/>
        </w:numPr>
        <w:spacing w:after="160" w:line="259" w:lineRule="auto"/>
        <w:ind w:left="0" w:firstLine="0"/>
        <w:rPr>
          <w:rFonts w:ascii="Calibri" w:eastAsia="Calibri" w:hAnsi="Calibri" w:cs="Calibri"/>
          <w:b/>
          <w:bCs/>
          <w:sz w:val="22"/>
        </w:rPr>
      </w:pPr>
      <w:r>
        <w:rPr>
          <w:rFonts w:ascii="Calibri" w:eastAsia="Calibri" w:hAnsi="Calibri" w:cs="Calibri"/>
          <w:b/>
          <w:bCs/>
          <w:noProof/>
          <w:sz w:val="22"/>
        </w:rPr>
        <w:drawing>
          <wp:anchor distT="0" distB="0" distL="114300" distR="114300" simplePos="0" relativeHeight="251660288" behindDoc="0" locked="0" layoutInCell="1" allowOverlap="1" wp14:anchorId="25FA3D6F" wp14:editId="0C13864C">
            <wp:simplePos x="0" y="0"/>
            <wp:positionH relativeFrom="column">
              <wp:posOffset>3121025</wp:posOffset>
            </wp:positionH>
            <wp:positionV relativeFrom="paragraph">
              <wp:posOffset>233045</wp:posOffset>
            </wp:positionV>
            <wp:extent cx="2901315" cy="2169795"/>
            <wp:effectExtent l="0" t="0" r="0"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2901315" cy="2169795"/>
                    </a:xfrm>
                    <a:prstGeom prst="rect">
                      <a:avLst/>
                    </a:prstGeom>
                  </pic:spPr>
                </pic:pic>
              </a:graphicData>
            </a:graphic>
            <wp14:sizeRelH relativeFrom="page">
              <wp14:pctWidth>0</wp14:pctWidth>
            </wp14:sizeRelH>
            <wp14:sizeRelV relativeFrom="page">
              <wp14:pctHeight>0</wp14:pctHeight>
            </wp14:sizeRelV>
          </wp:anchor>
        </w:drawing>
      </w:r>
      <w:r>
        <w:rPr>
          <w:rFonts w:eastAsia="Calibri"/>
          <w:noProof/>
        </w:rPr>
        <w:drawing>
          <wp:anchor distT="0" distB="0" distL="114300" distR="114300" simplePos="0" relativeHeight="251659264" behindDoc="0" locked="0" layoutInCell="1" allowOverlap="1" wp14:anchorId="6413C336" wp14:editId="6534D1E5">
            <wp:simplePos x="0" y="0"/>
            <wp:positionH relativeFrom="column">
              <wp:posOffset>7083</wp:posOffset>
            </wp:positionH>
            <wp:positionV relativeFrom="paragraph">
              <wp:posOffset>234950</wp:posOffset>
            </wp:positionV>
            <wp:extent cx="2752725" cy="2059305"/>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2752725" cy="205930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b/>
          <w:bCs/>
          <w:sz w:val="22"/>
        </w:rPr>
        <w:t xml:space="preserve">                                  </w:t>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t>(b)</w:t>
      </w:r>
    </w:p>
    <w:p w14:paraId="14747A47" w14:textId="77777777" w:rsidR="00641E50" w:rsidRDefault="00641E50" w:rsidP="00641E50">
      <w:pPr>
        <w:spacing w:after="160" w:line="259" w:lineRule="auto"/>
        <w:rPr>
          <w:rFonts w:ascii="Calibri" w:eastAsia="Calibri" w:hAnsi="Calibri" w:cs="Calibri"/>
          <w:b/>
          <w:bCs/>
          <w:sz w:val="22"/>
        </w:rPr>
      </w:pPr>
    </w:p>
    <w:p w14:paraId="5383BC26" w14:textId="77777777" w:rsidR="00641E50" w:rsidRPr="00AB3102" w:rsidRDefault="00641E50" w:rsidP="00641E50">
      <w:pPr>
        <w:spacing w:after="160" w:line="259" w:lineRule="auto"/>
        <w:rPr>
          <w:rFonts w:ascii="Calibri" w:eastAsia="Calibri" w:hAnsi="Calibri" w:cs="Calibri"/>
          <w:b/>
          <w:bCs/>
          <w:sz w:val="22"/>
        </w:rPr>
      </w:pPr>
      <w:r>
        <w:rPr>
          <w:rFonts w:ascii="Calibri" w:eastAsia="Calibri" w:hAnsi="Calibri" w:cs="Calibri"/>
          <w:noProof/>
          <w:sz w:val="22"/>
        </w:rPr>
        <w:drawing>
          <wp:anchor distT="0" distB="0" distL="114300" distR="114300" simplePos="0" relativeHeight="251662336" behindDoc="0" locked="0" layoutInCell="1" allowOverlap="1" wp14:anchorId="366531E2" wp14:editId="63376FF5">
            <wp:simplePos x="0" y="0"/>
            <wp:positionH relativeFrom="column">
              <wp:posOffset>3146327</wp:posOffset>
            </wp:positionH>
            <wp:positionV relativeFrom="paragraph">
              <wp:posOffset>184785</wp:posOffset>
            </wp:positionV>
            <wp:extent cx="2716530" cy="2031365"/>
            <wp:effectExtent l="0" t="0" r="1270" b="6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2716530" cy="203136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noProof/>
          <w:sz w:val="22"/>
        </w:rPr>
        <w:drawing>
          <wp:anchor distT="0" distB="0" distL="114300" distR="114300" simplePos="0" relativeHeight="251661312" behindDoc="0" locked="0" layoutInCell="1" allowOverlap="1" wp14:anchorId="60CF076F" wp14:editId="015D09B7">
            <wp:simplePos x="0" y="0"/>
            <wp:positionH relativeFrom="column">
              <wp:posOffset>0</wp:posOffset>
            </wp:positionH>
            <wp:positionV relativeFrom="paragraph">
              <wp:posOffset>175162</wp:posOffset>
            </wp:positionV>
            <wp:extent cx="2756535" cy="206184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8">
                      <a:extLst>
                        <a:ext uri="{28A0092B-C50C-407E-A947-70E740481C1C}">
                          <a14:useLocalDpi xmlns:a14="http://schemas.microsoft.com/office/drawing/2010/main" val="0"/>
                        </a:ext>
                      </a:extLst>
                    </a:blip>
                    <a:stretch>
                      <a:fillRect/>
                    </a:stretch>
                  </pic:blipFill>
                  <pic:spPr>
                    <a:xfrm>
                      <a:off x="0" y="0"/>
                      <a:ext cx="2756535" cy="206184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b/>
          <w:bCs/>
          <w:sz w:val="22"/>
        </w:rPr>
        <w:t>(c)</w:t>
      </w:r>
      <w:r>
        <w:rPr>
          <w:rFonts w:ascii="Calibri" w:eastAsia="Calibri" w:hAnsi="Calibri" w:cs="Calibri"/>
          <w:b/>
          <w:bCs/>
          <w:sz w:val="22"/>
        </w:rPr>
        <w:tab/>
        <w:t xml:space="preserve">             </w:t>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t>(d)</w:t>
      </w:r>
    </w:p>
    <w:p w14:paraId="7FD5ED25" w14:textId="77777777" w:rsidR="00641E50" w:rsidRDefault="00641E50" w:rsidP="00641E50">
      <w:pPr>
        <w:spacing w:after="160" w:line="259" w:lineRule="auto"/>
        <w:rPr>
          <w:rFonts w:ascii="Calibri" w:eastAsia="Calibri" w:hAnsi="Calibri" w:cs="Calibri"/>
          <w:sz w:val="22"/>
        </w:rPr>
      </w:pPr>
    </w:p>
    <w:p w14:paraId="4CF7A17F" w14:textId="77777777" w:rsidR="00641E50" w:rsidRPr="00AB3102" w:rsidRDefault="00641E50" w:rsidP="00641E50">
      <w:pPr>
        <w:spacing w:after="160" w:line="259" w:lineRule="auto"/>
        <w:rPr>
          <w:rFonts w:ascii="Calibri" w:eastAsia="Calibri" w:hAnsi="Calibri" w:cs="Calibri"/>
          <w:b/>
          <w:bCs/>
          <w:sz w:val="22"/>
        </w:rPr>
      </w:pPr>
      <w:r>
        <w:rPr>
          <w:rFonts w:ascii="Calibri" w:eastAsia="Calibri" w:hAnsi="Calibri" w:cs="Calibri"/>
          <w:noProof/>
          <w:sz w:val="22"/>
        </w:rPr>
        <w:drawing>
          <wp:anchor distT="0" distB="0" distL="114300" distR="114300" simplePos="0" relativeHeight="251664384" behindDoc="0" locked="0" layoutInCell="1" allowOverlap="1" wp14:anchorId="694A6388" wp14:editId="65D93F22">
            <wp:simplePos x="0" y="0"/>
            <wp:positionH relativeFrom="column">
              <wp:posOffset>3138805</wp:posOffset>
            </wp:positionH>
            <wp:positionV relativeFrom="paragraph">
              <wp:posOffset>180340</wp:posOffset>
            </wp:positionV>
            <wp:extent cx="2883535" cy="2157095"/>
            <wp:effectExtent l="0" t="0" r="0" b="190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2883535" cy="215709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noProof/>
          <w:sz w:val="22"/>
        </w:rPr>
        <w:drawing>
          <wp:anchor distT="0" distB="0" distL="114300" distR="114300" simplePos="0" relativeHeight="251663360" behindDoc="0" locked="0" layoutInCell="1" allowOverlap="1" wp14:anchorId="5A57E1C7" wp14:editId="787D74BE">
            <wp:simplePos x="0" y="0"/>
            <wp:positionH relativeFrom="column">
              <wp:posOffset>0</wp:posOffset>
            </wp:positionH>
            <wp:positionV relativeFrom="paragraph">
              <wp:posOffset>188693</wp:posOffset>
            </wp:positionV>
            <wp:extent cx="3086100" cy="2308225"/>
            <wp:effectExtent l="0" t="0" r="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3086100" cy="230822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b/>
          <w:bCs/>
          <w:sz w:val="22"/>
        </w:rPr>
        <w:t xml:space="preserve">(e)   </w:t>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t xml:space="preserve">(f) </w:t>
      </w:r>
    </w:p>
    <w:p w14:paraId="52FB651E" w14:textId="77777777" w:rsidR="00641E50" w:rsidRDefault="00641E50" w:rsidP="00641E50">
      <w:pPr>
        <w:spacing w:after="160" w:line="259" w:lineRule="auto"/>
        <w:rPr>
          <w:rFonts w:ascii="Calibri" w:eastAsia="Calibri" w:hAnsi="Calibri" w:cs="Calibri"/>
          <w:sz w:val="22"/>
        </w:rPr>
      </w:pPr>
    </w:p>
    <w:p w14:paraId="116323E4" w14:textId="77777777" w:rsidR="00641E50" w:rsidRDefault="00641E50" w:rsidP="00641E50">
      <w:pPr>
        <w:spacing w:after="160" w:line="259" w:lineRule="auto"/>
        <w:rPr>
          <w:rFonts w:ascii="Calibri" w:eastAsia="Calibri" w:hAnsi="Calibri" w:cs="Calibri"/>
          <w:sz w:val="22"/>
        </w:rPr>
      </w:pPr>
    </w:p>
    <w:p w14:paraId="23649C33" w14:textId="77777777" w:rsidR="00641E50" w:rsidRDefault="00641E50" w:rsidP="00641E50">
      <w:pPr>
        <w:spacing w:after="160" w:line="259" w:lineRule="auto"/>
        <w:rPr>
          <w:rFonts w:ascii="Calibri" w:eastAsia="Calibri" w:hAnsi="Calibri" w:cs="Calibri"/>
          <w:sz w:val="22"/>
        </w:rPr>
      </w:pPr>
    </w:p>
    <w:p w14:paraId="65C9171C" w14:textId="77777777" w:rsidR="00641E50" w:rsidRPr="00AB3102" w:rsidRDefault="00641E50" w:rsidP="00641E50">
      <w:pPr>
        <w:spacing w:after="160" w:line="259" w:lineRule="auto"/>
        <w:rPr>
          <w:rFonts w:ascii="Calibri" w:eastAsia="Calibri" w:hAnsi="Calibri" w:cs="Calibri"/>
          <w:b/>
          <w:bCs/>
          <w:sz w:val="22"/>
        </w:rPr>
      </w:pPr>
      <w:r>
        <w:rPr>
          <w:rFonts w:ascii="Calibri" w:eastAsia="Calibri" w:hAnsi="Calibri" w:cs="Calibri"/>
          <w:b/>
          <w:bCs/>
          <w:noProof/>
          <w:sz w:val="22"/>
        </w:rPr>
        <w:drawing>
          <wp:anchor distT="0" distB="0" distL="114300" distR="114300" simplePos="0" relativeHeight="251666432" behindDoc="0" locked="0" layoutInCell="1" allowOverlap="1" wp14:anchorId="7FF49AF9" wp14:editId="65EA4FB2">
            <wp:simplePos x="0" y="0"/>
            <wp:positionH relativeFrom="column">
              <wp:posOffset>3067783</wp:posOffset>
            </wp:positionH>
            <wp:positionV relativeFrom="paragraph">
              <wp:posOffset>172720</wp:posOffset>
            </wp:positionV>
            <wp:extent cx="3094355" cy="2314575"/>
            <wp:effectExtent l="0" t="0" r="444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a:extLst>
                        <a:ext uri="{28A0092B-C50C-407E-A947-70E740481C1C}">
                          <a14:useLocalDpi xmlns:a14="http://schemas.microsoft.com/office/drawing/2010/main" val="0"/>
                        </a:ext>
                      </a:extLst>
                    </a:blip>
                    <a:stretch>
                      <a:fillRect/>
                    </a:stretch>
                  </pic:blipFill>
                  <pic:spPr>
                    <a:xfrm>
                      <a:off x="0" y="0"/>
                      <a:ext cx="3094355" cy="231457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b/>
          <w:bCs/>
          <w:noProof/>
          <w:sz w:val="22"/>
        </w:rPr>
        <w:drawing>
          <wp:anchor distT="0" distB="0" distL="114300" distR="114300" simplePos="0" relativeHeight="251665408" behindDoc="0" locked="0" layoutInCell="1" allowOverlap="1" wp14:anchorId="690048A3" wp14:editId="4AEF8169">
            <wp:simplePos x="0" y="0"/>
            <wp:positionH relativeFrom="column">
              <wp:posOffset>0</wp:posOffset>
            </wp:positionH>
            <wp:positionV relativeFrom="paragraph">
              <wp:posOffset>175895</wp:posOffset>
            </wp:positionV>
            <wp:extent cx="2954020" cy="2209165"/>
            <wp:effectExtent l="0" t="0" r="5080"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2954020" cy="220916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b/>
          <w:bCs/>
          <w:sz w:val="22"/>
        </w:rPr>
        <w:t xml:space="preserve">(g)  </w:t>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t xml:space="preserve">(h) </w:t>
      </w:r>
    </w:p>
    <w:p w14:paraId="6E886B0E" w14:textId="77777777" w:rsidR="00641E50" w:rsidRDefault="00641E50" w:rsidP="00641E50">
      <w:pPr>
        <w:spacing w:after="160" w:line="259" w:lineRule="auto"/>
        <w:rPr>
          <w:rFonts w:ascii="Calibri" w:eastAsia="Calibri" w:hAnsi="Calibri" w:cs="Calibri"/>
          <w:b/>
          <w:bCs/>
          <w:sz w:val="22"/>
        </w:rPr>
      </w:pPr>
    </w:p>
    <w:p w14:paraId="027FE8C8" w14:textId="77777777" w:rsidR="00641E50" w:rsidRDefault="00641E50" w:rsidP="00641E50">
      <w:pPr>
        <w:spacing w:after="160" w:line="259" w:lineRule="auto"/>
        <w:rPr>
          <w:rFonts w:ascii="Calibri" w:eastAsia="Calibri" w:hAnsi="Calibri" w:cs="Calibri"/>
          <w:sz w:val="22"/>
        </w:rPr>
      </w:pPr>
      <w:commentRangeStart w:id="146"/>
      <w:commentRangeStart w:id="147"/>
      <w:r w:rsidRPr="00361D50">
        <w:rPr>
          <w:rFonts w:ascii="Calibri" w:eastAsia="Calibri" w:hAnsi="Calibri" w:cs="Calibri"/>
          <w:b/>
          <w:bCs/>
          <w:sz w:val="22"/>
        </w:rPr>
        <w:t>Supplemental</w:t>
      </w:r>
      <w:commentRangeEnd w:id="146"/>
      <w:r>
        <w:rPr>
          <w:rStyle w:val="CommentReference"/>
          <w:color w:val="000000"/>
        </w:rPr>
        <w:commentReference w:id="146"/>
      </w:r>
      <w:commentRangeEnd w:id="147"/>
      <w:r w:rsidR="00105FDC">
        <w:rPr>
          <w:rStyle w:val="CommentReference"/>
          <w:color w:val="000000"/>
        </w:rPr>
        <w:commentReference w:id="147"/>
      </w:r>
      <w:r w:rsidRPr="00361D50">
        <w:rPr>
          <w:rFonts w:ascii="Calibri" w:eastAsia="Calibri" w:hAnsi="Calibri" w:cs="Calibri"/>
          <w:b/>
          <w:bCs/>
          <w:sz w:val="22"/>
        </w:rPr>
        <w:t xml:space="preserve"> Figure </w:t>
      </w:r>
      <w:commentRangeStart w:id="148"/>
      <w:commentRangeStart w:id="149"/>
      <w:r w:rsidRPr="00361D50">
        <w:rPr>
          <w:rFonts w:ascii="Calibri" w:eastAsia="Calibri" w:hAnsi="Calibri" w:cs="Calibri"/>
          <w:b/>
          <w:bCs/>
          <w:sz w:val="22"/>
        </w:rPr>
        <w:t>1</w:t>
      </w:r>
      <w:commentRangeEnd w:id="148"/>
      <w:r>
        <w:rPr>
          <w:rStyle w:val="CommentReference"/>
          <w:color w:val="000000"/>
        </w:rPr>
        <w:commentReference w:id="148"/>
      </w:r>
      <w:commentRangeEnd w:id="149"/>
      <w:r w:rsidR="006B01BB">
        <w:rPr>
          <w:rStyle w:val="CommentReference"/>
          <w:color w:val="000000"/>
        </w:rPr>
        <w:commentReference w:id="149"/>
      </w:r>
      <w:r w:rsidRPr="00361D50">
        <w:rPr>
          <w:rFonts w:ascii="Calibri" w:eastAsia="Calibri" w:hAnsi="Calibri" w:cs="Calibri"/>
          <w:b/>
          <w:bCs/>
          <w:sz w:val="22"/>
        </w:rPr>
        <w:t>:</w:t>
      </w:r>
      <w:r>
        <w:rPr>
          <w:rFonts w:ascii="Calibri" w:eastAsia="Calibri" w:hAnsi="Calibri" w:cs="Calibri"/>
          <w:sz w:val="22"/>
        </w:rPr>
        <w:t xml:space="preserve"> Effect plots of significant predictors of TLF from the annual GLMs. Estimated effects of significant predictors are presented as lines with 95% confidence intervals. Estimated effects of predictors from final models with more than one predictor are conditioned on the mean value of other numeric predictors, or the weighted average of the within-level fitted values for categorical predictors. E</w:t>
      </w:r>
      <w:commentRangeStart w:id="150"/>
      <w:r>
        <w:rPr>
          <w:rFonts w:ascii="Calibri" w:eastAsia="Calibri" w:hAnsi="Calibri" w:cs="Calibri"/>
          <w:sz w:val="22"/>
        </w:rPr>
        <w:t xml:space="preserve">mpirical TLF averaged over each level of the predictor are presented as </w:t>
      </w:r>
      <w:commentRangeStart w:id="151"/>
      <w:commentRangeStart w:id="152"/>
      <w:r>
        <w:rPr>
          <w:rFonts w:ascii="Calibri" w:eastAsia="Calibri" w:hAnsi="Calibri" w:cs="Calibri"/>
          <w:sz w:val="22"/>
        </w:rPr>
        <w:t>triangles</w:t>
      </w:r>
      <w:commentRangeEnd w:id="151"/>
      <w:r>
        <w:rPr>
          <w:rStyle w:val="CommentReference"/>
          <w:color w:val="000000"/>
        </w:rPr>
        <w:commentReference w:id="151"/>
      </w:r>
      <w:commentRangeEnd w:id="152"/>
      <w:r w:rsidR="006B01BB">
        <w:rPr>
          <w:rStyle w:val="CommentReference"/>
          <w:color w:val="000000"/>
        </w:rPr>
        <w:commentReference w:id="152"/>
      </w:r>
      <w:r>
        <w:rPr>
          <w:rFonts w:ascii="Calibri" w:eastAsia="Calibri" w:hAnsi="Calibri" w:cs="Calibri"/>
          <w:sz w:val="22"/>
        </w:rPr>
        <w:t xml:space="preserve"> for main effects. </w:t>
      </w:r>
      <w:commentRangeEnd w:id="150"/>
      <w:r>
        <w:rPr>
          <w:rStyle w:val="CommentReference"/>
          <w:color w:val="000000"/>
        </w:rPr>
        <w:commentReference w:id="150"/>
      </w:r>
      <w:r>
        <w:rPr>
          <w:rFonts w:ascii="Calibri" w:eastAsia="Calibri" w:hAnsi="Calibri" w:cs="Calibri"/>
          <w:sz w:val="22"/>
        </w:rPr>
        <w:t>The rug plot at the bottom of each figure displays the levels of the predictors used to fit the model.</w:t>
      </w:r>
    </w:p>
    <w:p w14:paraId="0011FB54" w14:textId="77777777" w:rsidR="00641E50" w:rsidRDefault="00641E50" w:rsidP="00641E50">
      <w:pPr>
        <w:spacing w:after="160"/>
        <w:rPr>
          <w:rFonts w:ascii="Calibri" w:eastAsia="Calibri" w:hAnsi="Calibri" w:cs="Calibri"/>
          <w:sz w:val="22"/>
        </w:rPr>
      </w:pPr>
      <w:r>
        <w:rPr>
          <w:rFonts w:ascii="Calibri" w:eastAsia="Calibri" w:hAnsi="Calibri" w:cs="Calibri"/>
          <w:sz w:val="22"/>
        </w:rPr>
        <w:t>(a) Estimated effect of</w:t>
      </w:r>
      <w:r>
        <w:rPr>
          <w:rFonts w:ascii="Calibri" w:eastAsia="Calibri" w:hAnsi="Calibri" w:cs="Calibri"/>
          <w:i/>
          <w:iCs/>
          <w:sz w:val="22"/>
        </w:rPr>
        <w:t xml:space="preserve"> r</w:t>
      </w:r>
      <w:r w:rsidRPr="003A5331">
        <w:rPr>
          <w:rFonts w:ascii="Calibri" w:eastAsia="Calibri" w:hAnsi="Calibri" w:cs="Calibri"/>
          <w:i/>
          <w:iCs/>
          <w:sz w:val="22"/>
        </w:rPr>
        <w:t>elease group density</w:t>
      </w:r>
      <w:r w:rsidRPr="00361D50">
        <w:rPr>
          <w:rFonts w:ascii="Calibri" w:eastAsia="Calibri" w:hAnsi="Calibri" w:cs="Calibri"/>
          <w:sz w:val="22"/>
        </w:rPr>
        <w:t xml:space="preserve"> </w:t>
      </w:r>
      <w:r>
        <w:rPr>
          <w:rFonts w:ascii="Calibri" w:eastAsia="Calibri" w:hAnsi="Calibri" w:cs="Calibri"/>
          <w:sz w:val="22"/>
        </w:rPr>
        <w:t>on TLF in 2012.</w:t>
      </w:r>
      <w:r w:rsidRPr="00361D50">
        <w:rPr>
          <w:rFonts w:ascii="Calibri" w:eastAsia="Calibri" w:hAnsi="Calibri" w:cs="Calibri"/>
          <w:sz w:val="22"/>
        </w:rPr>
        <w:t xml:space="preserve"> </w:t>
      </w:r>
      <w:r w:rsidRPr="003A5331">
        <w:rPr>
          <w:rFonts w:ascii="Calibri" w:eastAsia="Calibri" w:hAnsi="Calibri" w:cs="Calibri"/>
          <w:sz w:val="22"/>
        </w:rPr>
        <w:t>Red</w:t>
      </w:r>
      <w:r w:rsidRPr="00361D50">
        <w:rPr>
          <w:rFonts w:ascii="Calibri" w:eastAsia="Calibri" w:hAnsi="Calibri" w:cs="Calibri"/>
          <w:sz w:val="22"/>
        </w:rPr>
        <w:t xml:space="preserve"> triangle highlights the observations </w:t>
      </w:r>
      <w:r>
        <w:rPr>
          <w:rFonts w:ascii="Calibri" w:eastAsia="Calibri" w:hAnsi="Calibri" w:cs="Calibri"/>
          <w:sz w:val="22"/>
        </w:rPr>
        <w:t xml:space="preserve">from the single </w:t>
      </w:r>
      <w:r w:rsidRPr="00361D50">
        <w:rPr>
          <w:rFonts w:ascii="Calibri" w:eastAsia="Calibri" w:hAnsi="Calibri" w:cs="Calibri"/>
          <w:sz w:val="22"/>
        </w:rPr>
        <w:t xml:space="preserve">release </w:t>
      </w:r>
      <w:r>
        <w:rPr>
          <w:rFonts w:ascii="Calibri" w:eastAsia="Calibri" w:hAnsi="Calibri" w:cs="Calibri"/>
          <w:sz w:val="22"/>
        </w:rPr>
        <w:t>of salmon at the</w:t>
      </w:r>
      <w:r w:rsidRPr="00361D50">
        <w:rPr>
          <w:rFonts w:ascii="Calibri" w:eastAsia="Calibri" w:hAnsi="Calibri" w:cs="Calibri"/>
          <w:sz w:val="22"/>
        </w:rPr>
        <w:t xml:space="preserve"> </w:t>
      </w:r>
      <w:proofErr w:type="spellStart"/>
      <w:r w:rsidRPr="00361D50">
        <w:rPr>
          <w:rFonts w:ascii="Calibri" w:eastAsia="Calibri" w:hAnsi="Calibri" w:cs="Calibri"/>
          <w:sz w:val="22"/>
        </w:rPr>
        <w:t>Breitenbush</w:t>
      </w:r>
      <w:proofErr w:type="spellEnd"/>
      <w:r w:rsidRPr="00361D50">
        <w:rPr>
          <w:rFonts w:ascii="Calibri" w:eastAsia="Calibri" w:hAnsi="Calibri" w:cs="Calibri"/>
          <w:sz w:val="22"/>
        </w:rPr>
        <w:t xml:space="preserve"> River</w:t>
      </w:r>
      <w:r>
        <w:rPr>
          <w:rFonts w:ascii="Calibri" w:eastAsia="Calibri" w:hAnsi="Calibri" w:cs="Calibri"/>
          <w:sz w:val="22"/>
        </w:rPr>
        <w:t xml:space="preserve">. No other predictors were retained in the final model. Location was not evaluated as a potential predictor of TLF in 2012 during model selection and validation due to multicollinearity. </w:t>
      </w:r>
    </w:p>
    <w:p w14:paraId="4CE3819C" w14:textId="77777777" w:rsidR="00641E50" w:rsidRPr="003D4C9B" w:rsidRDefault="00641E50" w:rsidP="00641E50">
      <w:pPr>
        <w:spacing w:after="160"/>
        <w:rPr>
          <w:rFonts w:ascii="Calibri" w:eastAsia="Calibri" w:hAnsi="Calibri" w:cs="Calibri"/>
          <w:sz w:val="22"/>
        </w:rPr>
      </w:pPr>
      <w:r>
        <w:rPr>
          <w:rFonts w:ascii="Calibri" w:eastAsia="Calibri" w:hAnsi="Calibri" w:cs="Calibri"/>
          <w:sz w:val="22"/>
        </w:rPr>
        <w:t xml:space="preserve">(b) Estimated effect of </w:t>
      </w:r>
      <w:r>
        <w:rPr>
          <w:rFonts w:ascii="Calibri" w:eastAsia="Calibri" w:hAnsi="Calibri" w:cs="Calibri"/>
          <w:i/>
          <w:iCs/>
          <w:sz w:val="22"/>
        </w:rPr>
        <w:t>release group sex ratio</w:t>
      </w:r>
      <w:r>
        <w:rPr>
          <w:rFonts w:ascii="Calibri" w:eastAsia="Calibri" w:hAnsi="Calibri" w:cs="Calibri"/>
          <w:sz w:val="22"/>
        </w:rPr>
        <w:t xml:space="preserve"> on TLF in 2013. </w:t>
      </w:r>
      <w:r>
        <w:rPr>
          <w:rFonts w:ascii="Calibri" w:eastAsia="Calibri" w:hAnsi="Calibri" w:cs="Calibri"/>
          <w:i/>
          <w:iCs/>
          <w:sz w:val="22"/>
        </w:rPr>
        <w:t xml:space="preserve">Release group density </w:t>
      </w:r>
      <w:r>
        <w:rPr>
          <w:rFonts w:ascii="Calibri" w:eastAsia="Calibri" w:hAnsi="Calibri" w:cs="Calibri"/>
          <w:sz w:val="22"/>
        </w:rPr>
        <w:t xml:space="preserve">and </w:t>
      </w:r>
      <w:r>
        <w:rPr>
          <w:rFonts w:ascii="Calibri" w:eastAsia="Calibri" w:hAnsi="Calibri" w:cs="Calibri"/>
          <w:i/>
          <w:iCs/>
          <w:sz w:val="22"/>
        </w:rPr>
        <w:t>release day</w:t>
      </w:r>
      <w:r>
        <w:rPr>
          <w:rFonts w:ascii="Calibri" w:eastAsia="Calibri" w:hAnsi="Calibri" w:cs="Calibri"/>
          <w:sz w:val="22"/>
        </w:rPr>
        <w:t xml:space="preserve"> were also included in the final model. Location was not evaluated as a potential predictor of TLF in 2013 during model selection and validation due to multicollinearity.</w:t>
      </w:r>
    </w:p>
    <w:p w14:paraId="4EF02212" w14:textId="77777777" w:rsidR="00641E50" w:rsidRDefault="00641E50" w:rsidP="00641E50">
      <w:pPr>
        <w:spacing w:after="160"/>
        <w:rPr>
          <w:rFonts w:ascii="Calibri" w:eastAsia="Calibri" w:hAnsi="Calibri" w:cs="Calibri"/>
          <w:sz w:val="22"/>
        </w:rPr>
      </w:pPr>
      <w:r>
        <w:rPr>
          <w:rFonts w:ascii="Calibri" w:eastAsia="Calibri" w:hAnsi="Calibri" w:cs="Calibri"/>
          <w:sz w:val="22"/>
        </w:rPr>
        <w:t xml:space="preserve">(c) Estimated effect of </w:t>
      </w:r>
      <w:r>
        <w:rPr>
          <w:rFonts w:ascii="Calibri" w:eastAsia="Calibri" w:hAnsi="Calibri" w:cs="Calibri"/>
          <w:i/>
          <w:iCs/>
          <w:sz w:val="22"/>
        </w:rPr>
        <w:t xml:space="preserve">release group density </w:t>
      </w:r>
      <w:r>
        <w:rPr>
          <w:rFonts w:ascii="Calibri" w:eastAsia="Calibri" w:hAnsi="Calibri" w:cs="Calibri"/>
          <w:sz w:val="22"/>
        </w:rPr>
        <w:t xml:space="preserve">on TLF in 2013. </w:t>
      </w:r>
      <w:r>
        <w:rPr>
          <w:rFonts w:ascii="Calibri" w:eastAsia="Calibri" w:hAnsi="Calibri" w:cs="Calibri"/>
          <w:i/>
          <w:iCs/>
          <w:sz w:val="22"/>
        </w:rPr>
        <w:t xml:space="preserve">Release group sex ratio </w:t>
      </w:r>
      <w:r>
        <w:rPr>
          <w:rFonts w:ascii="Calibri" w:eastAsia="Calibri" w:hAnsi="Calibri" w:cs="Calibri"/>
          <w:sz w:val="22"/>
        </w:rPr>
        <w:t xml:space="preserve">and </w:t>
      </w:r>
      <w:r>
        <w:rPr>
          <w:rFonts w:ascii="Calibri" w:eastAsia="Calibri" w:hAnsi="Calibri" w:cs="Calibri"/>
          <w:i/>
          <w:iCs/>
          <w:sz w:val="22"/>
        </w:rPr>
        <w:t>release day</w:t>
      </w:r>
      <w:r>
        <w:rPr>
          <w:rFonts w:ascii="Calibri" w:eastAsia="Calibri" w:hAnsi="Calibri" w:cs="Calibri"/>
          <w:sz w:val="22"/>
        </w:rPr>
        <w:t xml:space="preserve"> were also included in the final model. Location was not evaluated as a potential predictor of TLF in 2013 during model selection and validation due to multicollinearity.</w:t>
      </w:r>
    </w:p>
    <w:p w14:paraId="6D57E4BA" w14:textId="77777777" w:rsidR="00641E50" w:rsidRDefault="00641E50" w:rsidP="00641E50">
      <w:pPr>
        <w:spacing w:after="160"/>
        <w:rPr>
          <w:rFonts w:ascii="Calibri" w:eastAsia="Calibri" w:hAnsi="Calibri" w:cs="Calibri"/>
          <w:sz w:val="22"/>
        </w:rPr>
      </w:pPr>
      <w:r>
        <w:rPr>
          <w:rFonts w:ascii="Calibri" w:eastAsia="Calibri" w:hAnsi="Calibri" w:cs="Calibri"/>
          <w:sz w:val="22"/>
        </w:rPr>
        <w:t xml:space="preserve">(d) Estimated effect of </w:t>
      </w:r>
      <w:r>
        <w:rPr>
          <w:rFonts w:ascii="Calibri" w:eastAsia="Calibri" w:hAnsi="Calibri" w:cs="Calibri"/>
          <w:i/>
          <w:iCs/>
          <w:sz w:val="22"/>
        </w:rPr>
        <w:t xml:space="preserve">release day </w:t>
      </w:r>
      <w:r>
        <w:rPr>
          <w:rFonts w:ascii="Calibri" w:eastAsia="Calibri" w:hAnsi="Calibri" w:cs="Calibri"/>
          <w:sz w:val="22"/>
        </w:rPr>
        <w:t xml:space="preserve">on TLF in 2013. </w:t>
      </w:r>
      <w:r>
        <w:rPr>
          <w:rFonts w:ascii="Calibri" w:eastAsia="Calibri" w:hAnsi="Calibri" w:cs="Calibri"/>
          <w:i/>
          <w:iCs/>
          <w:sz w:val="22"/>
        </w:rPr>
        <w:t xml:space="preserve">Release group density </w:t>
      </w:r>
      <w:r>
        <w:rPr>
          <w:rFonts w:ascii="Calibri" w:eastAsia="Calibri" w:hAnsi="Calibri" w:cs="Calibri"/>
          <w:sz w:val="22"/>
        </w:rPr>
        <w:t xml:space="preserve">and </w:t>
      </w:r>
      <w:r>
        <w:rPr>
          <w:rFonts w:ascii="Calibri" w:eastAsia="Calibri" w:hAnsi="Calibri" w:cs="Calibri"/>
          <w:i/>
          <w:iCs/>
          <w:sz w:val="22"/>
        </w:rPr>
        <w:t>release day</w:t>
      </w:r>
      <w:r>
        <w:rPr>
          <w:rFonts w:ascii="Calibri" w:eastAsia="Calibri" w:hAnsi="Calibri" w:cs="Calibri"/>
          <w:sz w:val="22"/>
        </w:rPr>
        <w:t xml:space="preserve"> were also included in the final model. Location was not evaluated as a potential predictor of TLF in 2013 during model selection and validation due to multicollinearity.</w:t>
      </w:r>
    </w:p>
    <w:p w14:paraId="5FEEABC1" w14:textId="77777777" w:rsidR="00641E50" w:rsidRDefault="00641E50" w:rsidP="00641E50">
      <w:pPr>
        <w:spacing w:after="160"/>
        <w:rPr>
          <w:rFonts w:ascii="Calibri" w:eastAsia="Calibri" w:hAnsi="Calibri" w:cs="Calibri"/>
          <w:sz w:val="22"/>
        </w:rPr>
      </w:pPr>
      <w:r>
        <w:rPr>
          <w:rFonts w:ascii="Calibri" w:eastAsia="Calibri" w:hAnsi="Calibri" w:cs="Calibri"/>
          <w:sz w:val="22"/>
        </w:rPr>
        <w:t xml:space="preserve">(e) Estimated effect of </w:t>
      </w:r>
      <w:r>
        <w:rPr>
          <w:rFonts w:ascii="Calibri" w:eastAsia="Calibri" w:hAnsi="Calibri" w:cs="Calibri"/>
          <w:i/>
          <w:iCs/>
          <w:sz w:val="22"/>
        </w:rPr>
        <w:t xml:space="preserve">release density, </w:t>
      </w:r>
      <w:proofErr w:type="gramStart"/>
      <w:r>
        <w:rPr>
          <w:rFonts w:ascii="Calibri" w:eastAsia="Calibri" w:hAnsi="Calibri" w:cs="Calibri"/>
          <w:i/>
          <w:iCs/>
          <w:sz w:val="22"/>
        </w:rPr>
        <w:t>sex</w:t>
      </w:r>
      <w:proofErr w:type="gramEnd"/>
      <w:r>
        <w:rPr>
          <w:rFonts w:ascii="Calibri" w:eastAsia="Calibri" w:hAnsi="Calibri" w:cs="Calibri"/>
          <w:i/>
          <w:iCs/>
          <w:sz w:val="22"/>
        </w:rPr>
        <w:t xml:space="preserve"> </w:t>
      </w:r>
      <w:r>
        <w:rPr>
          <w:rFonts w:ascii="Calibri" w:eastAsia="Calibri" w:hAnsi="Calibri" w:cs="Calibri"/>
          <w:sz w:val="22"/>
        </w:rPr>
        <w:t>and their interaction</w:t>
      </w:r>
      <w:r>
        <w:rPr>
          <w:rFonts w:ascii="Calibri" w:eastAsia="Calibri" w:hAnsi="Calibri" w:cs="Calibri"/>
          <w:i/>
          <w:iCs/>
          <w:sz w:val="22"/>
        </w:rPr>
        <w:t xml:space="preserve"> </w:t>
      </w:r>
      <w:r>
        <w:rPr>
          <w:rFonts w:ascii="Calibri" w:eastAsia="Calibri" w:hAnsi="Calibri" w:cs="Calibri"/>
          <w:sz w:val="22"/>
        </w:rPr>
        <w:t>on TLF in 2014. No other predictors were included in the final model. Location was not evaluated as a potential predictor of TLF in 2014 during model selection and validation due to multicollinearity.</w:t>
      </w:r>
    </w:p>
    <w:p w14:paraId="623FF270" w14:textId="77777777" w:rsidR="00641E50" w:rsidRDefault="00641E50" w:rsidP="00641E50">
      <w:pPr>
        <w:spacing w:after="160"/>
        <w:rPr>
          <w:rFonts w:ascii="Calibri" w:eastAsia="Calibri" w:hAnsi="Calibri" w:cs="Calibri"/>
          <w:sz w:val="22"/>
        </w:rPr>
      </w:pPr>
      <w:r>
        <w:rPr>
          <w:rFonts w:ascii="Calibri" w:eastAsia="Calibri" w:hAnsi="Calibri" w:cs="Calibri"/>
          <w:sz w:val="22"/>
        </w:rPr>
        <w:t xml:space="preserve">(f) Estimated effect of </w:t>
      </w:r>
      <w:r>
        <w:rPr>
          <w:rFonts w:ascii="Calibri" w:eastAsia="Calibri" w:hAnsi="Calibri" w:cs="Calibri"/>
          <w:i/>
          <w:iCs/>
          <w:sz w:val="22"/>
        </w:rPr>
        <w:t xml:space="preserve">release day </w:t>
      </w:r>
      <w:r>
        <w:rPr>
          <w:rFonts w:ascii="Calibri" w:eastAsia="Calibri" w:hAnsi="Calibri" w:cs="Calibri"/>
          <w:sz w:val="22"/>
        </w:rPr>
        <w:t xml:space="preserve">on TLF in 2015. </w:t>
      </w:r>
      <w:r>
        <w:rPr>
          <w:rFonts w:ascii="Calibri" w:eastAsia="Calibri" w:hAnsi="Calibri" w:cs="Calibri"/>
          <w:i/>
          <w:iCs/>
          <w:sz w:val="22"/>
        </w:rPr>
        <w:t>Sex, release group density, release group sex ratio</w:t>
      </w:r>
      <w:r w:rsidRPr="003D4C9B">
        <w:rPr>
          <w:rFonts w:ascii="Calibri" w:eastAsia="Calibri" w:hAnsi="Calibri" w:cs="Calibri"/>
          <w:sz w:val="22"/>
        </w:rPr>
        <w:t>, and two interactions,</w:t>
      </w:r>
      <w:r>
        <w:rPr>
          <w:rFonts w:ascii="Calibri" w:eastAsia="Calibri" w:hAnsi="Calibri" w:cs="Calibri"/>
          <w:i/>
          <w:iCs/>
          <w:sz w:val="22"/>
        </w:rPr>
        <w:t xml:space="preserve"> </w:t>
      </w:r>
      <w:r w:rsidRPr="003D4C9B">
        <w:rPr>
          <w:rFonts w:ascii="Calibri" w:eastAsia="Calibri" w:hAnsi="Calibri" w:cs="Calibri"/>
          <w:i/>
          <w:iCs/>
          <w:sz w:val="22"/>
        </w:rPr>
        <w:t>sex</w:t>
      </w:r>
      <w:r>
        <w:rPr>
          <w:rFonts w:ascii="Calibri" w:eastAsia="Calibri" w:hAnsi="Calibri" w:cs="Calibri"/>
          <w:sz w:val="22"/>
        </w:rPr>
        <w:t xml:space="preserve"> *</w:t>
      </w:r>
      <w:r>
        <w:rPr>
          <w:rFonts w:ascii="Calibri" w:eastAsia="Calibri" w:hAnsi="Calibri" w:cs="Calibri"/>
          <w:i/>
          <w:iCs/>
          <w:sz w:val="22"/>
        </w:rPr>
        <w:t xml:space="preserve">release group density </w:t>
      </w:r>
      <w:r>
        <w:rPr>
          <w:rFonts w:ascii="Calibri" w:eastAsia="Calibri" w:hAnsi="Calibri" w:cs="Calibri"/>
          <w:sz w:val="22"/>
        </w:rPr>
        <w:t xml:space="preserve">and </w:t>
      </w:r>
      <w:r>
        <w:rPr>
          <w:rFonts w:ascii="Calibri" w:eastAsia="Calibri" w:hAnsi="Calibri" w:cs="Calibri"/>
          <w:i/>
          <w:iCs/>
          <w:sz w:val="22"/>
        </w:rPr>
        <w:t>sex * release group sex ratio,</w:t>
      </w:r>
      <w:r>
        <w:rPr>
          <w:rFonts w:ascii="Calibri" w:eastAsia="Calibri" w:hAnsi="Calibri" w:cs="Calibri"/>
          <w:sz w:val="22"/>
        </w:rPr>
        <w:t xml:space="preserve"> were also included in the </w:t>
      </w:r>
      <w:r>
        <w:rPr>
          <w:rFonts w:ascii="Calibri" w:eastAsia="Calibri" w:hAnsi="Calibri" w:cs="Calibri"/>
          <w:sz w:val="22"/>
        </w:rPr>
        <w:lastRenderedPageBreak/>
        <w:t xml:space="preserve">final model. Location was not evaluated as a potential predictor of TLF in 2015 during model selection and validation due to strongly unbalanced design. </w:t>
      </w:r>
    </w:p>
    <w:p w14:paraId="4A449F09" w14:textId="77777777" w:rsidR="00641E50" w:rsidRDefault="00641E50" w:rsidP="00641E50">
      <w:pPr>
        <w:spacing w:after="160"/>
        <w:rPr>
          <w:rFonts w:ascii="Calibri" w:eastAsia="Calibri" w:hAnsi="Calibri" w:cs="Calibri"/>
          <w:sz w:val="22"/>
        </w:rPr>
      </w:pPr>
      <w:r>
        <w:rPr>
          <w:rFonts w:ascii="Calibri" w:eastAsia="Calibri" w:hAnsi="Calibri" w:cs="Calibri"/>
          <w:sz w:val="22"/>
        </w:rPr>
        <w:t xml:space="preserve">(g) Estimated effect of </w:t>
      </w:r>
      <w:r>
        <w:rPr>
          <w:rFonts w:ascii="Calibri" w:eastAsia="Calibri" w:hAnsi="Calibri" w:cs="Calibri"/>
          <w:i/>
          <w:iCs/>
          <w:sz w:val="22"/>
        </w:rPr>
        <w:t xml:space="preserve">release group density, </w:t>
      </w:r>
      <w:proofErr w:type="gramStart"/>
      <w:r>
        <w:rPr>
          <w:rFonts w:ascii="Calibri" w:eastAsia="Calibri" w:hAnsi="Calibri" w:cs="Calibri"/>
          <w:i/>
          <w:iCs/>
          <w:sz w:val="22"/>
        </w:rPr>
        <w:t>sex</w:t>
      </w:r>
      <w:proofErr w:type="gramEnd"/>
      <w:r>
        <w:rPr>
          <w:rFonts w:ascii="Calibri" w:eastAsia="Calibri" w:hAnsi="Calibri" w:cs="Calibri"/>
          <w:i/>
          <w:iCs/>
          <w:sz w:val="22"/>
        </w:rPr>
        <w:t xml:space="preserve"> </w:t>
      </w:r>
      <w:r>
        <w:rPr>
          <w:rFonts w:ascii="Calibri" w:eastAsia="Calibri" w:hAnsi="Calibri" w:cs="Calibri"/>
          <w:sz w:val="22"/>
        </w:rPr>
        <w:t>and their interaction</w:t>
      </w:r>
      <w:r>
        <w:rPr>
          <w:rFonts w:ascii="Calibri" w:eastAsia="Calibri" w:hAnsi="Calibri" w:cs="Calibri"/>
          <w:i/>
          <w:iCs/>
          <w:sz w:val="22"/>
        </w:rPr>
        <w:t xml:space="preserve"> </w:t>
      </w:r>
      <w:r>
        <w:rPr>
          <w:rFonts w:ascii="Calibri" w:eastAsia="Calibri" w:hAnsi="Calibri" w:cs="Calibri"/>
          <w:sz w:val="22"/>
        </w:rPr>
        <w:t xml:space="preserve">on TLF in 2015. </w:t>
      </w:r>
      <w:r>
        <w:rPr>
          <w:rFonts w:ascii="Calibri" w:eastAsia="Calibri" w:hAnsi="Calibri" w:cs="Calibri"/>
          <w:i/>
          <w:iCs/>
          <w:sz w:val="22"/>
        </w:rPr>
        <w:t xml:space="preserve">Release day, release group sex ratio, </w:t>
      </w:r>
      <w:r w:rsidRPr="003D4C9B">
        <w:rPr>
          <w:rFonts w:ascii="Calibri" w:eastAsia="Calibri" w:hAnsi="Calibri" w:cs="Calibri"/>
          <w:sz w:val="22"/>
        </w:rPr>
        <w:t>and the interaction</w:t>
      </w:r>
      <w:r>
        <w:rPr>
          <w:rFonts w:ascii="Calibri" w:eastAsia="Calibri" w:hAnsi="Calibri" w:cs="Calibri"/>
          <w:i/>
          <w:iCs/>
          <w:sz w:val="22"/>
        </w:rPr>
        <w:t xml:space="preserve"> </w:t>
      </w:r>
      <w:r w:rsidRPr="003D4C9B">
        <w:rPr>
          <w:rFonts w:ascii="Calibri" w:eastAsia="Calibri" w:hAnsi="Calibri" w:cs="Calibri"/>
          <w:i/>
          <w:iCs/>
          <w:sz w:val="22"/>
        </w:rPr>
        <w:t>sex</w:t>
      </w:r>
      <w:r>
        <w:rPr>
          <w:rFonts w:ascii="Calibri" w:eastAsia="Calibri" w:hAnsi="Calibri" w:cs="Calibri"/>
          <w:sz w:val="22"/>
        </w:rPr>
        <w:t xml:space="preserve"> * </w:t>
      </w:r>
      <w:r>
        <w:rPr>
          <w:rFonts w:ascii="Calibri" w:eastAsia="Calibri" w:hAnsi="Calibri" w:cs="Calibri"/>
          <w:i/>
          <w:iCs/>
          <w:sz w:val="22"/>
        </w:rPr>
        <w:t xml:space="preserve">release group sex ratio </w:t>
      </w:r>
      <w:r>
        <w:rPr>
          <w:rFonts w:ascii="Calibri" w:eastAsia="Calibri" w:hAnsi="Calibri" w:cs="Calibri"/>
          <w:sz w:val="22"/>
        </w:rPr>
        <w:t>were also included in the final model. Location was not evaluated as a potential predictor of TLF in 2015 during model selection and validation due to strongly unbalanced design.</w:t>
      </w:r>
    </w:p>
    <w:p w14:paraId="4595E8C5" w14:textId="77777777" w:rsidR="00641E50" w:rsidRDefault="00641E50" w:rsidP="00641E50">
      <w:pPr>
        <w:spacing w:after="160"/>
        <w:rPr>
          <w:rFonts w:ascii="Calibri" w:eastAsia="Calibri" w:hAnsi="Calibri" w:cs="Calibri"/>
          <w:sz w:val="22"/>
        </w:rPr>
      </w:pPr>
      <w:r>
        <w:rPr>
          <w:rFonts w:ascii="Calibri" w:eastAsia="Calibri" w:hAnsi="Calibri" w:cs="Calibri"/>
          <w:sz w:val="22"/>
        </w:rPr>
        <w:t xml:space="preserve">(h) Estimated effect of </w:t>
      </w:r>
      <w:r>
        <w:rPr>
          <w:rFonts w:ascii="Calibri" w:eastAsia="Calibri" w:hAnsi="Calibri" w:cs="Calibri"/>
          <w:i/>
          <w:iCs/>
          <w:sz w:val="22"/>
        </w:rPr>
        <w:t xml:space="preserve">release group sex ratio, </w:t>
      </w:r>
      <w:proofErr w:type="gramStart"/>
      <w:r>
        <w:rPr>
          <w:rFonts w:ascii="Calibri" w:eastAsia="Calibri" w:hAnsi="Calibri" w:cs="Calibri"/>
          <w:i/>
          <w:iCs/>
          <w:sz w:val="22"/>
        </w:rPr>
        <w:t>sex</w:t>
      </w:r>
      <w:proofErr w:type="gramEnd"/>
      <w:r>
        <w:rPr>
          <w:rFonts w:ascii="Calibri" w:eastAsia="Calibri" w:hAnsi="Calibri" w:cs="Calibri"/>
          <w:i/>
          <w:iCs/>
          <w:sz w:val="22"/>
        </w:rPr>
        <w:t xml:space="preserve"> </w:t>
      </w:r>
      <w:r>
        <w:rPr>
          <w:rFonts w:ascii="Calibri" w:eastAsia="Calibri" w:hAnsi="Calibri" w:cs="Calibri"/>
          <w:sz w:val="22"/>
        </w:rPr>
        <w:t>and their interaction</w:t>
      </w:r>
      <w:r>
        <w:rPr>
          <w:rFonts w:ascii="Calibri" w:eastAsia="Calibri" w:hAnsi="Calibri" w:cs="Calibri"/>
          <w:i/>
          <w:iCs/>
          <w:sz w:val="22"/>
        </w:rPr>
        <w:t xml:space="preserve"> </w:t>
      </w:r>
      <w:r>
        <w:rPr>
          <w:rFonts w:ascii="Calibri" w:eastAsia="Calibri" w:hAnsi="Calibri" w:cs="Calibri"/>
          <w:sz w:val="22"/>
        </w:rPr>
        <w:t xml:space="preserve">on TLF in 2015. </w:t>
      </w:r>
      <w:r>
        <w:rPr>
          <w:rFonts w:ascii="Calibri" w:eastAsia="Calibri" w:hAnsi="Calibri" w:cs="Calibri"/>
          <w:i/>
          <w:iCs/>
          <w:sz w:val="22"/>
        </w:rPr>
        <w:t xml:space="preserve">Release day, release group sex density, </w:t>
      </w:r>
      <w:r w:rsidRPr="003D4C9B">
        <w:rPr>
          <w:rFonts w:ascii="Calibri" w:eastAsia="Calibri" w:hAnsi="Calibri" w:cs="Calibri"/>
          <w:sz w:val="22"/>
        </w:rPr>
        <w:t>and the interaction</w:t>
      </w:r>
      <w:r>
        <w:rPr>
          <w:rFonts w:ascii="Calibri" w:eastAsia="Calibri" w:hAnsi="Calibri" w:cs="Calibri"/>
          <w:i/>
          <w:iCs/>
          <w:sz w:val="22"/>
        </w:rPr>
        <w:t xml:space="preserve"> </w:t>
      </w:r>
      <w:r w:rsidRPr="003D4C9B">
        <w:rPr>
          <w:rFonts w:ascii="Calibri" w:eastAsia="Calibri" w:hAnsi="Calibri" w:cs="Calibri"/>
          <w:i/>
          <w:iCs/>
          <w:sz w:val="22"/>
        </w:rPr>
        <w:t>sex</w:t>
      </w:r>
      <w:r>
        <w:rPr>
          <w:rFonts w:ascii="Calibri" w:eastAsia="Calibri" w:hAnsi="Calibri" w:cs="Calibri"/>
          <w:sz w:val="22"/>
        </w:rPr>
        <w:t xml:space="preserve"> * </w:t>
      </w:r>
      <w:r>
        <w:rPr>
          <w:rFonts w:ascii="Calibri" w:eastAsia="Calibri" w:hAnsi="Calibri" w:cs="Calibri"/>
          <w:i/>
          <w:iCs/>
          <w:sz w:val="22"/>
        </w:rPr>
        <w:t xml:space="preserve">release group density </w:t>
      </w:r>
      <w:r>
        <w:rPr>
          <w:rFonts w:ascii="Calibri" w:eastAsia="Calibri" w:hAnsi="Calibri" w:cs="Calibri"/>
          <w:sz w:val="22"/>
        </w:rPr>
        <w:t>were also included in the final model. Location was not evaluated as a potential predictor of TLF in 2015 during model selection and validation due to strongly unbalanced design.</w:t>
      </w:r>
    </w:p>
    <w:p w14:paraId="230FB8DE" w14:textId="77777777" w:rsidR="00641E50" w:rsidRDefault="00641E50" w:rsidP="00641E50">
      <w:pPr>
        <w:spacing w:after="160"/>
        <w:rPr>
          <w:rFonts w:ascii="Calibri" w:eastAsia="Calibri" w:hAnsi="Calibri" w:cs="Calibri"/>
          <w:sz w:val="22"/>
        </w:rPr>
      </w:pPr>
    </w:p>
    <w:p w14:paraId="2D33D452" w14:textId="77777777" w:rsidR="00641E50" w:rsidRDefault="00641E50" w:rsidP="00641E50">
      <w:pPr>
        <w:spacing w:after="160"/>
        <w:rPr>
          <w:rFonts w:ascii="Calibri" w:eastAsia="Calibri" w:hAnsi="Calibri" w:cs="Calibri"/>
          <w:sz w:val="22"/>
        </w:rPr>
      </w:pPr>
    </w:p>
    <w:p w14:paraId="3865260E" w14:textId="77777777" w:rsidR="00641E50" w:rsidRDefault="00641E50" w:rsidP="00641E50">
      <w:pPr>
        <w:spacing w:after="160"/>
        <w:rPr>
          <w:rFonts w:ascii="Calibri" w:eastAsia="Calibri" w:hAnsi="Calibri" w:cs="Calibri"/>
          <w:sz w:val="22"/>
        </w:rPr>
      </w:pPr>
    </w:p>
    <w:p w14:paraId="1B71BFE1" w14:textId="77777777" w:rsidR="00641E50" w:rsidRDefault="00641E50" w:rsidP="00641E50">
      <w:pPr>
        <w:spacing w:after="160"/>
        <w:rPr>
          <w:rFonts w:ascii="Calibri" w:eastAsia="Calibri" w:hAnsi="Calibri" w:cs="Calibri"/>
          <w:sz w:val="22"/>
        </w:rPr>
      </w:pPr>
    </w:p>
    <w:p w14:paraId="75DAD794" w14:textId="77777777" w:rsidR="00641E50" w:rsidRDefault="00641E50" w:rsidP="00641E50">
      <w:pPr>
        <w:spacing w:after="160"/>
        <w:rPr>
          <w:rFonts w:ascii="Calibri" w:eastAsia="Calibri" w:hAnsi="Calibri" w:cs="Calibri"/>
          <w:sz w:val="22"/>
        </w:rPr>
      </w:pPr>
      <w:r>
        <w:rPr>
          <w:rFonts w:ascii="Calibri" w:eastAsia="Calibri" w:hAnsi="Calibri" w:cs="Calibri"/>
          <w:noProof/>
          <w:sz w:val="22"/>
        </w:rPr>
        <w:drawing>
          <wp:inline distT="0" distB="0" distL="0" distR="0" wp14:anchorId="61447E12" wp14:editId="1BA56C15">
            <wp:extent cx="4889500" cy="365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a:extLst>
                        <a:ext uri="{28A0092B-C50C-407E-A947-70E740481C1C}">
                          <a14:useLocalDpi xmlns:a14="http://schemas.microsoft.com/office/drawing/2010/main" val="0"/>
                        </a:ext>
                      </a:extLst>
                    </a:blip>
                    <a:stretch>
                      <a:fillRect/>
                    </a:stretch>
                  </pic:blipFill>
                  <pic:spPr>
                    <a:xfrm>
                      <a:off x="0" y="0"/>
                      <a:ext cx="4889500" cy="3657600"/>
                    </a:xfrm>
                    <a:prstGeom prst="rect">
                      <a:avLst/>
                    </a:prstGeom>
                  </pic:spPr>
                </pic:pic>
              </a:graphicData>
            </a:graphic>
          </wp:inline>
        </w:drawing>
      </w:r>
    </w:p>
    <w:p w14:paraId="678D357C" w14:textId="77777777" w:rsidR="00641E50" w:rsidRDefault="00641E50" w:rsidP="00641E50">
      <w:pPr>
        <w:spacing w:after="160" w:line="259" w:lineRule="auto"/>
        <w:rPr>
          <w:rFonts w:ascii="Calibri" w:eastAsia="Calibri" w:hAnsi="Calibri" w:cs="Calibri"/>
          <w:sz w:val="22"/>
        </w:rPr>
      </w:pPr>
      <w:r>
        <w:rPr>
          <w:rFonts w:ascii="Calibri" w:eastAsia="Calibri" w:hAnsi="Calibri" w:cs="Calibri"/>
          <w:b/>
          <w:bCs/>
          <w:sz w:val="22"/>
        </w:rPr>
        <w:t>Supplemental Figure 2:</w:t>
      </w:r>
      <w:r w:rsidRPr="0041379C">
        <w:rPr>
          <w:rFonts w:ascii="Calibri" w:eastAsia="Calibri" w:hAnsi="Calibri" w:cs="Calibri"/>
          <w:sz w:val="22"/>
        </w:rPr>
        <w:t xml:space="preserve"> </w:t>
      </w:r>
      <w:r>
        <w:rPr>
          <w:rFonts w:ascii="Calibri" w:eastAsia="Calibri" w:hAnsi="Calibri" w:cs="Calibri"/>
          <w:sz w:val="22"/>
        </w:rPr>
        <w:t xml:space="preserve">Estimated effect of </w:t>
      </w:r>
      <w:r>
        <w:rPr>
          <w:rFonts w:ascii="Calibri" w:eastAsia="Calibri" w:hAnsi="Calibri" w:cs="Calibri"/>
          <w:i/>
          <w:iCs/>
          <w:sz w:val="22"/>
        </w:rPr>
        <w:t xml:space="preserve">sex, annual sex ratio, </w:t>
      </w:r>
      <w:r>
        <w:rPr>
          <w:rFonts w:ascii="Calibri" w:eastAsia="Calibri" w:hAnsi="Calibri" w:cs="Calibri"/>
          <w:sz w:val="22"/>
        </w:rPr>
        <w:t>and their interaction TLF of salmon outplanted or reintroduced above Detroit Dam from 2011 to 2015 (lines with 95% confidence intervals). Empirical TLF averaged over each level of the predictor are presented as triangles. The rug plot at the bottom of the figure displays the levels of the predictors used to fit the model.</w:t>
      </w:r>
    </w:p>
    <w:p w14:paraId="2F49C577" w14:textId="77777777" w:rsidR="00641E50" w:rsidRPr="0041379C" w:rsidRDefault="00641E50" w:rsidP="00641E50">
      <w:pPr>
        <w:spacing w:after="160"/>
        <w:rPr>
          <w:rFonts w:ascii="Calibri" w:eastAsia="Calibri" w:hAnsi="Calibri" w:cs="Calibri"/>
          <w:sz w:val="22"/>
        </w:rPr>
      </w:pPr>
    </w:p>
    <w:p w14:paraId="6EC36DB5" w14:textId="6E6C8EFC" w:rsidR="00A91DE2" w:rsidRPr="00641E50" w:rsidRDefault="00641E50" w:rsidP="00641E50">
      <w:pPr>
        <w:spacing w:after="160"/>
        <w:rPr>
          <w:rFonts w:ascii="Calibri" w:eastAsia="Calibri" w:hAnsi="Calibri" w:cs="Calibri"/>
          <w:sz w:val="22"/>
        </w:rPr>
      </w:pPr>
      <w:r>
        <w:rPr>
          <w:rFonts w:ascii="Calibri" w:eastAsia="Calibri" w:hAnsi="Calibri" w:cs="Calibri"/>
          <w:sz w:val="22"/>
        </w:rPr>
        <w:br w:type="page"/>
      </w:r>
    </w:p>
    <w:p w14:paraId="638166C0" w14:textId="233E7A2F" w:rsidR="00A91DE2" w:rsidRDefault="00A91DE2" w:rsidP="00641E50">
      <w:pPr>
        <w:spacing w:after="158" w:line="259" w:lineRule="auto"/>
        <w:sectPr w:rsidR="00A91DE2">
          <w:footerReference w:type="even" r:id="rId34"/>
          <w:footerReference w:type="default" r:id="rId35"/>
          <w:footerReference w:type="first" r:id="rId36"/>
          <w:pgSz w:w="12240" w:h="15840"/>
          <w:pgMar w:top="1442" w:right="1444" w:bottom="1528" w:left="1440" w:header="720" w:footer="721" w:gutter="0"/>
          <w:cols w:space="720"/>
        </w:sectPr>
      </w:pPr>
    </w:p>
    <w:p w14:paraId="764FB514" w14:textId="07D4A088" w:rsidR="00A91DE2" w:rsidRPr="00E4180A" w:rsidRDefault="00656A5C" w:rsidP="00641E50">
      <w:pPr>
        <w:pStyle w:val="Heading1"/>
        <w:ind w:left="0" w:firstLine="0"/>
        <w:rPr>
          <w:b/>
          <w:color w:val="auto"/>
          <w:sz w:val="24"/>
        </w:rPr>
      </w:pPr>
      <w:r w:rsidRPr="00E4180A">
        <w:rPr>
          <w:color w:val="auto"/>
          <w:sz w:val="24"/>
        </w:rPr>
        <w:lastRenderedPageBreak/>
        <w:t>A</w:t>
      </w:r>
      <w:r w:rsidRPr="00E4180A">
        <w:rPr>
          <w:color w:val="auto"/>
        </w:rPr>
        <w:t>PPENDIX</w:t>
      </w:r>
      <w:r w:rsidRPr="00E4180A">
        <w:rPr>
          <w:b/>
          <w:color w:val="auto"/>
          <w:sz w:val="24"/>
        </w:rPr>
        <w:t xml:space="preserve"> </w:t>
      </w:r>
      <w:r w:rsidR="00641E50" w:rsidRPr="00641E50">
        <w:rPr>
          <w:bCs/>
          <w:color w:val="auto"/>
          <w:sz w:val="24"/>
        </w:rPr>
        <w:t>A</w:t>
      </w:r>
      <w:r w:rsidR="00641E50">
        <w:rPr>
          <w:bCs/>
          <w:color w:val="auto"/>
          <w:sz w:val="24"/>
        </w:rPr>
        <w:t>: A</w:t>
      </w:r>
      <w:r w:rsidR="00641E50" w:rsidRPr="00641E50">
        <w:rPr>
          <w:bCs/>
          <w:color w:val="auto"/>
          <w:szCs w:val="19"/>
        </w:rPr>
        <w:t>LLELE</w:t>
      </w:r>
      <w:r w:rsidR="00641E50">
        <w:rPr>
          <w:bCs/>
          <w:color w:val="auto"/>
          <w:sz w:val="24"/>
        </w:rPr>
        <w:t xml:space="preserve"> F</w:t>
      </w:r>
      <w:r w:rsidR="00641E50" w:rsidRPr="00641E50">
        <w:rPr>
          <w:bCs/>
          <w:color w:val="auto"/>
          <w:szCs w:val="19"/>
        </w:rPr>
        <w:t>REQUENCIES</w:t>
      </w:r>
    </w:p>
    <w:p w14:paraId="5616A946" w14:textId="5F791396" w:rsidR="0009772F" w:rsidRPr="00E4180A" w:rsidRDefault="0009772F" w:rsidP="00E4180A">
      <w:pPr>
        <w:spacing w:before="240"/>
        <w:ind w:right="53"/>
      </w:pPr>
      <w:r w:rsidRPr="00E4180A">
        <w:t xml:space="preserve">As reported in O’Malley </w:t>
      </w:r>
      <w:r w:rsidRPr="00B741F9">
        <w:rPr>
          <w:i/>
          <w:iCs/>
        </w:rPr>
        <w:t>et al.</w:t>
      </w:r>
      <w:r w:rsidRPr="00E4180A">
        <w:t xml:space="preserve"> (2015), the 12 microsatellite loci were highly polymorphic (Table A1). Allele frequencies among 2011</w:t>
      </w:r>
      <w:r w:rsidR="00B5071F" w:rsidRPr="00E4180A">
        <w:t>,</w:t>
      </w:r>
      <w:r w:rsidRPr="00E4180A">
        <w:t xml:space="preserve"> </w:t>
      </w:r>
      <w:r w:rsidR="00B5071F" w:rsidRPr="00E4180A">
        <w:t>2012, and</w:t>
      </w:r>
      <w:r w:rsidRPr="00E4180A">
        <w:t xml:space="preserve"> 2013 salmon outplants</w:t>
      </w:r>
      <w:r w:rsidR="00B5071F" w:rsidRPr="00E4180A">
        <w:t xml:space="preserve"> and carcass samples and 2013 unmarked reintroduced salmon</w:t>
      </w:r>
      <w:r w:rsidRPr="00E4180A">
        <w:t>, putative parents of 2016 NOR salmon returns, provided a non-exclusion probability for a candidate parental pair of 1.4</w:t>
      </w:r>
      <w:r w:rsidR="00404DFA" w:rsidRPr="00E4180A">
        <w:t>7</w:t>
      </w:r>
      <w:r w:rsidRPr="00E4180A">
        <w:t xml:space="preserve"> ×10</w:t>
      </w:r>
      <w:r w:rsidRPr="00E4180A">
        <w:rPr>
          <w:vertAlign w:val="superscript"/>
        </w:rPr>
        <w:t>-15</w:t>
      </w:r>
      <w:r w:rsidRPr="00E4180A">
        <w:t>, as estimated by C</w:t>
      </w:r>
      <w:r w:rsidRPr="00E4180A">
        <w:rPr>
          <w:sz w:val="19"/>
        </w:rPr>
        <w:t>ERVUS</w:t>
      </w:r>
      <w:r w:rsidRPr="00E4180A">
        <w:t xml:space="preserve">. </w:t>
      </w:r>
      <w:r w:rsidR="00AC35A5" w:rsidRPr="00E4180A">
        <w:t>R</w:t>
      </w:r>
      <w:r w:rsidRPr="00E4180A">
        <w:t>esults from G</w:t>
      </w:r>
      <w:r w:rsidRPr="00E4180A">
        <w:rPr>
          <w:sz w:val="19"/>
        </w:rPr>
        <w:t>ENEPOP</w:t>
      </w:r>
      <w:r w:rsidRPr="00E4180A">
        <w:t xml:space="preserve"> analysis (Version 4.51; Raymond and </w:t>
      </w:r>
      <w:proofErr w:type="spellStart"/>
      <w:r w:rsidRPr="00E4180A">
        <w:t>Rousset</w:t>
      </w:r>
      <w:proofErr w:type="spellEnd"/>
      <w:r w:rsidRPr="00E4180A">
        <w:t xml:space="preserve"> 1995) indicated that heterozygosity (patterns of genetic variation) </w:t>
      </w:r>
      <w:r w:rsidR="00AC35A5" w:rsidRPr="00E4180A">
        <w:t>deviated from</w:t>
      </w:r>
      <w:r w:rsidRPr="00E4180A">
        <w:t xml:space="preserve"> Hardy-Weinberg proportions</w:t>
      </w:r>
      <w:r w:rsidR="00B5071F" w:rsidRPr="00E4180A">
        <w:t xml:space="preserve"> at all but three loci (</w:t>
      </w:r>
      <w:r w:rsidR="00B5071F" w:rsidRPr="00E4180A">
        <w:rPr>
          <w:i/>
        </w:rPr>
        <w:t>Ots515</w:t>
      </w:r>
      <w:r w:rsidR="00B5071F" w:rsidRPr="00E4180A">
        <w:t xml:space="preserve">, </w:t>
      </w:r>
      <w:r w:rsidR="00B5071F" w:rsidRPr="00E4180A">
        <w:rPr>
          <w:i/>
        </w:rPr>
        <w:t>Ogo2</w:t>
      </w:r>
      <w:r w:rsidR="00B5071F" w:rsidRPr="00E4180A">
        <w:t xml:space="preserve">, and </w:t>
      </w:r>
      <w:r w:rsidR="00B5071F" w:rsidRPr="00E4180A">
        <w:rPr>
          <w:i/>
        </w:rPr>
        <w:t>Ogo4</w:t>
      </w:r>
      <w:r w:rsidR="00B5071F" w:rsidRPr="00E4180A">
        <w:t>)</w:t>
      </w:r>
      <w:r w:rsidRPr="00E4180A">
        <w:t xml:space="preserve"> for the 2016 adult returns (Table A1). </w:t>
      </w:r>
    </w:p>
    <w:p w14:paraId="5D453ED6" w14:textId="53ECBB13" w:rsidR="00B5071F" w:rsidRPr="00736A26" w:rsidRDefault="00B5071F" w:rsidP="00E4180A">
      <w:pPr>
        <w:spacing w:before="240"/>
        <w:ind w:right="53"/>
      </w:pPr>
      <w:r w:rsidRPr="00E4180A">
        <w:t>Allele frequencies among 2012, 2013, and 2014 salmon outplants and carcass samples and 2013 and 2014 unmarked reintroduced salmon, putative parents of 2017 NOR salmon returns, provided a non-exclusion probability for a candidate parental pair of 1.</w:t>
      </w:r>
      <w:r w:rsidR="00404DFA" w:rsidRPr="00E4180A">
        <w:t>5</w:t>
      </w:r>
      <w:r w:rsidRPr="00E4180A">
        <w:t>4 ×10</w:t>
      </w:r>
      <w:r w:rsidRPr="00E4180A">
        <w:rPr>
          <w:vertAlign w:val="superscript"/>
        </w:rPr>
        <w:t>-15</w:t>
      </w:r>
      <w:r w:rsidRPr="00E4180A">
        <w:t>, as estimated by C</w:t>
      </w:r>
      <w:r w:rsidRPr="00E4180A">
        <w:rPr>
          <w:sz w:val="19"/>
        </w:rPr>
        <w:t>ERVUS</w:t>
      </w:r>
      <w:r w:rsidRPr="00E4180A">
        <w:t>. Results from G</w:t>
      </w:r>
      <w:r w:rsidRPr="00E4180A">
        <w:rPr>
          <w:sz w:val="19"/>
        </w:rPr>
        <w:t>ENEPOP</w:t>
      </w:r>
      <w:r w:rsidRPr="00E4180A">
        <w:t xml:space="preserve"> analysis indicated that heterozygosity (patterns of genetic variation) deviated from Hardy-Weinberg pr</w:t>
      </w:r>
      <w:r w:rsidRPr="00736A26">
        <w:t>oportions at</w:t>
      </w:r>
      <w:r w:rsidR="001D67D3" w:rsidRPr="00736A26">
        <w:t xml:space="preserve"> two loci (</w:t>
      </w:r>
      <w:r w:rsidR="001D67D3" w:rsidRPr="00736A26">
        <w:rPr>
          <w:i/>
          <w:iCs/>
        </w:rPr>
        <w:t>Ots215 and OtsG311</w:t>
      </w:r>
      <w:r w:rsidR="001D67D3" w:rsidRPr="00736A26">
        <w:t>)</w:t>
      </w:r>
      <w:r w:rsidRPr="00736A26">
        <w:t xml:space="preserve"> for the 2017 adult returns (Table A1). </w:t>
      </w:r>
    </w:p>
    <w:p w14:paraId="20E97651" w14:textId="4566BC2E" w:rsidR="00B5071F" w:rsidRPr="00736A26" w:rsidRDefault="00B5071F" w:rsidP="00E4180A">
      <w:pPr>
        <w:spacing w:before="240"/>
        <w:ind w:right="53"/>
      </w:pPr>
      <w:r w:rsidRPr="00736A26">
        <w:t xml:space="preserve">Allele frequencies among 2013, 2014, and 2015 salmon outplants, unmarked reintroduced salmon, and carcass samples, putative parents of 2018 NOR salmon returns, provided a non-exclusion probability for a candidate parental pair </w:t>
      </w:r>
      <w:r w:rsidR="00404DFA" w:rsidRPr="00736A26">
        <w:t>of 1.</w:t>
      </w:r>
      <w:r w:rsidRPr="00736A26">
        <w:t>6</w:t>
      </w:r>
      <w:r w:rsidR="00404DFA" w:rsidRPr="00736A26">
        <w:t>1</w:t>
      </w:r>
      <w:r w:rsidRPr="00736A26">
        <w:t xml:space="preserve"> ×10</w:t>
      </w:r>
      <w:r w:rsidRPr="00736A26">
        <w:rPr>
          <w:vertAlign w:val="superscript"/>
        </w:rPr>
        <w:t>-15</w:t>
      </w:r>
      <w:r w:rsidRPr="00736A26">
        <w:t>, as estimated by C</w:t>
      </w:r>
      <w:r w:rsidRPr="00736A26">
        <w:rPr>
          <w:sz w:val="19"/>
        </w:rPr>
        <w:t>ERVUS</w:t>
      </w:r>
      <w:r w:rsidRPr="00736A26">
        <w:t>. Results from G</w:t>
      </w:r>
      <w:r w:rsidRPr="00736A26">
        <w:rPr>
          <w:sz w:val="19"/>
        </w:rPr>
        <w:t>ENEPOP</w:t>
      </w:r>
      <w:r w:rsidR="00CF0662" w:rsidRPr="00736A26">
        <w:t xml:space="preserve"> analysis</w:t>
      </w:r>
      <w:r w:rsidRPr="00736A26">
        <w:t xml:space="preserve"> indicated that heterozygosity (patterns of genetic variation) </w:t>
      </w:r>
      <w:r w:rsidR="00525269" w:rsidRPr="00736A26">
        <w:t>conformed to</w:t>
      </w:r>
      <w:r w:rsidRPr="00736A26">
        <w:t xml:space="preserve"> Hardy-Weinberg proportions </w:t>
      </w:r>
      <w:r w:rsidR="00525269" w:rsidRPr="00736A26">
        <w:t>at all loci</w:t>
      </w:r>
      <w:r w:rsidRPr="00736A26">
        <w:t xml:space="preserve"> for the 2018 adult returns (Table A1). </w:t>
      </w:r>
    </w:p>
    <w:p w14:paraId="0450D21F" w14:textId="0D8714F3" w:rsidR="00B5071F" w:rsidRPr="00736A26" w:rsidRDefault="00B5071F" w:rsidP="00E4180A">
      <w:pPr>
        <w:spacing w:before="240"/>
        <w:ind w:right="53"/>
      </w:pPr>
      <w:r w:rsidRPr="00736A26">
        <w:t xml:space="preserve">Allele frequencies among 2014, 2015, and 2016 salmon outplants, unmarked reintroduced salmon, and carcass samples, putative parents of 2019 NOR salmon returns, provided a non-exclusion probability for a candidate parental pair </w:t>
      </w:r>
      <w:r w:rsidR="00404DFA" w:rsidRPr="00736A26">
        <w:t>of 1.55</w:t>
      </w:r>
      <w:r w:rsidRPr="00736A26">
        <w:t xml:space="preserve"> ×10</w:t>
      </w:r>
      <w:r w:rsidRPr="00736A26">
        <w:rPr>
          <w:vertAlign w:val="superscript"/>
        </w:rPr>
        <w:t>-15</w:t>
      </w:r>
      <w:r w:rsidRPr="00736A26">
        <w:t>, as estimated by C</w:t>
      </w:r>
      <w:r w:rsidRPr="00736A26">
        <w:rPr>
          <w:sz w:val="19"/>
        </w:rPr>
        <w:t>ERVUS</w:t>
      </w:r>
      <w:r w:rsidRPr="00736A26">
        <w:t>. Results from G</w:t>
      </w:r>
      <w:r w:rsidRPr="00736A26">
        <w:rPr>
          <w:sz w:val="19"/>
        </w:rPr>
        <w:t>ENEPOP</w:t>
      </w:r>
      <w:r w:rsidRPr="00736A26">
        <w:t xml:space="preserve"> analysis indicated that heterozygosity (patterns of genetic variation) </w:t>
      </w:r>
      <w:r w:rsidR="00525269" w:rsidRPr="00736A26">
        <w:t>conformed to</w:t>
      </w:r>
      <w:r w:rsidRPr="00736A26">
        <w:t xml:space="preserve"> Hardy-Weinberg proportions at </w:t>
      </w:r>
      <w:r w:rsidR="00525269" w:rsidRPr="00736A26">
        <w:t>all but one locus (</w:t>
      </w:r>
      <w:r w:rsidR="00525269" w:rsidRPr="00736A26">
        <w:rPr>
          <w:i/>
        </w:rPr>
        <w:t>OtsG311</w:t>
      </w:r>
      <w:r w:rsidR="00525269" w:rsidRPr="00736A26">
        <w:t xml:space="preserve">) </w:t>
      </w:r>
      <w:r w:rsidRPr="00736A26">
        <w:t xml:space="preserve">for the 2019 adult returns (Table A1). </w:t>
      </w:r>
    </w:p>
    <w:p w14:paraId="1FD332CE" w14:textId="40B12DAC" w:rsidR="00B5071F" w:rsidRPr="00E64961" w:rsidRDefault="00925074" w:rsidP="00E4180A">
      <w:pPr>
        <w:spacing w:before="240"/>
        <w:ind w:right="53"/>
      </w:pPr>
      <w:r w:rsidRPr="00736A26">
        <w:t xml:space="preserve">Allele frequencies among 2015, 2016, and 2017 salmon outplants, unmarked reintroduced salmon, and carcass samples, putative parents of 2020 NOR salmon returns, provided a non-exclusion probability for a candidate parental pair </w:t>
      </w:r>
      <w:proofErr w:type="gramStart"/>
      <w:r w:rsidRPr="00736A26">
        <w:t xml:space="preserve">of  </w:t>
      </w:r>
      <w:r w:rsidR="00BE196E" w:rsidRPr="00736A26">
        <w:t>1.55</w:t>
      </w:r>
      <w:proofErr w:type="gramEnd"/>
      <w:r w:rsidR="00BE196E" w:rsidRPr="00736A26">
        <w:t xml:space="preserve"> </w:t>
      </w:r>
      <w:r w:rsidRPr="00736A26">
        <w:t>×10</w:t>
      </w:r>
      <w:r w:rsidRPr="00736A26">
        <w:rPr>
          <w:vertAlign w:val="superscript"/>
        </w:rPr>
        <w:t>-15</w:t>
      </w:r>
      <w:r w:rsidRPr="00736A26">
        <w:t>, as estimated by C</w:t>
      </w:r>
      <w:r w:rsidRPr="00736A26">
        <w:rPr>
          <w:sz w:val="19"/>
        </w:rPr>
        <w:t>ERVUS</w:t>
      </w:r>
      <w:r w:rsidRPr="00736A26">
        <w:t>. Results from G</w:t>
      </w:r>
      <w:r w:rsidRPr="00736A26">
        <w:rPr>
          <w:sz w:val="19"/>
        </w:rPr>
        <w:t>ENEPOP</w:t>
      </w:r>
      <w:r w:rsidRPr="00736A26">
        <w:t xml:space="preserve"> analysis indicated that heterozygosity (patterns of genetic variation) deviated from Hardy-Weinberg proportions at</w:t>
      </w:r>
      <w:r w:rsidR="00260320" w:rsidRPr="00736A26">
        <w:t xml:space="preserve"> all but four loci (</w:t>
      </w:r>
      <w:r w:rsidR="00260320" w:rsidRPr="00736A26">
        <w:rPr>
          <w:i/>
          <w:iCs/>
        </w:rPr>
        <w:t xml:space="preserve">Ots211, Ots515, Ogo2, </w:t>
      </w:r>
      <w:r w:rsidR="001D67D3" w:rsidRPr="00736A26">
        <w:rPr>
          <w:i/>
          <w:iCs/>
        </w:rPr>
        <w:t xml:space="preserve">and </w:t>
      </w:r>
      <w:r w:rsidR="00260320" w:rsidRPr="00736A26">
        <w:rPr>
          <w:i/>
          <w:iCs/>
        </w:rPr>
        <w:t>Ots212)</w:t>
      </w:r>
      <w:r w:rsidRPr="00736A26">
        <w:t xml:space="preserve"> for the 2020 adult returns (Table A1).</w:t>
      </w:r>
      <w:r w:rsidRPr="00E64961">
        <w:t xml:space="preserve"> </w:t>
      </w:r>
    </w:p>
    <w:p w14:paraId="2755C814" w14:textId="77777777" w:rsidR="00B5071F" w:rsidRPr="00E4180A" w:rsidRDefault="00B5071F" w:rsidP="00E4180A">
      <w:pPr>
        <w:ind w:left="540" w:right="53"/>
      </w:pPr>
    </w:p>
    <w:p w14:paraId="4B524F79" w14:textId="77777777" w:rsidR="00B5071F" w:rsidRPr="00775F89" w:rsidRDefault="00B5071F" w:rsidP="0009772F">
      <w:pPr>
        <w:ind w:left="-5" w:right="53"/>
      </w:pPr>
    </w:p>
    <w:p w14:paraId="2C2179C6" w14:textId="77777777" w:rsidR="0009772F" w:rsidRPr="0009772F" w:rsidRDefault="0009772F" w:rsidP="00F76B94"/>
    <w:p w14:paraId="131F5347" w14:textId="77777777" w:rsidR="00B5071F" w:rsidRDefault="00B5071F" w:rsidP="00B905BF">
      <w:pPr>
        <w:ind w:right="53"/>
        <w:rPr>
          <w:ins w:id="153" w:author="Sandra Bohn" w:date="2021-07-07T16:05:00Z"/>
          <w:b/>
        </w:rPr>
        <w:sectPr w:rsidR="00B5071F" w:rsidSect="00E4180A">
          <w:footerReference w:type="even" r:id="rId37"/>
          <w:footerReference w:type="default" r:id="rId38"/>
          <w:footerReference w:type="first" r:id="rId39"/>
          <w:pgSz w:w="12240" w:h="15840"/>
          <w:pgMar w:top="1436" w:right="1440" w:bottom="900" w:left="1440" w:header="720" w:footer="720" w:gutter="0"/>
          <w:cols w:space="720"/>
          <w:docGrid w:linePitch="326"/>
        </w:sectPr>
      </w:pPr>
    </w:p>
    <w:p w14:paraId="17B6B0A7" w14:textId="39351014" w:rsidR="00A91DE2" w:rsidRPr="00C6013E" w:rsidRDefault="00656A5C" w:rsidP="005D1D05">
      <w:pPr>
        <w:ind w:right="53"/>
        <w:rPr>
          <w:highlight w:val="yellow"/>
        </w:rPr>
      </w:pPr>
      <w:r w:rsidRPr="005D1D05">
        <w:rPr>
          <w:b/>
        </w:rPr>
        <w:lastRenderedPageBreak/>
        <w:t>Table A1.</w:t>
      </w:r>
      <w:r w:rsidRPr="005D1D05">
        <w:t xml:space="preserve"> Heterozygosity (genetic variation) at 12 microsatellite loci used in genetic parentage analysis of spring Chinook salmon from the North Santiam River, Oregon. For each locus and year, the observed and expected proportion of heterozygotes (H</w:t>
      </w:r>
      <w:r w:rsidRPr="005D1D05">
        <w:rPr>
          <w:vertAlign w:val="subscript"/>
        </w:rPr>
        <w:t>O</w:t>
      </w:r>
      <w:r w:rsidRPr="005D1D05">
        <w:t xml:space="preserve"> and H</w:t>
      </w:r>
      <w:r w:rsidRPr="005D1D05">
        <w:rPr>
          <w:vertAlign w:val="subscript"/>
        </w:rPr>
        <w:t>E</w:t>
      </w:r>
      <w:r w:rsidRPr="005D1D05">
        <w:t>, respectively) are indicated. Shown in bold are loci exhibiting significantly (P &lt; 0.05</w:t>
      </w:r>
      <w:r w:rsidR="001A7301" w:rsidRPr="005D1D05">
        <w:t xml:space="preserve"> with FDR correction</w:t>
      </w:r>
      <w:r w:rsidRPr="005D1D05">
        <w:t xml:space="preserve">) </w:t>
      </w:r>
      <w:commentRangeStart w:id="154"/>
      <w:commentRangeStart w:id="155"/>
      <w:commentRangeStart w:id="156"/>
      <w:r w:rsidRPr="005D1D05">
        <w:t xml:space="preserve">lower </w:t>
      </w:r>
      <w:commentRangeEnd w:id="154"/>
      <w:r w:rsidR="006F29C0">
        <w:rPr>
          <w:rStyle w:val="CommentReference"/>
        </w:rPr>
        <w:commentReference w:id="154"/>
      </w:r>
      <w:commentRangeEnd w:id="155"/>
      <w:r w:rsidR="001D67D3">
        <w:rPr>
          <w:rStyle w:val="CommentReference"/>
          <w:color w:val="000000"/>
        </w:rPr>
        <w:commentReference w:id="155"/>
      </w:r>
      <w:commentRangeEnd w:id="156"/>
      <w:r w:rsidR="00281FC3">
        <w:rPr>
          <w:rStyle w:val="CommentReference"/>
          <w:color w:val="000000"/>
        </w:rPr>
        <w:commentReference w:id="156"/>
      </w:r>
      <w:r w:rsidRPr="005D1D05">
        <w:t>H</w:t>
      </w:r>
      <w:r w:rsidRPr="005D1D05">
        <w:rPr>
          <w:vertAlign w:val="subscript"/>
        </w:rPr>
        <w:t>O</w:t>
      </w:r>
      <w:r w:rsidRPr="005D1D05">
        <w:t xml:space="preserve"> than expected, according to Hardy</w:t>
      </w:r>
      <w:r w:rsidR="00FD5D6C" w:rsidRPr="005D1D05">
        <w:t>-</w:t>
      </w:r>
      <w:r w:rsidRPr="005D1D05">
        <w:t>Weinberg exact tests conducted in G</w:t>
      </w:r>
      <w:r w:rsidRPr="005D1D05">
        <w:rPr>
          <w:sz w:val="19"/>
        </w:rPr>
        <w:t xml:space="preserve">ENEPOP </w:t>
      </w:r>
      <w:r w:rsidRPr="005D1D05">
        <w:t>(Version 4.51)</w:t>
      </w:r>
      <w:r w:rsidR="001A7301" w:rsidRPr="005D1D05">
        <w:t>.</w:t>
      </w:r>
      <w:r w:rsidRPr="005D1D05">
        <w:t xml:space="preserve"> </w:t>
      </w:r>
      <w:r w:rsidR="001A7301">
        <w:t xml:space="preserve">Years 2011 and 2012 include marked outplants released above Detroit Dam and carcass samples. Years 2013, 2014, 2015, 2016, and 2017 include </w:t>
      </w:r>
      <w:commentRangeStart w:id="157"/>
      <w:r w:rsidR="001A7301">
        <w:t xml:space="preserve">marked </w:t>
      </w:r>
      <w:commentRangeEnd w:id="157"/>
      <w:r w:rsidR="00B741F9">
        <w:rPr>
          <w:rStyle w:val="CommentReference"/>
          <w:color w:val="000000"/>
        </w:rPr>
        <w:commentReference w:id="157"/>
      </w:r>
      <w:r w:rsidR="001A7301">
        <w:t>outplants released above Detroit Dam, unmarked salmon reintroduced below Big Cliff Dam, and carcass samples. Years 2018, 2019, and 2020 include unmarked salmon reintroduced below Big Cliff Dam and carcass samples.</w:t>
      </w:r>
      <w:r w:rsidRPr="00C6013E">
        <w:rPr>
          <w:highlight w:val="yellow"/>
        </w:rPr>
        <w:t xml:space="preserve"> </w:t>
      </w:r>
    </w:p>
    <w:p w14:paraId="45DBDEE6" w14:textId="77777777" w:rsidR="001A7301" w:rsidRDefault="00656A5C">
      <w:pPr>
        <w:spacing w:after="57" w:line="259" w:lineRule="auto"/>
        <w:ind w:left="540"/>
      </w:pPr>
      <w:r>
        <w:rPr>
          <w:rFonts w:ascii="Arial" w:eastAsia="Arial" w:hAnsi="Arial" w:cs="Arial"/>
          <w:sz w:val="16"/>
        </w:rPr>
        <w:t xml:space="preserve"> </w:t>
      </w:r>
    </w:p>
    <w:tbl>
      <w:tblPr>
        <w:tblW w:w="14344" w:type="dxa"/>
        <w:tblLook w:val="04A0" w:firstRow="1" w:lastRow="0" w:firstColumn="1" w:lastColumn="0" w:noHBand="0" w:noVBand="1"/>
      </w:tblPr>
      <w:tblGrid>
        <w:gridCol w:w="953"/>
        <w:gridCol w:w="669"/>
        <w:gridCol w:w="670"/>
        <w:gridCol w:w="669"/>
        <w:gridCol w:w="670"/>
        <w:gridCol w:w="669"/>
        <w:gridCol w:w="670"/>
        <w:gridCol w:w="669"/>
        <w:gridCol w:w="670"/>
        <w:gridCol w:w="669"/>
        <w:gridCol w:w="670"/>
        <w:gridCol w:w="669"/>
        <w:gridCol w:w="670"/>
        <w:gridCol w:w="667"/>
        <w:gridCol w:w="668"/>
        <w:gridCol w:w="669"/>
        <w:gridCol w:w="670"/>
        <w:gridCol w:w="669"/>
        <w:gridCol w:w="670"/>
        <w:gridCol w:w="667"/>
        <w:gridCol w:w="677"/>
      </w:tblGrid>
      <w:tr w:rsidR="005C1205" w:rsidRPr="005C1205" w14:paraId="64CFA825" w14:textId="77777777" w:rsidTr="00260320">
        <w:trPr>
          <w:trHeight w:val="270"/>
        </w:trPr>
        <w:tc>
          <w:tcPr>
            <w:tcW w:w="953" w:type="dxa"/>
            <w:tcBorders>
              <w:top w:val="single" w:sz="8" w:space="0" w:color="000000"/>
              <w:left w:val="nil"/>
              <w:bottom w:val="nil"/>
              <w:right w:val="nil"/>
            </w:tcBorders>
            <w:shd w:val="clear" w:color="auto" w:fill="auto"/>
            <w:vAlign w:val="center"/>
            <w:hideMark/>
          </w:tcPr>
          <w:p w14:paraId="5721DFBE" w14:textId="77777777" w:rsidR="005C1205" w:rsidRPr="005C1205" w:rsidRDefault="005C1205" w:rsidP="005C1205">
            <w:pPr>
              <w:jc w:val="center"/>
              <w:rPr>
                <w:b/>
                <w:bCs/>
                <w:sz w:val="20"/>
                <w:szCs w:val="20"/>
              </w:rPr>
            </w:pPr>
          </w:p>
        </w:tc>
        <w:tc>
          <w:tcPr>
            <w:tcW w:w="1339" w:type="dxa"/>
            <w:gridSpan w:val="2"/>
            <w:tcBorders>
              <w:top w:val="single" w:sz="8" w:space="0" w:color="000000"/>
              <w:left w:val="nil"/>
              <w:bottom w:val="nil"/>
              <w:right w:val="nil"/>
            </w:tcBorders>
            <w:shd w:val="clear" w:color="000000" w:fill="D9D9D9"/>
            <w:vAlign w:val="center"/>
            <w:hideMark/>
          </w:tcPr>
          <w:p w14:paraId="49916D64" w14:textId="77777777" w:rsidR="005C1205" w:rsidRPr="005C1205" w:rsidRDefault="005C1205" w:rsidP="005C1205">
            <w:pPr>
              <w:jc w:val="center"/>
              <w:rPr>
                <w:sz w:val="20"/>
                <w:szCs w:val="20"/>
              </w:rPr>
            </w:pPr>
            <w:r w:rsidRPr="005C1205">
              <w:rPr>
                <w:sz w:val="20"/>
                <w:szCs w:val="20"/>
              </w:rPr>
              <w:t>2011</w:t>
            </w:r>
          </w:p>
        </w:tc>
        <w:tc>
          <w:tcPr>
            <w:tcW w:w="1339" w:type="dxa"/>
            <w:gridSpan w:val="2"/>
            <w:tcBorders>
              <w:top w:val="single" w:sz="8" w:space="0" w:color="000000"/>
              <w:left w:val="nil"/>
              <w:bottom w:val="nil"/>
              <w:right w:val="nil"/>
            </w:tcBorders>
            <w:shd w:val="clear" w:color="auto" w:fill="auto"/>
            <w:vAlign w:val="center"/>
            <w:hideMark/>
          </w:tcPr>
          <w:p w14:paraId="6B1E6859" w14:textId="77777777" w:rsidR="005C1205" w:rsidRPr="005C1205" w:rsidRDefault="005C1205" w:rsidP="005C1205">
            <w:pPr>
              <w:jc w:val="center"/>
              <w:rPr>
                <w:sz w:val="20"/>
                <w:szCs w:val="20"/>
              </w:rPr>
            </w:pPr>
            <w:r w:rsidRPr="005C1205">
              <w:rPr>
                <w:sz w:val="20"/>
                <w:szCs w:val="20"/>
              </w:rPr>
              <w:t>2012</w:t>
            </w:r>
          </w:p>
        </w:tc>
        <w:tc>
          <w:tcPr>
            <w:tcW w:w="1339" w:type="dxa"/>
            <w:gridSpan w:val="2"/>
            <w:tcBorders>
              <w:top w:val="single" w:sz="8" w:space="0" w:color="000000"/>
              <w:left w:val="nil"/>
              <w:bottom w:val="nil"/>
              <w:right w:val="nil"/>
            </w:tcBorders>
            <w:shd w:val="clear" w:color="000000" w:fill="D9D9D9"/>
            <w:vAlign w:val="center"/>
            <w:hideMark/>
          </w:tcPr>
          <w:p w14:paraId="08960211" w14:textId="77777777" w:rsidR="005C1205" w:rsidRPr="005C1205" w:rsidRDefault="005C1205" w:rsidP="005C1205">
            <w:pPr>
              <w:jc w:val="center"/>
              <w:rPr>
                <w:sz w:val="20"/>
                <w:szCs w:val="20"/>
              </w:rPr>
            </w:pPr>
            <w:r w:rsidRPr="005C1205">
              <w:rPr>
                <w:sz w:val="20"/>
                <w:szCs w:val="20"/>
              </w:rPr>
              <w:t>2013</w:t>
            </w:r>
          </w:p>
        </w:tc>
        <w:tc>
          <w:tcPr>
            <w:tcW w:w="1339" w:type="dxa"/>
            <w:gridSpan w:val="2"/>
            <w:tcBorders>
              <w:top w:val="single" w:sz="8" w:space="0" w:color="000000"/>
              <w:left w:val="nil"/>
              <w:bottom w:val="nil"/>
              <w:right w:val="nil"/>
            </w:tcBorders>
            <w:shd w:val="clear" w:color="auto" w:fill="auto"/>
            <w:vAlign w:val="center"/>
            <w:hideMark/>
          </w:tcPr>
          <w:p w14:paraId="7DD9F0A8" w14:textId="77777777" w:rsidR="005C1205" w:rsidRPr="005C1205" w:rsidRDefault="005C1205" w:rsidP="005C1205">
            <w:pPr>
              <w:jc w:val="center"/>
              <w:rPr>
                <w:sz w:val="20"/>
                <w:szCs w:val="20"/>
              </w:rPr>
            </w:pPr>
            <w:r w:rsidRPr="005C1205">
              <w:rPr>
                <w:sz w:val="20"/>
                <w:szCs w:val="20"/>
              </w:rPr>
              <w:t>2014</w:t>
            </w:r>
          </w:p>
        </w:tc>
        <w:tc>
          <w:tcPr>
            <w:tcW w:w="1339" w:type="dxa"/>
            <w:gridSpan w:val="2"/>
            <w:tcBorders>
              <w:top w:val="single" w:sz="8" w:space="0" w:color="000000"/>
              <w:left w:val="nil"/>
              <w:bottom w:val="nil"/>
              <w:right w:val="nil"/>
            </w:tcBorders>
            <w:shd w:val="clear" w:color="000000" w:fill="D9D9D9"/>
            <w:vAlign w:val="center"/>
            <w:hideMark/>
          </w:tcPr>
          <w:p w14:paraId="2CF25CDC" w14:textId="77777777" w:rsidR="005C1205" w:rsidRPr="005C1205" w:rsidRDefault="005C1205" w:rsidP="005C1205">
            <w:pPr>
              <w:jc w:val="center"/>
              <w:rPr>
                <w:sz w:val="20"/>
                <w:szCs w:val="20"/>
              </w:rPr>
            </w:pPr>
            <w:r w:rsidRPr="005C1205">
              <w:rPr>
                <w:sz w:val="20"/>
                <w:szCs w:val="20"/>
              </w:rPr>
              <w:t>2015</w:t>
            </w:r>
          </w:p>
        </w:tc>
        <w:tc>
          <w:tcPr>
            <w:tcW w:w="1339" w:type="dxa"/>
            <w:gridSpan w:val="2"/>
            <w:tcBorders>
              <w:top w:val="single" w:sz="8" w:space="0" w:color="000000"/>
              <w:left w:val="nil"/>
              <w:bottom w:val="nil"/>
              <w:right w:val="nil"/>
            </w:tcBorders>
            <w:shd w:val="clear" w:color="auto" w:fill="auto"/>
            <w:vAlign w:val="center"/>
            <w:hideMark/>
          </w:tcPr>
          <w:p w14:paraId="68E13943" w14:textId="77777777" w:rsidR="005C1205" w:rsidRPr="005C1205" w:rsidRDefault="005C1205" w:rsidP="005C1205">
            <w:pPr>
              <w:jc w:val="center"/>
              <w:rPr>
                <w:sz w:val="20"/>
                <w:szCs w:val="20"/>
              </w:rPr>
            </w:pPr>
            <w:r w:rsidRPr="005C1205">
              <w:rPr>
                <w:sz w:val="20"/>
                <w:szCs w:val="20"/>
              </w:rPr>
              <w:t>2016</w:t>
            </w:r>
          </w:p>
        </w:tc>
        <w:tc>
          <w:tcPr>
            <w:tcW w:w="1335" w:type="dxa"/>
            <w:gridSpan w:val="2"/>
            <w:tcBorders>
              <w:top w:val="single" w:sz="8" w:space="0" w:color="000000"/>
              <w:left w:val="nil"/>
              <w:bottom w:val="nil"/>
              <w:right w:val="nil"/>
            </w:tcBorders>
            <w:shd w:val="clear" w:color="000000" w:fill="D9D9D9"/>
            <w:vAlign w:val="center"/>
            <w:hideMark/>
          </w:tcPr>
          <w:p w14:paraId="235EBB46" w14:textId="77777777" w:rsidR="005C1205" w:rsidRPr="005C1205" w:rsidRDefault="005C1205" w:rsidP="005C1205">
            <w:pPr>
              <w:jc w:val="center"/>
              <w:rPr>
                <w:sz w:val="20"/>
                <w:szCs w:val="20"/>
              </w:rPr>
            </w:pPr>
            <w:r w:rsidRPr="005C1205">
              <w:rPr>
                <w:sz w:val="20"/>
                <w:szCs w:val="20"/>
              </w:rPr>
              <w:t>2017</w:t>
            </w:r>
          </w:p>
        </w:tc>
        <w:tc>
          <w:tcPr>
            <w:tcW w:w="1339" w:type="dxa"/>
            <w:gridSpan w:val="2"/>
            <w:tcBorders>
              <w:top w:val="single" w:sz="8" w:space="0" w:color="000000"/>
              <w:left w:val="nil"/>
              <w:bottom w:val="nil"/>
              <w:right w:val="nil"/>
            </w:tcBorders>
            <w:shd w:val="clear" w:color="auto" w:fill="auto"/>
            <w:vAlign w:val="center"/>
            <w:hideMark/>
          </w:tcPr>
          <w:p w14:paraId="0443308B" w14:textId="77777777" w:rsidR="005C1205" w:rsidRPr="005C1205" w:rsidRDefault="005C1205" w:rsidP="005C1205">
            <w:pPr>
              <w:jc w:val="center"/>
              <w:rPr>
                <w:sz w:val="20"/>
                <w:szCs w:val="20"/>
              </w:rPr>
            </w:pPr>
            <w:r w:rsidRPr="005C1205">
              <w:rPr>
                <w:sz w:val="20"/>
                <w:szCs w:val="20"/>
              </w:rPr>
              <w:t>2018</w:t>
            </w:r>
          </w:p>
        </w:tc>
        <w:tc>
          <w:tcPr>
            <w:tcW w:w="1339" w:type="dxa"/>
            <w:gridSpan w:val="2"/>
            <w:tcBorders>
              <w:top w:val="single" w:sz="8" w:space="0" w:color="000000"/>
              <w:left w:val="nil"/>
              <w:bottom w:val="nil"/>
              <w:right w:val="nil"/>
            </w:tcBorders>
            <w:shd w:val="clear" w:color="000000" w:fill="D9D9D9"/>
            <w:vAlign w:val="center"/>
            <w:hideMark/>
          </w:tcPr>
          <w:p w14:paraId="20A9FC3F" w14:textId="77777777" w:rsidR="005C1205" w:rsidRPr="005C1205" w:rsidRDefault="005C1205" w:rsidP="005C1205">
            <w:pPr>
              <w:jc w:val="center"/>
              <w:rPr>
                <w:sz w:val="20"/>
                <w:szCs w:val="20"/>
              </w:rPr>
            </w:pPr>
            <w:r w:rsidRPr="005C1205">
              <w:rPr>
                <w:sz w:val="20"/>
                <w:szCs w:val="20"/>
              </w:rPr>
              <w:t>2019</w:t>
            </w:r>
          </w:p>
        </w:tc>
        <w:tc>
          <w:tcPr>
            <w:tcW w:w="1344" w:type="dxa"/>
            <w:gridSpan w:val="2"/>
            <w:tcBorders>
              <w:top w:val="single" w:sz="8" w:space="0" w:color="000000"/>
              <w:left w:val="nil"/>
              <w:bottom w:val="nil"/>
              <w:right w:val="nil"/>
            </w:tcBorders>
            <w:shd w:val="clear" w:color="auto" w:fill="auto"/>
            <w:vAlign w:val="center"/>
            <w:hideMark/>
          </w:tcPr>
          <w:p w14:paraId="343EB5C2" w14:textId="77777777" w:rsidR="005C1205" w:rsidRPr="005C1205" w:rsidRDefault="005C1205" w:rsidP="005C1205">
            <w:pPr>
              <w:jc w:val="center"/>
              <w:rPr>
                <w:sz w:val="20"/>
                <w:szCs w:val="20"/>
              </w:rPr>
            </w:pPr>
            <w:r w:rsidRPr="005C1205">
              <w:rPr>
                <w:sz w:val="20"/>
                <w:szCs w:val="20"/>
              </w:rPr>
              <w:t>2020</w:t>
            </w:r>
          </w:p>
        </w:tc>
      </w:tr>
      <w:tr w:rsidR="005C1205" w:rsidRPr="005C1205" w14:paraId="353D27CD" w14:textId="77777777" w:rsidTr="00260320">
        <w:trPr>
          <w:trHeight w:val="284"/>
        </w:trPr>
        <w:tc>
          <w:tcPr>
            <w:tcW w:w="953" w:type="dxa"/>
            <w:tcBorders>
              <w:top w:val="nil"/>
              <w:left w:val="nil"/>
              <w:bottom w:val="single" w:sz="8" w:space="0" w:color="auto"/>
              <w:right w:val="nil"/>
            </w:tcBorders>
            <w:shd w:val="clear" w:color="auto" w:fill="auto"/>
            <w:vAlign w:val="center"/>
            <w:hideMark/>
          </w:tcPr>
          <w:p w14:paraId="0D727706" w14:textId="77777777" w:rsidR="005C1205" w:rsidRPr="005C1205" w:rsidRDefault="005C1205" w:rsidP="005C1205">
            <w:pPr>
              <w:jc w:val="center"/>
              <w:rPr>
                <w:b/>
                <w:bCs/>
                <w:sz w:val="20"/>
                <w:szCs w:val="20"/>
              </w:rPr>
            </w:pPr>
            <w:r w:rsidRPr="005C1205">
              <w:rPr>
                <w:b/>
                <w:bCs/>
                <w:sz w:val="20"/>
                <w:szCs w:val="20"/>
              </w:rPr>
              <w:t> </w:t>
            </w:r>
          </w:p>
        </w:tc>
        <w:tc>
          <w:tcPr>
            <w:tcW w:w="1339" w:type="dxa"/>
            <w:gridSpan w:val="2"/>
            <w:tcBorders>
              <w:top w:val="nil"/>
              <w:left w:val="nil"/>
              <w:bottom w:val="single" w:sz="8" w:space="0" w:color="auto"/>
              <w:right w:val="nil"/>
            </w:tcBorders>
            <w:shd w:val="clear" w:color="000000" w:fill="D9D9D9"/>
            <w:vAlign w:val="center"/>
            <w:hideMark/>
          </w:tcPr>
          <w:p w14:paraId="7B4CE403"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345</w:t>
            </w:r>
          </w:p>
        </w:tc>
        <w:tc>
          <w:tcPr>
            <w:tcW w:w="1339" w:type="dxa"/>
            <w:gridSpan w:val="2"/>
            <w:tcBorders>
              <w:top w:val="nil"/>
              <w:left w:val="nil"/>
              <w:bottom w:val="single" w:sz="8" w:space="0" w:color="auto"/>
              <w:right w:val="nil"/>
            </w:tcBorders>
            <w:shd w:val="clear" w:color="auto" w:fill="auto"/>
            <w:vAlign w:val="center"/>
            <w:hideMark/>
          </w:tcPr>
          <w:p w14:paraId="4FD44831"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342</w:t>
            </w:r>
          </w:p>
        </w:tc>
        <w:tc>
          <w:tcPr>
            <w:tcW w:w="1339" w:type="dxa"/>
            <w:gridSpan w:val="2"/>
            <w:tcBorders>
              <w:top w:val="nil"/>
              <w:left w:val="nil"/>
              <w:bottom w:val="single" w:sz="8" w:space="0" w:color="auto"/>
              <w:right w:val="nil"/>
            </w:tcBorders>
            <w:shd w:val="clear" w:color="000000" w:fill="D9D9D9"/>
            <w:vAlign w:val="center"/>
            <w:hideMark/>
          </w:tcPr>
          <w:p w14:paraId="1DE25871"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1713</w:t>
            </w:r>
          </w:p>
        </w:tc>
        <w:tc>
          <w:tcPr>
            <w:tcW w:w="1339" w:type="dxa"/>
            <w:gridSpan w:val="2"/>
            <w:tcBorders>
              <w:top w:val="nil"/>
              <w:left w:val="nil"/>
              <w:bottom w:val="single" w:sz="8" w:space="0" w:color="auto"/>
              <w:right w:val="nil"/>
            </w:tcBorders>
            <w:shd w:val="clear" w:color="auto" w:fill="auto"/>
            <w:vAlign w:val="center"/>
            <w:hideMark/>
          </w:tcPr>
          <w:p w14:paraId="0F67BC53"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1653</w:t>
            </w:r>
          </w:p>
        </w:tc>
        <w:tc>
          <w:tcPr>
            <w:tcW w:w="1339" w:type="dxa"/>
            <w:gridSpan w:val="2"/>
            <w:tcBorders>
              <w:top w:val="nil"/>
              <w:left w:val="nil"/>
              <w:bottom w:val="single" w:sz="8" w:space="0" w:color="auto"/>
              <w:right w:val="nil"/>
            </w:tcBorders>
            <w:shd w:val="clear" w:color="000000" w:fill="D9D9D9"/>
            <w:vAlign w:val="center"/>
            <w:hideMark/>
          </w:tcPr>
          <w:p w14:paraId="19B06464"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1647</w:t>
            </w:r>
          </w:p>
        </w:tc>
        <w:tc>
          <w:tcPr>
            <w:tcW w:w="1339" w:type="dxa"/>
            <w:gridSpan w:val="2"/>
            <w:tcBorders>
              <w:top w:val="nil"/>
              <w:left w:val="nil"/>
              <w:bottom w:val="single" w:sz="8" w:space="0" w:color="auto"/>
              <w:right w:val="nil"/>
            </w:tcBorders>
            <w:shd w:val="clear" w:color="auto" w:fill="auto"/>
            <w:vAlign w:val="center"/>
            <w:hideMark/>
          </w:tcPr>
          <w:p w14:paraId="1F081890"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1845</w:t>
            </w:r>
          </w:p>
        </w:tc>
        <w:tc>
          <w:tcPr>
            <w:tcW w:w="1335" w:type="dxa"/>
            <w:gridSpan w:val="2"/>
            <w:tcBorders>
              <w:top w:val="nil"/>
              <w:left w:val="nil"/>
              <w:bottom w:val="single" w:sz="8" w:space="0" w:color="auto"/>
              <w:right w:val="nil"/>
            </w:tcBorders>
            <w:shd w:val="clear" w:color="000000" w:fill="D9D9D9"/>
            <w:vAlign w:val="center"/>
            <w:hideMark/>
          </w:tcPr>
          <w:p w14:paraId="14A303B0" w14:textId="77777777" w:rsidR="005C1205" w:rsidRPr="005C1205" w:rsidRDefault="005C1205" w:rsidP="005C1205">
            <w:pPr>
              <w:jc w:val="center"/>
              <w:rPr>
                <w:sz w:val="20"/>
                <w:szCs w:val="20"/>
              </w:rPr>
            </w:pPr>
            <w:commentRangeStart w:id="158"/>
            <w:r w:rsidRPr="005C1205">
              <w:rPr>
                <w:i/>
                <w:iCs/>
                <w:sz w:val="20"/>
                <w:szCs w:val="20"/>
              </w:rPr>
              <w:t>N</w:t>
            </w:r>
            <w:r w:rsidRPr="005C1205">
              <w:rPr>
                <w:sz w:val="20"/>
                <w:szCs w:val="20"/>
              </w:rPr>
              <w:t xml:space="preserve"> = </w:t>
            </w:r>
            <w:commentRangeEnd w:id="158"/>
            <w:r w:rsidR="00B741F9">
              <w:rPr>
                <w:rStyle w:val="CommentReference"/>
                <w:color w:val="000000"/>
              </w:rPr>
              <w:commentReference w:id="158"/>
            </w:r>
          </w:p>
        </w:tc>
        <w:tc>
          <w:tcPr>
            <w:tcW w:w="1339" w:type="dxa"/>
            <w:gridSpan w:val="2"/>
            <w:tcBorders>
              <w:top w:val="nil"/>
              <w:left w:val="nil"/>
              <w:bottom w:val="single" w:sz="8" w:space="0" w:color="auto"/>
              <w:right w:val="nil"/>
            </w:tcBorders>
            <w:shd w:val="clear" w:color="auto" w:fill="auto"/>
            <w:vAlign w:val="center"/>
            <w:hideMark/>
          </w:tcPr>
          <w:p w14:paraId="4CD13354"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251</w:t>
            </w:r>
          </w:p>
        </w:tc>
        <w:tc>
          <w:tcPr>
            <w:tcW w:w="1339" w:type="dxa"/>
            <w:gridSpan w:val="2"/>
            <w:tcBorders>
              <w:top w:val="nil"/>
              <w:left w:val="nil"/>
              <w:bottom w:val="single" w:sz="8" w:space="0" w:color="auto"/>
              <w:right w:val="nil"/>
            </w:tcBorders>
            <w:shd w:val="clear" w:color="000000" w:fill="D9D9D9"/>
            <w:vAlign w:val="center"/>
            <w:hideMark/>
          </w:tcPr>
          <w:p w14:paraId="10AB06CB"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819</w:t>
            </w:r>
          </w:p>
        </w:tc>
        <w:tc>
          <w:tcPr>
            <w:tcW w:w="1344" w:type="dxa"/>
            <w:gridSpan w:val="2"/>
            <w:tcBorders>
              <w:top w:val="nil"/>
              <w:left w:val="nil"/>
              <w:bottom w:val="single" w:sz="8" w:space="0" w:color="auto"/>
              <w:right w:val="nil"/>
            </w:tcBorders>
            <w:shd w:val="clear" w:color="auto" w:fill="auto"/>
            <w:vAlign w:val="center"/>
            <w:hideMark/>
          </w:tcPr>
          <w:p w14:paraId="0C305518" w14:textId="77777777" w:rsidR="005C1205" w:rsidRPr="005C1205" w:rsidRDefault="005C1205" w:rsidP="005C1205">
            <w:pPr>
              <w:jc w:val="center"/>
              <w:rPr>
                <w:sz w:val="20"/>
                <w:szCs w:val="20"/>
              </w:rPr>
            </w:pPr>
            <w:commentRangeStart w:id="159"/>
            <w:r w:rsidRPr="005C1205">
              <w:rPr>
                <w:i/>
                <w:iCs/>
                <w:sz w:val="20"/>
                <w:szCs w:val="20"/>
              </w:rPr>
              <w:t>N</w:t>
            </w:r>
            <w:r w:rsidRPr="005C1205">
              <w:rPr>
                <w:sz w:val="20"/>
                <w:szCs w:val="20"/>
              </w:rPr>
              <w:t xml:space="preserve"> = </w:t>
            </w:r>
            <w:commentRangeEnd w:id="159"/>
            <w:r w:rsidR="00B741F9">
              <w:rPr>
                <w:rStyle w:val="CommentReference"/>
                <w:color w:val="000000"/>
              </w:rPr>
              <w:commentReference w:id="159"/>
            </w:r>
          </w:p>
        </w:tc>
      </w:tr>
      <w:tr w:rsidR="001D67D3" w:rsidRPr="005C1205" w14:paraId="78E8BA83" w14:textId="77777777" w:rsidTr="00260320">
        <w:trPr>
          <w:trHeight w:val="284"/>
        </w:trPr>
        <w:tc>
          <w:tcPr>
            <w:tcW w:w="953" w:type="dxa"/>
            <w:tcBorders>
              <w:top w:val="nil"/>
              <w:left w:val="nil"/>
              <w:bottom w:val="single" w:sz="8" w:space="0" w:color="000000"/>
              <w:right w:val="nil"/>
            </w:tcBorders>
            <w:shd w:val="clear" w:color="auto" w:fill="auto"/>
            <w:vAlign w:val="center"/>
            <w:hideMark/>
          </w:tcPr>
          <w:p w14:paraId="062CB227" w14:textId="77777777" w:rsidR="005C1205" w:rsidRPr="005C1205" w:rsidRDefault="005C1205" w:rsidP="005C1205">
            <w:pPr>
              <w:jc w:val="center"/>
              <w:rPr>
                <w:sz w:val="20"/>
                <w:szCs w:val="20"/>
              </w:rPr>
            </w:pPr>
            <w:r w:rsidRPr="005C1205">
              <w:rPr>
                <w:sz w:val="20"/>
                <w:szCs w:val="20"/>
              </w:rPr>
              <w:t>Locus</w:t>
            </w:r>
          </w:p>
        </w:tc>
        <w:tc>
          <w:tcPr>
            <w:tcW w:w="669" w:type="dxa"/>
            <w:tcBorders>
              <w:top w:val="nil"/>
              <w:left w:val="nil"/>
              <w:bottom w:val="single" w:sz="8" w:space="0" w:color="000000"/>
              <w:right w:val="nil"/>
            </w:tcBorders>
            <w:shd w:val="clear" w:color="000000" w:fill="D9D9D9"/>
            <w:vAlign w:val="center"/>
            <w:hideMark/>
          </w:tcPr>
          <w:p w14:paraId="7BBB2B00"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p>
        </w:tc>
        <w:tc>
          <w:tcPr>
            <w:tcW w:w="670" w:type="dxa"/>
            <w:tcBorders>
              <w:top w:val="nil"/>
              <w:left w:val="nil"/>
              <w:bottom w:val="single" w:sz="8" w:space="0" w:color="000000"/>
              <w:right w:val="nil"/>
            </w:tcBorders>
            <w:shd w:val="clear" w:color="000000" w:fill="D9D9D9"/>
            <w:vAlign w:val="center"/>
            <w:hideMark/>
          </w:tcPr>
          <w:p w14:paraId="566D9EFA"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p>
        </w:tc>
        <w:tc>
          <w:tcPr>
            <w:tcW w:w="669" w:type="dxa"/>
            <w:tcBorders>
              <w:top w:val="nil"/>
              <w:left w:val="nil"/>
              <w:bottom w:val="single" w:sz="8" w:space="0" w:color="000000"/>
              <w:right w:val="nil"/>
            </w:tcBorders>
            <w:shd w:val="clear" w:color="auto" w:fill="auto"/>
            <w:vAlign w:val="center"/>
            <w:hideMark/>
          </w:tcPr>
          <w:p w14:paraId="4678BFF3"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p>
        </w:tc>
        <w:tc>
          <w:tcPr>
            <w:tcW w:w="670" w:type="dxa"/>
            <w:tcBorders>
              <w:top w:val="nil"/>
              <w:left w:val="nil"/>
              <w:bottom w:val="single" w:sz="8" w:space="0" w:color="000000"/>
              <w:right w:val="nil"/>
            </w:tcBorders>
            <w:shd w:val="clear" w:color="auto" w:fill="auto"/>
            <w:vAlign w:val="center"/>
            <w:hideMark/>
          </w:tcPr>
          <w:p w14:paraId="2168B308"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p>
        </w:tc>
        <w:tc>
          <w:tcPr>
            <w:tcW w:w="669" w:type="dxa"/>
            <w:tcBorders>
              <w:top w:val="nil"/>
              <w:left w:val="nil"/>
              <w:bottom w:val="single" w:sz="8" w:space="0" w:color="000000"/>
              <w:right w:val="nil"/>
            </w:tcBorders>
            <w:shd w:val="clear" w:color="000000" w:fill="D9D9D9"/>
            <w:vAlign w:val="center"/>
            <w:hideMark/>
          </w:tcPr>
          <w:p w14:paraId="48A90702"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000000" w:fill="D9D9D9"/>
            <w:vAlign w:val="center"/>
            <w:hideMark/>
          </w:tcPr>
          <w:p w14:paraId="177EAE0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auto" w:fill="auto"/>
            <w:vAlign w:val="center"/>
            <w:hideMark/>
          </w:tcPr>
          <w:p w14:paraId="71E7BF6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auto" w:fill="auto"/>
            <w:vAlign w:val="center"/>
            <w:hideMark/>
          </w:tcPr>
          <w:p w14:paraId="62A793D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000000" w:fill="D9D9D9"/>
            <w:vAlign w:val="center"/>
            <w:hideMark/>
          </w:tcPr>
          <w:p w14:paraId="51E0420D"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000000" w:fill="D9D9D9"/>
            <w:vAlign w:val="center"/>
            <w:hideMark/>
          </w:tcPr>
          <w:p w14:paraId="2352D27A"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auto" w:fill="auto"/>
            <w:vAlign w:val="center"/>
            <w:hideMark/>
          </w:tcPr>
          <w:p w14:paraId="3B615F6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p>
        </w:tc>
        <w:tc>
          <w:tcPr>
            <w:tcW w:w="670" w:type="dxa"/>
            <w:tcBorders>
              <w:top w:val="nil"/>
              <w:left w:val="nil"/>
              <w:bottom w:val="single" w:sz="8" w:space="0" w:color="000000"/>
              <w:right w:val="nil"/>
            </w:tcBorders>
            <w:shd w:val="clear" w:color="auto" w:fill="auto"/>
            <w:vAlign w:val="center"/>
            <w:hideMark/>
          </w:tcPr>
          <w:p w14:paraId="2196888E"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p>
        </w:tc>
        <w:tc>
          <w:tcPr>
            <w:tcW w:w="667" w:type="dxa"/>
            <w:tcBorders>
              <w:top w:val="nil"/>
              <w:left w:val="nil"/>
              <w:bottom w:val="single" w:sz="8" w:space="0" w:color="000000"/>
              <w:right w:val="nil"/>
            </w:tcBorders>
            <w:shd w:val="clear" w:color="000000" w:fill="D9D9D9"/>
            <w:vAlign w:val="center"/>
            <w:hideMark/>
          </w:tcPr>
          <w:p w14:paraId="27016CA8"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68" w:type="dxa"/>
            <w:tcBorders>
              <w:top w:val="nil"/>
              <w:left w:val="nil"/>
              <w:bottom w:val="single" w:sz="8" w:space="0" w:color="000000"/>
              <w:right w:val="nil"/>
            </w:tcBorders>
            <w:shd w:val="clear" w:color="000000" w:fill="D9D9D9"/>
            <w:vAlign w:val="center"/>
            <w:hideMark/>
          </w:tcPr>
          <w:p w14:paraId="7CB21DED"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auto" w:fill="auto"/>
            <w:vAlign w:val="center"/>
            <w:hideMark/>
          </w:tcPr>
          <w:p w14:paraId="58331671"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auto" w:fill="auto"/>
            <w:vAlign w:val="center"/>
            <w:hideMark/>
          </w:tcPr>
          <w:p w14:paraId="3AF0C4F1"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000000" w:fill="D9D9D9"/>
            <w:vAlign w:val="center"/>
            <w:hideMark/>
          </w:tcPr>
          <w:p w14:paraId="41C02DDD"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000000" w:fill="D9D9D9"/>
            <w:vAlign w:val="center"/>
            <w:hideMark/>
          </w:tcPr>
          <w:p w14:paraId="04AC48B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7" w:type="dxa"/>
            <w:tcBorders>
              <w:top w:val="nil"/>
              <w:left w:val="nil"/>
              <w:bottom w:val="single" w:sz="8" w:space="0" w:color="000000"/>
              <w:right w:val="nil"/>
            </w:tcBorders>
            <w:shd w:val="clear" w:color="auto" w:fill="auto"/>
            <w:vAlign w:val="center"/>
            <w:hideMark/>
          </w:tcPr>
          <w:p w14:paraId="606F18C8"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67" w:type="dxa"/>
            <w:tcBorders>
              <w:top w:val="nil"/>
              <w:left w:val="nil"/>
              <w:bottom w:val="single" w:sz="8" w:space="0" w:color="000000"/>
              <w:right w:val="nil"/>
            </w:tcBorders>
            <w:shd w:val="clear" w:color="auto" w:fill="auto"/>
            <w:vAlign w:val="center"/>
            <w:hideMark/>
          </w:tcPr>
          <w:p w14:paraId="21168B3F"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r>
      <w:tr w:rsidR="001D67D3" w:rsidRPr="001D67D3" w14:paraId="50BC2996" w14:textId="77777777" w:rsidTr="00E63AC5">
        <w:trPr>
          <w:trHeight w:val="270"/>
        </w:trPr>
        <w:tc>
          <w:tcPr>
            <w:tcW w:w="953" w:type="dxa"/>
            <w:tcBorders>
              <w:top w:val="nil"/>
              <w:left w:val="nil"/>
              <w:bottom w:val="nil"/>
              <w:right w:val="nil"/>
            </w:tcBorders>
            <w:shd w:val="clear" w:color="auto" w:fill="auto"/>
            <w:vAlign w:val="center"/>
            <w:hideMark/>
          </w:tcPr>
          <w:p w14:paraId="13483080" w14:textId="77777777" w:rsidR="001D67D3" w:rsidRPr="005C1205" w:rsidRDefault="001D67D3" w:rsidP="001D67D3">
            <w:pPr>
              <w:jc w:val="center"/>
              <w:rPr>
                <w:i/>
                <w:iCs/>
                <w:sz w:val="20"/>
                <w:szCs w:val="20"/>
              </w:rPr>
            </w:pPr>
            <w:r w:rsidRPr="005C1205">
              <w:rPr>
                <w:i/>
                <w:iCs/>
                <w:sz w:val="20"/>
                <w:szCs w:val="20"/>
              </w:rPr>
              <w:t xml:space="preserve">Ots211 </w:t>
            </w:r>
          </w:p>
        </w:tc>
        <w:tc>
          <w:tcPr>
            <w:tcW w:w="669" w:type="dxa"/>
            <w:tcBorders>
              <w:top w:val="nil"/>
              <w:left w:val="nil"/>
              <w:bottom w:val="nil"/>
              <w:right w:val="nil"/>
            </w:tcBorders>
            <w:shd w:val="clear" w:color="000000" w:fill="D9D9D9"/>
            <w:vAlign w:val="center"/>
            <w:hideMark/>
          </w:tcPr>
          <w:p w14:paraId="53794A2F" w14:textId="77777777" w:rsidR="001D67D3" w:rsidRPr="005C1205" w:rsidRDefault="001D67D3" w:rsidP="001D67D3">
            <w:pPr>
              <w:jc w:val="center"/>
              <w:rPr>
                <w:sz w:val="20"/>
                <w:szCs w:val="20"/>
              </w:rPr>
            </w:pPr>
            <w:r w:rsidRPr="005C1205">
              <w:rPr>
                <w:sz w:val="20"/>
                <w:szCs w:val="20"/>
              </w:rPr>
              <w:t>0.918</w:t>
            </w:r>
          </w:p>
        </w:tc>
        <w:tc>
          <w:tcPr>
            <w:tcW w:w="670" w:type="dxa"/>
            <w:tcBorders>
              <w:top w:val="nil"/>
              <w:left w:val="nil"/>
              <w:bottom w:val="nil"/>
              <w:right w:val="nil"/>
            </w:tcBorders>
            <w:shd w:val="clear" w:color="000000" w:fill="D9D9D9"/>
            <w:vAlign w:val="center"/>
            <w:hideMark/>
          </w:tcPr>
          <w:p w14:paraId="6F1FC2F1" w14:textId="77777777" w:rsidR="001D67D3" w:rsidRPr="005C1205" w:rsidRDefault="001D67D3" w:rsidP="001D67D3">
            <w:pPr>
              <w:jc w:val="center"/>
              <w:rPr>
                <w:sz w:val="20"/>
                <w:szCs w:val="20"/>
              </w:rPr>
            </w:pPr>
            <w:r w:rsidRPr="005C1205">
              <w:rPr>
                <w:sz w:val="20"/>
                <w:szCs w:val="20"/>
              </w:rPr>
              <w:t>0.917</w:t>
            </w:r>
          </w:p>
        </w:tc>
        <w:tc>
          <w:tcPr>
            <w:tcW w:w="669" w:type="dxa"/>
            <w:tcBorders>
              <w:top w:val="nil"/>
              <w:left w:val="nil"/>
              <w:bottom w:val="nil"/>
              <w:right w:val="nil"/>
            </w:tcBorders>
            <w:shd w:val="clear" w:color="auto" w:fill="auto"/>
            <w:vAlign w:val="center"/>
            <w:hideMark/>
          </w:tcPr>
          <w:p w14:paraId="30867789" w14:textId="77777777" w:rsidR="001D67D3" w:rsidRPr="005C1205" w:rsidRDefault="001D67D3" w:rsidP="001D67D3">
            <w:pPr>
              <w:jc w:val="center"/>
              <w:rPr>
                <w:sz w:val="20"/>
                <w:szCs w:val="20"/>
              </w:rPr>
            </w:pPr>
            <w:r w:rsidRPr="005C1205">
              <w:rPr>
                <w:sz w:val="20"/>
                <w:szCs w:val="20"/>
              </w:rPr>
              <w:t>0.917</w:t>
            </w:r>
          </w:p>
        </w:tc>
        <w:tc>
          <w:tcPr>
            <w:tcW w:w="670" w:type="dxa"/>
            <w:tcBorders>
              <w:top w:val="nil"/>
              <w:left w:val="nil"/>
              <w:bottom w:val="nil"/>
              <w:right w:val="nil"/>
            </w:tcBorders>
            <w:shd w:val="clear" w:color="auto" w:fill="auto"/>
            <w:vAlign w:val="center"/>
            <w:hideMark/>
          </w:tcPr>
          <w:p w14:paraId="31A49079" w14:textId="77777777" w:rsidR="001D67D3" w:rsidRPr="005C1205" w:rsidRDefault="001D67D3" w:rsidP="001D67D3">
            <w:pPr>
              <w:jc w:val="center"/>
              <w:rPr>
                <w:sz w:val="20"/>
                <w:szCs w:val="20"/>
              </w:rPr>
            </w:pPr>
            <w:r w:rsidRPr="005C1205">
              <w:rPr>
                <w:sz w:val="20"/>
                <w:szCs w:val="20"/>
              </w:rPr>
              <w:t>0.909</w:t>
            </w:r>
          </w:p>
        </w:tc>
        <w:tc>
          <w:tcPr>
            <w:tcW w:w="669" w:type="dxa"/>
            <w:tcBorders>
              <w:top w:val="nil"/>
              <w:left w:val="nil"/>
              <w:bottom w:val="nil"/>
              <w:right w:val="nil"/>
            </w:tcBorders>
            <w:shd w:val="clear" w:color="000000" w:fill="D9D9D9"/>
            <w:vAlign w:val="center"/>
            <w:hideMark/>
          </w:tcPr>
          <w:p w14:paraId="1147334C" w14:textId="77777777" w:rsidR="001D67D3" w:rsidRPr="005C1205" w:rsidRDefault="001D67D3" w:rsidP="001D67D3">
            <w:pPr>
              <w:jc w:val="center"/>
              <w:rPr>
                <w:b/>
                <w:bCs/>
                <w:sz w:val="20"/>
                <w:szCs w:val="20"/>
              </w:rPr>
            </w:pPr>
            <w:r w:rsidRPr="005C1205">
              <w:rPr>
                <w:b/>
                <w:bCs/>
                <w:sz w:val="20"/>
                <w:szCs w:val="20"/>
              </w:rPr>
              <w:t>0.920</w:t>
            </w:r>
          </w:p>
        </w:tc>
        <w:tc>
          <w:tcPr>
            <w:tcW w:w="670" w:type="dxa"/>
            <w:tcBorders>
              <w:top w:val="nil"/>
              <w:left w:val="nil"/>
              <w:bottom w:val="nil"/>
              <w:right w:val="nil"/>
            </w:tcBorders>
            <w:shd w:val="clear" w:color="000000" w:fill="D9D9D9"/>
            <w:vAlign w:val="center"/>
            <w:hideMark/>
          </w:tcPr>
          <w:p w14:paraId="7387AD11" w14:textId="77777777" w:rsidR="001D67D3" w:rsidRPr="005C1205" w:rsidRDefault="001D67D3" w:rsidP="001D67D3">
            <w:pPr>
              <w:jc w:val="center"/>
              <w:rPr>
                <w:b/>
                <w:bCs/>
                <w:sz w:val="20"/>
                <w:szCs w:val="20"/>
              </w:rPr>
            </w:pPr>
            <w:r w:rsidRPr="005C1205">
              <w:rPr>
                <w:b/>
                <w:bCs/>
                <w:sz w:val="20"/>
                <w:szCs w:val="20"/>
              </w:rPr>
              <w:t>0.916</w:t>
            </w:r>
          </w:p>
        </w:tc>
        <w:tc>
          <w:tcPr>
            <w:tcW w:w="669" w:type="dxa"/>
            <w:tcBorders>
              <w:top w:val="nil"/>
              <w:left w:val="nil"/>
              <w:bottom w:val="nil"/>
              <w:right w:val="nil"/>
            </w:tcBorders>
            <w:shd w:val="clear" w:color="auto" w:fill="auto"/>
            <w:vAlign w:val="center"/>
            <w:hideMark/>
          </w:tcPr>
          <w:p w14:paraId="370769CD" w14:textId="77777777" w:rsidR="001D67D3" w:rsidRPr="005C1205" w:rsidRDefault="001D67D3" w:rsidP="001D67D3">
            <w:pPr>
              <w:jc w:val="center"/>
              <w:rPr>
                <w:b/>
                <w:bCs/>
                <w:sz w:val="20"/>
                <w:szCs w:val="20"/>
              </w:rPr>
            </w:pPr>
            <w:r w:rsidRPr="005C1205">
              <w:rPr>
                <w:b/>
                <w:bCs/>
                <w:sz w:val="20"/>
                <w:szCs w:val="20"/>
              </w:rPr>
              <w:t>0.910</w:t>
            </w:r>
          </w:p>
        </w:tc>
        <w:tc>
          <w:tcPr>
            <w:tcW w:w="670" w:type="dxa"/>
            <w:tcBorders>
              <w:top w:val="nil"/>
              <w:left w:val="nil"/>
              <w:bottom w:val="nil"/>
              <w:right w:val="nil"/>
            </w:tcBorders>
            <w:shd w:val="clear" w:color="auto" w:fill="auto"/>
            <w:vAlign w:val="center"/>
            <w:hideMark/>
          </w:tcPr>
          <w:p w14:paraId="3272A46E" w14:textId="77777777" w:rsidR="001D67D3" w:rsidRPr="005C1205" w:rsidRDefault="001D67D3" w:rsidP="001D67D3">
            <w:pPr>
              <w:jc w:val="center"/>
              <w:rPr>
                <w:b/>
                <w:bCs/>
                <w:sz w:val="20"/>
                <w:szCs w:val="20"/>
              </w:rPr>
            </w:pPr>
            <w:r w:rsidRPr="005C1205">
              <w:rPr>
                <w:b/>
                <w:bCs/>
                <w:sz w:val="20"/>
                <w:szCs w:val="20"/>
              </w:rPr>
              <w:t>0.915</w:t>
            </w:r>
          </w:p>
        </w:tc>
        <w:tc>
          <w:tcPr>
            <w:tcW w:w="669" w:type="dxa"/>
            <w:tcBorders>
              <w:top w:val="nil"/>
              <w:left w:val="nil"/>
              <w:bottom w:val="nil"/>
              <w:right w:val="nil"/>
            </w:tcBorders>
            <w:shd w:val="clear" w:color="000000" w:fill="D9D9D9"/>
            <w:vAlign w:val="center"/>
            <w:hideMark/>
          </w:tcPr>
          <w:p w14:paraId="731AEA52" w14:textId="77777777" w:rsidR="001D67D3" w:rsidRPr="005C1205" w:rsidRDefault="001D67D3" w:rsidP="001D67D3">
            <w:pPr>
              <w:jc w:val="center"/>
              <w:rPr>
                <w:b/>
                <w:bCs/>
                <w:sz w:val="20"/>
                <w:szCs w:val="20"/>
              </w:rPr>
            </w:pPr>
            <w:r w:rsidRPr="005C1205">
              <w:rPr>
                <w:b/>
                <w:bCs/>
                <w:sz w:val="20"/>
                <w:szCs w:val="20"/>
              </w:rPr>
              <w:t>0.907</w:t>
            </w:r>
          </w:p>
        </w:tc>
        <w:tc>
          <w:tcPr>
            <w:tcW w:w="670" w:type="dxa"/>
            <w:tcBorders>
              <w:top w:val="nil"/>
              <w:left w:val="nil"/>
              <w:bottom w:val="nil"/>
              <w:right w:val="nil"/>
            </w:tcBorders>
            <w:shd w:val="clear" w:color="000000" w:fill="D9D9D9"/>
            <w:vAlign w:val="center"/>
            <w:hideMark/>
          </w:tcPr>
          <w:p w14:paraId="6A9C4E3D" w14:textId="77777777" w:rsidR="001D67D3" w:rsidRPr="005C1205" w:rsidRDefault="001D67D3" w:rsidP="001D67D3">
            <w:pPr>
              <w:jc w:val="center"/>
              <w:rPr>
                <w:b/>
                <w:bCs/>
                <w:sz w:val="20"/>
                <w:szCs w:val="20"/>
              </w:rPr>
            </w:pPr>
            <w:r w:rsidRPr="005C1205">
              <w:rPr>
                <w:b/>
                <w:bCs/>
                <w:sz w:val="20"/>
                <w:szCs w:val="20"/>
              </w:rPr>
              <w:t>0.913</w:t>
            </w:r>
          </w:p>
        </w:tc>
        <w:tc>
          <w:tcPr>
            <w:tcW w:w="669" w:type="dxa"/>
            <w:tcBorders>
              <w:top w:val="nil"/>
              <w:left w:val="nil"/>
              <w:bottom w:val="nil"/>
              <w:right w:val="nil"/>
            </w:tcBorders>
            <w:shd w:val="clear" w:color="auto" w:fill="auto"/>
            <w:vAlign w:val="center"/>
            <w:hideMark/>
          </w:tcPr>
          <w:p w14:paraId="09725D25" w14:textId="77777777" w:rsidR="001D67D3" w:rsidRPr="005C1205" w:rsidRDefault="001D67D3" w:rsidP="001D67D3">
            <w:pPr>
              <w:jc w:val="center"/>
              <w:rPr>
                <w:b/>
                <w:bCs/>
                <w:sz w:val="20"/>
                <w:szCs w:val="20"/>
              </w:rPr>
            </w:pPr>
            <w:r w:rsidRPr="005C1205">
              <w:rPr>
                <w:b/>
                <w:bCs/>
                <w:sz w:val="20"/>
                <w:szCs w:val="20"/>
              </w:rPr>
              <w:t>0.913</w:t>
            </w:r>
          </w:p>
        </w:tc>
        <w:tc>
          <w:tcPr>
            <w:tcW w:w="670" w:type="dxa"/>
            <w:tcBorders>
              <w:top w:val="nil"/>
              <w:left w:val="nil"/>
              <w:bottom w:val="nil"/>
              <w:right w:val="nil"/>
            </w:tcBorders>
            <w:shd w:val="clear" w:color="auto" w:fill="auto"/>
            <w:vAlign w:val="center"/>
            <w:hideMark/>
          </w:tcPr>
          <w:p w14:paraId="036C05E6" w14:textId="77777777" w:rsidR="001D67D3" w:rsidRPr="005C1205" w:rsidRDefault="001D67D3" w:rsidP="001D67D3">
            <w:pPr>
              <w:jc w:val="center"/>
              <w:rPr>
                <w:b/>
                <w:bCs/>
                <w:sz w:val="20"/>
                <w:szCs w:val="20"/>
              </w:rPr>
            </w:pPr>
            <w:r w:rsidRPr="005C1205">
              <w:rPr>
                <w:b/>
                <w:bCs/>
                <w:sz w:val="20"/>
                <w:szCs w:val="20"/>
              </w:rPr>
              <w:t>0.910</w:t>
            </w:r>
          </w:p>
        </w:tc>
        <w:tc>
          <w:tcPr>
            <w:tcW w:w="667" w:type="dxa"/>
            <w:tcBorders>
              <w:top w:val="nil"/>
              <w:left w:val="nil"/>
              <w:bottom w:val="nil"/>
              <w:right w:val="nil"/>
            </w:tcBorders>
            <w:shd w:val="clear" w:color="000000" w:fill="D9D9D9"/>
            <w:vAlign w:val="bottom"/>
            <w:hideMark/>
          </w:tcPr>
          <w:p w14:paraId="622AF788" w14:textId="3108D179" w:rsidR="001D67D3" w:rsidRPr="001D67D3" w:rsidRDefault="001D67D3" w:rsidP="001D67D3">
            <w:pPr>
              <w:jc w:val="center"/>
              <w:rPr>
                <w:sz w:val="20"/>
                <w:szCs w:val="20"/>
              </w:rPr>
            </w:pPr>
            <w:r w:rsidRPr="001D67D3">
              <w:rPr>
                <w:color w:val="000000"/>
                <w:sz w:val="20"/>
                <w:szCs w:val="20"/>
              </w:rPr>
              <w:t>0.918</w:t>
            </w:r>
          </w:p>
        </w:tc>
        <w:tc>
          <w:tcPr>
            <w:tcW w:w="668" w:type="dxa"/>
            <w:tcBorders>
              <w:top w:val="nil"/>
              <w:left w:val="nil"/>
              <w:bottom w:val="nil"/>
              <w:right w:val="nil"/>
            </w:tcBorders>
            <w:shd w:val="clear" w:color="000000" w:fill="D9D9D9"/>
            <w:vAlign w:val="bottom"/>
            <w:hideMark/>
          </w:tcPr>
          <w:p w14:paraId="25671857" w14:textId="755800F8" w:rsidR="001D67D3" w:rsidRPr="001D67D3" w:rsidRDefault="001D67D3" w:rsidP="001D67D3">
            <w:pPr>
              <w:jc w:val="center"/>
              <w:rPr>
                <w:sz w:val="20"/>
                <w:szCs w:val="20"/>
              </w:rPr>
            </w:pPr>
            <w:r w:rsidRPr="001D67D3">
              <w:rPr>
                <w:color w:val="000000"/>
                <w:sz w:val="20"/>
                <w:szCs w:val="20"/>
              </w:rPr>
              <w:t>0.916</w:t>
            </w:r>
          </w:p>
        </w:tc>
        <w:tc>
          <w:tcPr>
            <w:tcW w:w="669" w:type="dxa"/>
            <w:tcBorders>
              <w:top w:val="nil"/>
              <w:left w:val="nil"/>
              <w:bottom w:val="nil"/>
              <w:right w:val="nil"/>
            </w:tcBorders>
            <w:shd w:val="clear" w:color="auto" w:fill="auto"/>
            <w:vAlign w:val="center"/>
            <w:hideMark/>
          </w:tcPr>
          <w:p w14:paraId="7F1D85B6" w14:textId="77777777" w:rsidR="001D67D3" w:rsidRPr="005C1205" w:rsidRDefault="001D67D3" w:rsidP="001D67D3">
            <w:pPr>
              <w:jc w:val="center"/>
              <w:rPr>
                <w:sz w:val="20"/>
                <w:szCs w:val="20"/>
              </w:rPr>
            </w:pPr>
            <w:r w:rsidRPr="005C1205">
              <w:rPr>
                <w:sz w:val="20"/>
                <w:szCs w:val="20"/>
              </w:rPr>
              <w:t>0.899</w:t>
            </w:r>
          </w:p>
        </w:tc>
        <w:tc>
          <w:tcPr>
            <w:tcW w:w="670" w:type="dxa"/>
            <w:tcBorders>
              <w:top w:val="nil"/>
              <w:left w:val="nil"/>
              <w:bottom w:val="nil"/>
              <w:right w:val="nil"/>
            </w:tcBorders>
            <w:shd w:val="clear" w:color="auto" w:fill="auto"/>
            <w:vAlign w:val="center"/>
            <w:hideMark/>
          </w:tcPr>
          <w:p w14:paraId="2A9F9B98" w14:textId="77777777" w:rsidR="001D67D3" w:rsidRPr="005C1205" w:rsidRDefault="001D67D3" w:rsidP="001D67D3">
            <w:pPr>
              <w:jc w:val="center"/>
              <w:rPr>
                <w:sz w:val="20"/>
                <w:szCs w:val="20"/>
              </w:rPr>
            </w:pPr>
            <w:r w:rsidRPr="005C1205">
              <w:rPr>
                <w:sz w:val="20"/>
                <w:szCs w:val="20"/>
              </w:rPr>
              <w:t>0.915</w:t>
            </w:r>
          </w:p>
        </w:tc>
        <w:tc>
          <w:tcPr>
            <w:tcW w:w="669" w:type="dxa"/>
            <w:tcBorders>
              <w:top w:val="nil"/>
              <w:left w:val="nil"/>
              <w:bottom w:val="nil"/>
              <w:right w:val="nil"/>
            </w:tcBorders>
            <w:shd w:val="clear" w:color="000000" w:fill="D9D9D9"/>
            <w:vAlign w:val="center"/>
            <w:hideMark/>
          </w:tcPr>
          <w:p w14:paraId="4820CF17" w14:textId="77777777" w:rsidR="001D67D3" w:rsidRPr="005C1205" w:rsidRDefault="001D67D3" w:rsidP="001D67D3">
            <w:pPr>
              <w:jc w:val="center"/>
              <w:rPr>
                <w:sz w:val="20"/>
                <w:szCs w:val="20"/>
              </w:rPr>
            </w:pPr>
            <w:r w:rsidRPr="005C1205">
              <w:rPr>
                <w:sz w:val="20"/>
                <w:szCs w:val="20"/>
              </w:rPr>
              <w:t>0.919</w:t>
            </w:r>
          </w:p>
        </w:tc>
        <w:tc>
          <w:tcPr>
            <w:tcW w:w="670" w:type="dxa"/>
            <w:tcBorders>
              <w:top w:val="nil"/>
              <w:left w:val="nil"/>
              <w:bottom w:val="nil"/>
              <w:right w:val="nil"/>
            </w:tcBorders>
            <w:shd w:val="clear" w:color="000000" w:fill="D9D9D9"/>
            <w:vAlign w:val="center"/>
            <w:hideMark/>
          </w:tcPr>
          <w:p w14:paraId="2DB57A07" w14:textId="77777777" w:rsidR="001D67D3" w:rsidRPr="005C1205" w:rsidRDefault="001D67D3" w:rsidP="001D67D3">
            <w:pPr>
              <w:jc w:val="center"/>
              <w:rPr>
                <w:sz w:val="20"/>
                <w:szCs w:val="20"/>
              </w:rPr>
            </w:pPr>
            <w:r w:rsidRPr="005C1205">
              <w:rPr>
                <w:sz w:val="20"/>
                <w:szCs w:val="20"/>
              </w:rPr>
              <w:t>0.912</w:t>
            </w:r>
          </w:p>
        </w:tc>
        <w:tc>
          <w:tcPr>
            <w:tcW w:w="667" w:type="dxa"/>
            <w:tcBorders>
              <w:top w:val="nil"/>
              <w:left w:val="nil"/>
              <w:bottom w:val="nil"/>
              <w:right w:val="nil"/>
            </w:tcBorders>
            <w:shd w:val="clear" w:color="auto" w:fill="auto"/>
            <w:vAlign w:val="bottom"/>
            <w:hideMark/>
          </w:tcPr>
          <w:p w14:paraId="26171BC3" w14:textId="46EDD305" w:rsidR="001D67D3" w:rsidRPr="001D67D3" w:rsidRDefault="001D67D3" w:rsidP="001D67D3">
            <w:pPr>
              <w:jc w:val="center"/>
              <w:rPr>
                <w:b/>
                <w:bCs/>
                <w:sz w:val="20"/>
                <w:szCs w:val="20"/>
              </w:rPr>
            </w:pPr>
            <w:r w:rsidRPr="001D67D3">
              <w:rPr>
                <w:b/>
                <w:bCs/>
                <w:color w:val="000000"/>
                <w:sz w:val="20"/>
                <w:szCs w:val="20"/>
              </w:rPr>
              <w:t>0.919</w:t>
            </w:r>
          </w:p>
        </w:tc>
        <w:tc>
          <w:tcPr>
            <w:tcW w:w="667" w:type="dxa"/>
            <w:tcBorders>
              <w:top w:val="nil"/>
              <w:left w:val="nil"/>
              <w:bottom w:val="nil"/>
              <w:right w:val="nil"/>
            </w:tcBorders>
            <w:shd w:val="clear" w:color="auto" w:fill="auto"/>
            <w:vAlign w:val="bottom"/>
            <w:hideMark/>
          </w:tcPr>
          <w:p w14:paraId="5F90CAAD" w14:textId="6AAE7B4F" w:rsidR="001D67D3" w:rsidRPr="001D67D3" w:rsidRDefault="001D67D3" w:rsidP="001D67D3">
            <w:pPr>
              <w:jc w:val="center"/>
              <w:rPr>
                <w:b/>
                <w:bCs/>
                <w:sz w:val="20"/>
                <w:szCs w:val="20"/>
              </w:rPr>
            </w:pPr>
            <w:r w:rsidRPr="001D67D3">
              <w:rPr>
                <w:b/>
                <w:bCs/>
                <w:color w:val="000000"/>
                <w:sz w:val="20"/>
                <w:szCs w:val="20"/>
              </w:rPr>
              <w:t>0.914</w:t>
            </w:r>
          </w:p>
        </w:tc>
      </w:tr>
      <w:tr w:rsidR="001D67D3" w:rsidRPr="001D67D3" w14:paraId="7CB42801" w14:textId="77777777" w:rsidTr="00E63AC5">
        <w:trPr>
          <w:trHeight w:val="270"/>
        </w:trPr>
        <w:tc>
          <w:tcPr>
            <w:tcW w:w="953" w:type="dxa"/>
            <w:tcBorders>
              <w:top w:val="nil"/>
              <w:left w:val="nil"/>
              <w:bottom w:val="nil"/>
              <w:right w:val="nil"/>
            </w:tcBorders>
            <w:shd w:val="clear" w:color="auto" w:fill="auto"/>
            <w:vAlign w:val="center"/>
            <w:hideMark/>
          </w:tcPr>
          <w:p w14:paraId="5D94380E" w14:textId="77777777" w:rsidR="001D67D3" w:rsidRPr="005C1205" w:rsidRDefault="001D67D3" w:rsidP="001D67D3">
            <w:pPr>
              <w:jc w:val="center"/>
              <w:rPr>
                <w:i/>
                <w:iCs/>
                <w:sz w:val="20"/>
                <w:szCs w:val="20"/>
              </w:rPr>
            </w:pPr>
            <w:r w:rsidRPr="005C1205">
              <w:rPr>
                <w:i/>
                <w:iCs/>
                <w:sz w:val="20"/>
                <w:szCs w:val="20"/>
              </w:rPr>
              <w:t xml:space="preserve">OtsG409 </w:t>
            </w:r>
          </w:p>
        </w:tc>
        <w:tc>
          <w:tcPr>
            <w:tcW w:w="669" w:type="dxa"/>
            <w:tcBorders>
              <w:top w:val="nil"/>
              <w:left w:val="nil"/>
              <w:bottom w:val="nil"/>
              <w:right w:val="nil"/>
            </w:tcBorders>
            <w:shd w:val="clear" w:color="000000" w:fill="D9D9D9"/>
            <w:vAlign w:val="center"/>
            <w:hideMark/>
          </w:tcPr>
          <w:p w14:paraId="1A3765C0" w14:textId="77777777" w:rsidR="001D67D3" w:rsidRPr="005C1205" w:rsidRDefault="001D67D3" w:rsidP="001D67D3">
            <w:pPr>
              <w:jc w:val="center"/>
              <w:rPr>
                <w:sz w:val="20"/>
                <w:szCs w:val="20"/>
              </w:rPr>
            </w:pPr>
            <w:r w:rsidRPr="005C1205">
              <w:rPr>
                <w:sz w:val="20"/>
                <w:szCs w:val="20"/>
              </w:rPr>
              <w:t>0.971</w:t>
            </w:r>
          </w:p>
        </w:tc>
        <w:tc>
          <w:tcPr>
            <w:tcW w:w="670" w:type="dxa"/>
            <w:tcBorders>
              <w:top w:val="nil"/>
              <w:left w:val="nil"/>
              <w:bottom w:val="nil"/>
              <w:right w:val="nil"/>
            </w:tcBorders>
            <w:shd w:val="clear" w:color="000000" w:fill="D9D9D9"/>
            <w:vAlign w:val="center"/>
            <w:hideMark/>
          </w:tcPr>
          <w:p w14:paraId="5A474978" w14:textId="77777777" w:rsidR="001D67D3" w:rsidRPr="005C1205" w:rsidRDefault="001D67D3" w:rsidP="001D67D3">
            <w:pPr>
              <w:jc w:val="center"/>
              <w:rPr>
                <w:sz w:val="20"/>
                <w:szCs w:val="20"/>
              </w:rPr>
            </w:pPr>
            <w:r w:rsidRPr="005C1205">
              <w:rPr>
                <w:sz w:val="20"/>
                <w:szCs w:val="20"/>
              </w:rPr>
              <w:t>0.952</w:t>
            </w:r>
          </w:p>
        </w:tc>
        <w:tc>
          <w:tcPr>
            <w:tcW w:w="669" w:type="dxa"/>
            <w:tcBorders>
              <w:top w:val="nil"/>
              <w:left w:val="nil"/>
              <w:bottom w:val="nil"/>
              <w:right w:val="nil"/>
            </w:tcBorders>
            <w:shd w:val="clear" w:color="auto" w:fill="auto"/>
            <w:vAlign w:val="center"/>
            <w:hideMark/>
          </w:tcPr>
          <w:p w14:paraId="7BDA6ECF" w14:textId="77777777" w:rsidR="001D67D3" w:rsidRPr="005C1205" w:rsidRDefault="001D67D3" w:rsidP="001D67D3">
            <w:pPr>
              <w:jc w:val="center"/>
              <w:rPr>
                <w:b/>
                <w:bCs/>
                <w:sz w:val="20"/>
                <w:szCs w:val="20"/>
              </w:rPr>
            </w:pPr>
            <w:r w:rsidRPr="005C1205">
              <w:rPr>
                <w:b/>
                <w:bCs/>
                <w:sz w:val="20"/>
                <w:szCs w:val="20"/>
              </w:rPr>
              <w:t>0.944</w:t>
            </w:r>
          </w:p>
        </w:tc>
        <w:tc>
          <w:tcPr>
            <w:tcW w:w="670" w:type="dxa"/>
            <w:tcBorders>
              <w:top w:val="nil"/>
              <w:left w:val="nil"/>
              <w:bottom w:val="nil"/>
              <w:right w:val="nil"/>
            </w:tcBorders>
            <w:shd w:val="clear" w:color="auto" w:fill="auto"/>
            <w:vAlign w:val="center"/>
            <w:hideMark/>
          </w:tcPr>
          <w:p w14:paraId="05DA02D3" w14:textId="77777777" w:rsidR="001D67D3" w:rsidRPr="005C1205" w:rsidRDefault="001D67D3" w:rsidP="001D67D3">
            <w:pPr>
              <w:jc w:val="center"/>
              <w:rPr>
                <w:b/>
                <w:bCs/>
                <w:sz w:val="20"/>
                <w:szCs w:val="20"/>
              </w:rPr>
            </w:pPr>
            <w:r w:rsidRPr="005C1205">
              <w:rPr>
                <w:b/>
                <w:bCs/>
                <w:sz w:val="20"/>
                <w:szCs w:val="20"/>
              </w:rPr>
              <w:t>0.949</w:t>
            </w:r>
          </w:p>
        </w:tc>
        <w:tc>
          <w:tcPr>
            <w:tcW w:w="669" w:type="dxa"/>
            <w:tcBorders>
              <w:top w:val="nil"/>
              <w:left w:val="nil"/>
              <w:bottom w:val="nil"/>
              <w:right w:val="nil"/>
            </w:tcBorders>
            <w:shd w:val="clear" w:color="000000" w:fill="D9D9D9"/>
            <w:vAlign w:val="center"/>
            <w:hideMark/>
          </w:tcPr>
          <w:p w14:paraId="17AB0370" w14:textId="77777777" w:rsidR="001D67D3" w:rsidRPr="005C1205" w:rsidRDefault="001D67D3" w:rsidP="001D67D3">
            <w:pPr>
              <w:jc w:val="center"/>
              <w:rPr>
                <w:b/>
                <w:bCs/>
                <w:sz w:val="20"/>
                <w:szCs w:val="20"/>
              </w:rPr>
            </w:pPr>
            <w:r w:rsidRPr="005C1205">
              <w:rPr>
                <w:b/>
                <w:bCs/>
                <w:sz w:val="20"/>
                <w:szCs w:val="20"/>
              </w:rPr>
              <w:t>0.943</w:t>
            </w:r>
          </w:p>
        </w:tc>
        <w:tc>
          <w:tcPr>
            <w:tcW w:w="670" w:type="dxa"/>
            <w:tcBorders>
              <w:top w:val="nil"/>
              <w:left w:val="nil"/>
              <w:bottom w:val="nil"/>
              <w:right w:val="nil"/>
            </w:tcBorders>
            <w:shd w:val="clear" w:color="000000" w:fill="D9D9D9"/>
            <w:vAlign w:val="center"/>
            <w:hideMark/>
          </w:tcPr>
          <w:p w14:paraId="16AFAEAA" w14:textId="77777777" w:rsidR="001D67D3" w:rsidRPr="005C1205" w:rsidRDefault="001D67D3" w:rsidP="001D67D3">
            <w:pPr>
              <w:jc w:val="center"/>
              <w:rPr>
                <w:b/>
                <w:bCs/>
                <w:sz w:val="20"/>
                <w:szCs w:val="20"/>
              </w:rPr>
            </w:pPr>
            <w:r w:rsidRPr="005C1205">
              <w:rPr>
                <w:b/>
                <w:bCs/>
                <w:sz w:val="20"/>
                <w:szCs w:val="20"/>
              </w:rPr>
              <w:t>0.944</w:t>
            </w:r>
          </w:p>
        </w:tc>
        <w:tc>
          <w:tcPr>
            <w:tcW w:w="669" w:type="dxa"/>
            <w:tcBorders>
              <w:top w:val="nil"/>
              <w:left w:val="nil"/>
              <w:bottom w:val="nil"/>
              <w:right w:val="nil"/>
            </w:tcBorders>
            <w:shd w:val="clear" w:color="auto" w:fill="auto"/>
            <w:vAlign w:val="center"/>
            <w:hideMark/>
          </w:tcPr>
          <w:p w14:paraId="6CCC7477" w14:textId="77777777" w:rsidR="001D67D3" w:rsidRPr="005C1205" w:rsidRDefault="001D67D3" w:rsidP="001D67D3">
            <w:pPr>
              <w:jc w:val="center"/>
              <w:rPr>
                <w:b/>
                <w:bCs/>
                <w:sz w:val="20"/>
                <w:szCs w:val="20"/>
              </w:rPr>
            </w:pPr>
            <w:r w:rsidRPr="005C1205">
              <w:rPr>
                <w:b/>
                <w:bCs/>
                <w:sz w:val="20"/>
                <w:szCs w:val="20"/>
              </w:rPr>
              <w:t>0.951</w:t>
            </w:r>
          </w:p>
        </w:tc>
        <w:tc>
          <w:tcPr>
            <w:tcW w:w="670" w:type="dxa"/>
            <w:tcBorders>
              <w:top w:val="nil"/>
              <w:left w:val="nil"/>
              <w:bottom w:val="nil"/>
              <w:right w:val="nil"/>
            </w:tcBorders>
            <w:shd w:val="clear" w:color="auto" w:fill="auto"/>
            <w:vAlign w:val="center"/>
            <w:hideMark/>
          </w:tcPr>
          <w:p w14:paraId="7A9CE8B8" w14:textId="77777777" w:rsidR="001D67D3" w:rsidRPr="005C1205" w:rsidRDefault="001D67D3" w:rsidP="001D67D3">
            <w:pPr>
              <w:jc w:val="center"/>
              <w:rPr>
                <w:b/>
                <w:bCs/>
                <w:sz w:val="20"/>
                <w:szCs w:val="20"/>
              </w:rPr>
            </w:pPr>
            <w:r w:rsidRPr="005C1205">
              <w:rPr>
                <w:b/>
                <w:bCs/>
                <w:sz w:val="20"/>
                <w:szCs w:val="20"/>
              </w:rPr>
              <w:t>0.949</w:t>
            </w:r>
          </w:p>
        </w:tc>
        <w:tc>
          <w:tcPr>
            <w:tcW w:w="669" w:type="dxa"/>
            <w:tcBorders>
              <w:top w:val="nil"/>
              <w:left w:val="nil"/>
              <w:bottom w:val="nil"/>
              <w:right w:val="nil"/>
            </w:tcBorders>
            <w:shd w:val="clear" w:color="000000" w:fill="D9D9D9"/>
            <w:vAlign w:val="center"/>
            <w:hideMark/>
          </w:tcPr>
          <w:p w14:paraId="7098E5D5" w14:textId="77777777" w:rsidR="001D67D3" w:rsidRPr="005C1205" w:rsidRDefault="001D67D3" w:rsidP="001D67D3">
            <w:pPr>
              <w:jc w:val="center"/>
              <w:rPr>
                <w:b/>
                <w:bCs/>
                <w:sz w:val="20"/>
                <w:szCs w:val="20"/>
              </w:rPr>
            </w:pPr>
            <w:r w:rsidRPr="005C1205">
              <w:rPr>
                <w:b/>
                <w:bCs/>
                <w:sz w:val="20"/>
                <w:szCs w:val="20"/>
              </w:rPr>
              <w:t>0.946</w:t>
            </w:r>
          </w:p>
        </w:tc>
        <w:tc>
          <w:tcPr>
            <w:tcW w:w="670" w:type="dxa"/>
            <w:tcBorders>
              <w:top w:val="nil"/>
              <w:left w:val="nil"/>
              <w:bottom w:val="nil"/>
              <w:right w:val="nil"/>
            </w:tcBorders>
            <w:shd w:val="clear" w:color="000000" w:fill="D9D9D9"/>
            <w:vAlign w:val="center"/>
            <w:hideMark/>
          </w:tcPr>
          <w:p w14:paraId="34B61A7C" w14:textId="77777777" w:rsidR="001D67D3" w:rsidRPr="005C1205" w:rsidRDefault="001D67D3" w:rsidP="001D67D3">
            <w:pPr>
              <w:jc w:val="center"/>
              <w:rPr>
                <w:b/>
                <w:bCs/>
                <w:sz w:val="20"/>
                <w:szCs w:val="20"/>
              </w:rPr>
            </w:pPr>
            <w:r w:rsidRPr="005C1205">
              <w:rPr>
                <w:b/>
                <w:bCs/>
                <w:sz w:val="20"/>
                <w:szCs w:val="20"/>
              </w:rPr>
              <w:t>0.949</w:t>
            </w:r>
          </w:p>
        </w:tc>
        <w:tc>
          <w:tcPr>
            <w:tcW w:w="669" w:type="dxa"/>
            <w:tcBorders>
              <w:top w:val="nil"/>
              <w:left w:val="nil"/>
              <w:bottom w:val="nil"/>
              <w:right w:val="nil"/>
            </w:tcBorders>
            <w:shd w:val="clear" w:color="auto" w:fill="auto"/>
            <w:vAlign w:val="center"/>
            <w:hideMark/>
          </w:tcPr>
          <w:p w14:paraId="4922D57F" w14:textId="77777777" w:rsidR="001D67D3" w:rsidRPr="005C1205" w:rsidRDefault="001D67D3" w:rsidP="001D67D3">
            <w:pPr>
              <w:jc w:val="center"/>
              <w:rPr>
                <w:b/>
                <w:bCs/>
                <w:sz w:val="20"/>
                <w:szCs w:val="20"/>
              </w:rPr>
            </w:pPr>
            <w:r w:rsidRPr="005C1205">
              <w:rPr>
                <w:b/>
                <w:bCs/>
                <w:sz w:val="20"/>
                <w:szCs w:val="20"/>
              </w:rPr>
              <w:t>0.951</w:t>
            </w:r>
          </w:p>
        </w:tc>
        <w:tc>
          <w:tcPr>
            <w:tcW w:w="670" w:type="dxa"/>
            <w:tcBorders>
              <w:top w:val="nil"/>
              <w:left w:val="nil"/>
              <w:bottom w:val="nil"/>
              <w:right w:val="nil"/>
            </w:tcBorders>
            <w:shd w:val="clear" w:color="auto" w:fill="auto"/>
            <w:vAlign w:val="center"/>
            <w:hideMark/>
          </w:tcPr>
          <w:p w14:paraId="586549CB" w14:textId="77777777" w:rsidR="001D67D3" w:rsidRPr="005C1205" w:rsidRDefault="001D67D3" w:rsidP="001D67D3">
            <w:pPr>
              <w:jc w:val="center"/>
              <w:rPr>
                <w:b/>
                <w:bCs/>
                <w:sz w:val="20"/>
                <w:szCs w:val="20"/>
              </w:rPr>
            </w:pPr>
            <w:r w:rsidRPr="005C1205">
              <w:rPr>
                <w:b/>
                <w:bCs/>
                <w:sz w:val="20"/>
                <w:szCs w:val="20"/>
              </w:rPr>
              <w:t>0.948</w:t>
            </w:r>
          </w:p>
        </w:tc>
        <w:tc>
          <w:tcPr>
            <w:tcW w:w="667" w:type="dxa"/>
            <w:tcBorders>
              <w:top w:val="nil"/>
              <w:left w:val="nil"/>
              <w:bottom w:val="nil"/>
              <w:right w:val="nil"/>
            </w:tcBorders>
            <w:shd w:val="clear" w:color="000000" w:fill="D9D9D9"/>
            <w:vAlign w:val="bottom"/>
            <w:hideMark/>
          </w:tcPr>
          <w:p w14:paraId="40CCD6B9" w14:textId="001E4954" w:rsidR="001D67D3" w:rsidRPr="001D67D3" w:rsidRDefault="001D67D3" w:rsidP="001D67D3">
            <w:pPr>
              <w:jc w:val="center"/>
              <w:rPr>
                <w:sz w:val="20"/>
                <w:szCs w:val="20"/>
              </w:rPr>
            </w:pPr>
            <w:r w:rsidRPr="001D67D3">
              <w:rPr>
                <w:color w:val="000000"/>
                <w:sz w:val="20"/>
                <w:szCs w:val="20"/>
              </w:rPr>
              <w:t>0.947</w:t>
            </w:r>
          </w:p>
        </w:tc>
        <w:tc>
          <w:tcPr>
            <w:tcW w:w="668" w:type="dxa"/>
            <w:tcBorders>
              <w:top w:val="nil"/>
              <w:left w:val="nil"/>
              <w:bottom w:val="nil"/>
              <w:right w:val="nil"/>
            </w:tcBorders>
            <w:shd w:val="clear" w:color="000000" w:fill="D9D9D9"/>
            <w:vAlign w:val="bottom"/>
            <w:hideMark/>
          </w:tcPr>
          <w:p w14:paraId="0D565937" w14:textId="05ABB9B5" w:rsidR="001D67D3" w:rsidRPr="001D67D3" w:rsidRDefault="001D67D3" w:rsidP="001D67D3">
            <w:pPr>
              <w:jc w:val="center"/>
              <w:rPr>
                <w:sz w:val="20"/>
                <w:szCs w:val="20"/>
              </w:rPr>
            </w:pPr>
            <w:r w:rsidRPr="001D67D3">
              <w:rPr>
                <w:color w:val="000000"/>
                <w:sz w:val="20"/>
                <w:szCs w:val="20"/>
              </w:rPr>
              <w:t>0.948</w:t>
            </w:r>
          </w:p>
        </w:tc>
        <w:tc>
          <w:tcPr>
            <w:tcW w:w="669" w:type="dxa"/>
            <w:tcBorders>
              <w:top w:val="nil"/>
              <w:left w:val="nil"/>
              <w:bottom w:val="nil"/>
              <w:right w:val="nil"/>
            </w:tcBorders>
            <w:shd w:val="clear" w:color="auto" w:fill="auto"/>
            <w:vAlign w:val="center"/>
            <w:hideMark/>
          </w:tcPr>
          <w:p w14:paraId="44A95CEF" w14:textId="77777777" w:rsidR="001D67D3" w:rsidRPr="005C1205" w:rsidRDefault="001D67D3" w:rsidP="001D67D3">
            <w:pPr>
              <w:jc w:val="center"/>
              <w:rPr>
                <w:sz w:val="20"/>
                <w:szCs w:val="20"/>
              </w:rPr>
            </w:pPr>
            <w:r w:rsidRPr="005C1205">
              <w:rPr>
                <w:sz w:val="20"/>
                <w:szCs w:val="20"/>
              </w:rPr>
              <w:t>0.947</w:t>
            </w:r>
          </w:p>
        </w:tc>
        <w:tc>
          <w:tcPr>
            <w:tcW w:w="670" w:type="dxa"/>
            <w:tcBorders>
              <w:top w:val="nil"/>
              <w:left w:val="nil"/>
              <w:bottom w:val="nil"/>
              <w:right w:val="nil"/>
            </w:tcBorders>
            <w:shd w:val="clear" w:color="auto" w:fill="auto"/>
            <w:vAlign w:val="center"/>
            <w:hideMark/>
          </w:tcPr>
          <w:p w14:paraId="305F2161" w14:textId="77777777" w:rsidR="001D67D3" w:rsidRPr="005C1205" w:rsidRDefault="001D67D3" w:rsidP="001D67D3">
            <w:pPr>
              <w:jc w:val="center"/>
              <w:rPr>
                <w:sz w:val="20"/>
                <w:szCs w:val="20"/>
              </w:rPr>
            </w:pPr>
            <w:r w:rsidRPr="005C1205">
              <w:rPr>
                <w:sz w:val="20"/>
                <w:szCs w:val="20"/>
              </w:rPr>
              <w:t>0.949</w:t>
            </w:r>
          </w:p>
        </w:tc>
        <w:tc>
          <w:tcPr>
            <w:tcW w:w="669" w:type="dxa"/>
            <w:tcBorders>
              <w:top w:val="nil"/>
              <w:left w:val="nil"/>
              <w:bottom w:val="nil"/>
              <w:right w:val="nil"/>
            </w:tcBorders>
            <w:shd w:val="clear" w:color="000000" w:fill="D9D9D9"/>
            <w:vAlign w:val="center"/>
            <w:hideMark/>
          </w:tcPr>
          <w:p w14:paraId="4C9056F0" w14:textId="77777777" w:rsidR="001D67D3" w:rsidRPr="005C1205" w:rsidRDefault="001D67D3" w:rsidP="001D67D3">
            <w:pPr>
              <w:jc w:val="center"/>
              <w:rPr>
                <w:b/>
                <w:bCs/>
                <w:sz w:val="20"/>
                <w:szCs w:val="20"/>
              </w:rPr>
            </w:pPr>
            <w:r w:rsidRPr="005C1205">
              <w:rPr>
                <w:b/>
                <w:bCs/>
                <w:sz w:val="20"/>
                <w:szCs w:val="20"/>
              </w:rPr>
              <w:t>0.953</w:t>
            </w:r>
          </w:p>
        </w:tc>
        <w:tc>
          <w:tcPr>
            <w:tcW w:w="670" w:type="dxa"/>
            <w:tcBorders>
              <w:top w:val="nil"/>
              <w:left w:val="nil"/>
              <w:bottom w:val="nil"/>
              <w:right w:val="nil"/>
            </w:tcBorders>
            <w:shd w:val="clear" w:color="000000" w:fill="D9D9D9"/>
            <w:vAlign w:val="center"/>
            <w:hideMark/>
          </w:tcPr>
          <w:p w14:paraId="586400B7" w14:textId="77777777" w:rsidR="001D67D3" w:rsidRPr="005C1205" w:rsidRDefault="001D67D3" w:rsidP="001D67D3">
            <w:pPr>
              <w:jc w:val="center"/>
              <w:rPr>
                <w:b/>
                <w:bCs/>
                <w:sz w:val="20"/>
                <w:szCs w:val="20"/>
              </w:rPr>
            </w:pPr>
            <w:r w:rsidRPr="005C1205">
              <w:rPr>
                <w:b/>
                <w:bCs/>
                <w:sz w:val="20"/>
                <w:szCs w:val="20"/>
              </w:rPr>
              <w:t>0.950</w:t>
            </w:r>
          </w:p>
        </w:tc>
        <w:tc>
          <w:tcPr>
            <w:tcW w:w="667" w:type="dxa"/>
            <w:tcBorders>
              <w:top w:val="nil"/>
              <w:left w:val="nil"/>
              <w:bottom w:val="nil"/>
              <w:right w:val="nil"/>
            </w:tcBorders>
            <w:shd w:val="clear" w:color="auto" w:fill="auto"/>
            <w:vAlign w:val="bottom"/>
            <w:hideMark/>
          </w:tcPr>
          <w:p w14:paraId="0F7C49EB" w14:textId="04349723" w:rsidR="001D67D3" w:rsidRPr="001D67D3" w:rsidRDefault="001D67D3" w:rsidP="001D67D3">
            <w:pPr>
              <w:jc w:val="center"/>
              <w:rPr>
                <w:b/>
                <w:bCs/>
                <w:sz w:val="20"/>
                <w:szCs w:val="20"/>
              </w:rPr>
            </w:pPr>
            <w:r w:rsidRPr="001D67D3">
              <w:rPr>
                <w:b/>
                <w:bCs/>
                <w:color w:val="000000"/>
                <w:sz w:val="20"/>
                <w:szCs w:val="20"/>
              </w:rPr>
              <w:t>0.950</w:t>
            </w:r>
          </w:p>
        </w:tc>
        <w:tc>
          <w:tcPr>
            <w:tcW w:w="667" w:type="dxa"/>
            <w:tcBorders>
              <w:top w:val="nil"/>
              <w:left w:val="nil"/>
              <w:bottom w:val="nil"/>
              <w:right w:val="nil"/>
            </w:tcBorders>
            <w:shd w:val="clear" w:color="auto" w:fill="auto"/>
            <w:vAlign w:val="bottom"/>
            <w:hideMark/>
          </w:tcPr>
          <w:p w14:paraId="2E2C8341" w14:textId="42BD84ED" w:rsidR="001D67D3" w:rsidRPr="001D67D3" w:rsidRDefault="001D67D3" w:rsidP="001D67D3">
            <w:pPr>
              <w:jc w:val="center"/>
              <w:rPr>
                <w:b/>
                <w:bCs/>
                <w:sz w:val="20"/>
                <w:szCs w:val="20"/>
              </w:rPr>
            </w:pPr>
            <w:r w:rsidRPr="001D67D3">
              <w:rPr>
                <w:b/>
                <w:bCs/>
                <w:color w:val="000000"/>
                <w:sz w:val="20"/>
                <w:szCs w:val="20"/>
              </w:rPr>
              <w:t>0.949</w:t>
            </w:r>
          </w:p>
        </w:tc>
      </w:tr>
      <w:tr w:rsidR="001D67D3" w:rsidRPr="001D67D3" w14:paraId="7B510CA7" w14:textId="77777777" w:rsidTr="00E63AC5">
        <w:trPr>
          <w:trHeight w:val="270"/>
        </w:trPr>
        <w:tc>
          <w:tcPr>
            <w:tcW w:w="953" w:type="dxa"/>
            <w:tcBorders>
              <w:top w:val="nil"/>
              <w:left w:val="nil"/>
              <w:bottom w:val="nil"/>
              <w:right w:val="nil"/>
            </w:tcBorders>
            <w:shd w:val="clear" w:color="auto" w:fill="auto"/>
            <w:vAlign w:val="center"/>
            <w:hideMark/>
          </w:tcPr>
          <w:p w14:paraId="266FB4F0" w14:textId="77777777" w:rsidR="001D67D3" w:rsidRPr="005C1205" w:rsidRDefault="001D67D3" w:rsidP="001D67D3">
            <w:pPr>
              <w:jc w:val="center"/>
              <w:rPr>
                <w:i/>
                <w:iCs/>
                <w:sz w:val="20"/>
                <w:szCs w:val="20"/>
              </w:rPr>
            </w:pPr>
            <w:r w:rsidRPr="005C1205">
              <w:rPr>
                <w:i/>
                <w:iCs/>
                <w:sz w:val="20"/>
                <w:szCs w:val="20"/>
              </w:rPr>
              <w:t xml:space="preserve">Ots215 </w:t>
            </w:r>
          </w:p>
        </w:tc>
        <w:tc>
          <w:tcPr>
            <w:tcW w:w="669" w:type="dxa"/>
            <w:tcBorders>
              <w:top w:val="nil"/>
              <w:left w:val="nil"/>
              <w:bottom w:val="nil"/>
              <w:right w:val="nil"/>
            </w:tcBorders>
            <w:shd w:val="clear" w:color="000000" w:fill="D9D9D9"/>
            <w:vAlign w:val="center"/>
            <w:hideMark/>
          </w:tcPr>
          <w:p w14:paraId="267D175B" w14:textId="77777777" w:rsidR="001D67D3" w:rsidRPr="005C1205" w:rsidRDefault="001D67D3" w:rsidP="001D67D3">
            <w:pPr>
              <w:jc w:val="center"/>
              <w:rPr>
                <w:b/>
                <w:bCs/>
                <w:sz w:val="20"/>
                <w:szCs w:val="20"/>
              </w:rPr>
            </w:pPr>
            <w:r w:rsidRPr="005C1205">
              <w:rPr>
                <w:b/>
                <w:bCs/>
                <w:sz w:val="20"/>
                <w:szCs w:val="20"/>
              </w:rPr>
              <w:t>0.890</w:t>
            </w:r>
          </w:p>
        </w:tc>
        <w:tc>
          <w:tcPr>
            <w:tcW w:w="670" w:type="dxa"/>
            <w:tcBorders>
              <w:top w:val="nil"/>
              <w:left w:val="nil"/>
              <w:bottom w:val="nil"/>
              <w:right w:val="nil"/>
            </w:tcBorders>
            <w:shd w:val="clear" w:color="000000" w:fill="D9D9D9"/>
            <w:vAlign w:val="center"/>
            <w:hideMark/>
          </w:tcPr>
          <w:p w14:paraId="27F5D26E" w14:textId="77777777" w:rsidR="001D67D3" w:rsidRPr="005C1205" w:rsidRDefault="001D67D3" w:rsidP="001D67D3">
            <w:pPr>
              <w:jc w:val="center"/>
              <w:rPr>
                <w:b/>
                <w:bCs/>
                <w:sz w:val="20"/>
                <w:szCs w:val="20"/>
              </w:rPr>
            </w:pPr>
            <w:r w:rsidRPr="005C1205">
              <w:rPr>
                <w:b/>
                <w:bCs/>
                <w:sz w:val="20"/>
                <w:szCs w:val="20"/>
              </w:rPr>
              <w:t>0.940</w:t>
            </w:r>
          </w:p>
        </w:tc>
        <w:tc>
          <w:tcPr>
            <w:tcW w:w="669" w:type="dxa"/>
            <w:tcBorders>
              <w:top w:val="nil"/>
              <w:left w:val="nil"/>
              <w:bottom w:val="nil"/>
              <w:right w:val="nil"/>
            </w:tcBorders>
            <w:shd w:val="clear" w:color="auto" w:fill="auto"/>
            <w:vAlign w:val="center"/>
            <w:hideMark/>
          </w:tcPr>
          <w:p w14:paraId="1C968DAB" w14:textId="77777777" w:rsidR="001D67D3" w:rsidRPr="005C1205" w:rsidRDefault="001D67D3" w:rsidP="001D67D3">
            <w:pPr>
              <w:jc w:val="center"/>
              <w:rPr>
                <w:b/>
                <w:bCs/>
                <w:sz w:val="20"/>
                <w:szCs w:val="20"/>
              </w:rPr>
            </w:pPr>
            <w:r w:rsidRPr="005C1205">
              <w:rPr>
                <w:b/>
                <w:bCs/>
                <w:sz w:val="20"/>
                <w:szCs w:val="20"/>
              </w:rPr>
              <w:t>0.935</w:t>
            </w:r>
          </w:p>
        </w:tc>
        <w:tc>
          <w:tcPr>
            <w:tcW w:w="670" w:type="dxa"/>
            <w:tcBorders>
              <w:top w:val="nil"/>
              <w:left w:val="nil"/>
              <w:bottom w:val="nil"/>
              <w:right w:val="nil"/>
            </w:tcBorders>
            <w:shd w:val="clear" w:color="auto" w:fill="auto"/>
            <w:vAlign w:val="center"/>
            <w:hideMark/>
          </w:tcPr>
          <w:p w14:paraId="56C5AC71" w14:textId="77777777" w:rsidR="001D67D3" w:rsidRPr="005C1205" w:rsidRDefault="001D67D3" w:rsidP="001D67D3">
            <w:pPr>
              <w:jc w:val="center"/>
              <w:rPr>
                <w:b/>
                <w:bCs/>
                <w:sz w:val="20"/>
                <w:szCs w:val="20"/>
              </w:rPr>
            </w:pPr>
            <w:r w:rsidRPr="005C1205">
              <w:rPr>
                <w:b/>
                <w:bCs/>
                <w:sz w:val="20"/>
                <w:szCs w:val="20"/>
              </w:rPr>
              <w:t>0.941</w:t>
            </w:r>
          </w:p>
        </w:tc>
        <w:tc>
          <w:tcPr>
            <w:tcW w:w="669" w:type="dxa"/>
            <w:tcBorders>
              <w:top w:val="nil"/>
              <w:left w:val="nil"/>
              <w:bottom w:val="nil"/>
              <w:right w:val="nil"/>
            </w:tcBorders>
            <w:shd w:val="clear" w:color="000000" w:fill="D9D9D9"/>
            <w:vAlign w:val="center"/>
            <w:hideMark/>
          </w:tcPr>
          <w:p w14:paraId="7875444A" w14:textId="77777777" w:rsidR="001D67D3" w:rsidRPr="005C1205" w:rsidRDefault="001D67D3" w:rsidP="001D67D3">
            <w:pPr>
              <w:jc w:val="center"/>
              <w:rPr>
                <w:b/>
                <w:bCs/>
                <w:sz w:val="20"/>
                <w:szCs w:val="20"/>
              </w:rPr>
            </w:pPr>
            <w:r w:rsidRPr="005C1205">
              <w:rPr>
                <w:b/>
                <w:bCs/>
                <w:sz w:val="20"/>
                <w:szCs w:val="20"/>
              </w:rPr>
              <w:t>0.930</w:t>
            </w:r>
          </w:p>
        </w:tc>
        <w:tc>
          <w:tcPr>
            <w:tcW w:w="670" w:type="dxa"/>
            <w:tcBorders>
              <w:top w:val="nil"/>
              <w:left w:val="nil"/>
              <w:bottom w:val="nil"/>
              <w:right w:val="nil"/>
            </w:tcBorders>
            <w:shd w:val="clear" w:color="000000" w:fill="D9D9D9"/>
            <w:vAlign w:val="center"/>
            <w:hideMark/>
          </w:tcPr>
          <w:p w14:paraId="45C9B189" w14:textId="77777777" w:rsidR="001D67D3" w:rsidRPr="005C1205" w:rsidRDefault="001D67D3" w:rsidP="001D67D3">
            <w:pPr>
              <w:jc w:val="center"/>
              <w:rPr>
                <w:b/>
                <w:bCs/>
                <w:sz w:val="20"/>
                <w:szCs w:val="20"/>
              </w:rPr>
            </w:pPr>
            <w:r w:rsidRPr="005C1205">
              <w:rPr>
                <w:b/>
                <w:bCs/>
                <w:sz w:val="20"/>
                <w:szCs w:val="20"/>
              </w:rPr>
              <w:t>0.936</w:t>
            </w:r>
          </w:p>
        </w:tc>
        <w:tc>
          <w:tcPr>
            <w:tcW w:w="669" w:type="dxa"/>
            <w:tcBorders>
              <w:top w:val="nil"/>
              <w:left w:val="nil"/>
              <w:bottom w:val="nil"/>
              <w:right w:val="nil"/>
            </w:tcBorders>
            <w:shd w:val="clear" w:color="auto" w:fill="auto"/>
            <w:vAlign w:val="center"/>
            <w:hideMark/>
          </w:tcPr>
          <w:p w14:paraId="65ACA8E9" w14:textId="77777777" w:rsidR="001D67D3" w:rsidRPr="005C1205" w:rsidRDefault="001D67D3" w:rsidP="001D67D3">
            <w:pPr>
              <w:jc w:val="center"/>
              <w:rPr>
                <w:b/>
                <w:bCs/>
                <w:sz w:val="20"/>
                <w:szCs w:val="20"/>
              </w:rPr>
            </w:pPr>
            <w:r w:rsidRPr="005C1205">
              <w:rPr>
                <w:b/>
                <w:bCs/>
                <w:sz w:val="20"/>
                <w:szCs w:val="20"/>
              </w:rPr>
              <w:t>0.936</w:t>
            </w:r>
          </w:p>
        </w:tc>
        <w:tc>
          <w:tcPr>
            <w:tcW w:w="670" w:type="dxa"/>
            <w:tcBorders>
              <w:top w:val="nil"/>
              <w:left w:val="nil"/>
              <w:bottom w:val="nil"/>
              <w:right w:val="nil"/>
            </w:tcBorders>
            <w:shd w:val="clear" w:color="auto" w:fill="auto"/>
            <w:vAlign w:val="center"/>
            <w:hideMark/>
          </w:tcPr>
          <w:p w14:paraId="2BD8F22D" w14:textId="77777777" w:rsidR="001D67D3" w:rsidRPr="005C1205" w:rsidRDefault="001D67D3" w:rsidP="001D67D3">
            <w:pPr>
              <w:jc w:val="center"/>
              <w:rPr>
                <w:b/>
                <w:bCs/>
                <w:sz w:val="20"/>
                <w:szCs w:val="20"/>
              </w:rPr>
            </w:pPr>
            <w:r w:rsidRPr="005C1205">
              <w:rPr>
                <w:b/>
                <w:bCs/>
                <w:sz w:val="20"/>
                <w:szCs w:val="20"/>
              </w:rPr>
              <w:t>0.933</w:t>
            </w:r>
          </w:p>
        </w:tc>
        <w:tc>
          <w:tcPr>
            <w:tcW w:w="669" w:type="dxa"/>
            <w:tcBorders>
              <w:top w:val="nil"/>
              <w:left w:val="nil"/>
              <w:bottom w:val="nil"/>
              <w:right w:val="nil"/>
            </w:tcBorders>
            <w:shd w:val="clear" w:color="000000" w:fill="D9D9D9"/>
            <w:vAlign w:val="center"/>
            <w:hideMark/>
          </w:tcPr>
          <w:p w14:paraId="3CCF61AB" w14:textId="77777777" w:rsidR="001D67D3" w:rsidRPr="005C1205" w:rsidRDefault="001D67D3" w:rsidP="001D67D3">
            <w:pPr>
              <w:jc w:val="center"/>
              <w:rPr>
                <w:b/>
                <w:bCs/>
                <w:sz w:val="20"/>
                <w:szCs w:val="20"/>
              </w:rPr>
            </w:pPr>
            <w:r w:rsidRPr="005C1205">
              <w:rPr>
                <w:b/>
                <w:bCs/>
                <w:sz w:val="20"/>
                <w:szCs w:val="20"/>
              </w:rPr>
              <w:t>0.946</w:t>
            </w:r>
          </w:p>
        </w:tc>
        <w:tc>
          <w:tcPr>
            <w:tcW w:w="670" w:type="dxa"/>
            <w:tcBorders>
              <w:top w:val="nil"/>
              <w:left w:val="nil"/>
              <w:bottom w:val="nil"/>
              <w:right w:val="nil"/>
            </w:tcBorders>
            <w:shd w:val="clear" w:color="000000" w:fill="D9D9D9"/>
            <w:vAlign w:val="center"/>
            <w:hideMark/>
          </w:tcPr>
          <w:p w14:paraId="7AE2B53C" w14:textId="77777777" w:rsidR="001D67D3" w:rsidRPr="005C1205" w:rsidRDefault="001D67D3" w:rsidP="001D67D3">
            <w:pPr>
              <w:jc w:val="center"/>
              <w:rPr>
                <w:b/>
                <w:bCs/>
                <w:sz w:val="20"/>
                <w:szCs w:val="20"/>
              </w:rPr>
            </w:pPr>
            <w:r w:rsidRPr="005C1205">
              <w:rPr>
                <w:b/>
                <w:bCs/>
                <w:sz w:val="20"/>
                <w:szCs w:val="20"/>
              </w:rPr>
              <w:t>0.937</w:t>
            </w:r>
          </w:p>
        </w:tc>
        <w:tc>
          <w:tcPr>
            <w:tcW w:w="669" w:type="dxa"/>
            <w:tcBorders>
              <w:top w:val="nil"/>
              <w:left w:val="nil"/>
              <w:bottom w:val="nil"/>
              <w:right w:val="nil"/>
            </w:tcBorders>
            <w:shd w:val="clear" w:color="auto" w:fill="auto"/>
            <w:vAlign w:val="center"/>
            <w:hideMark/>
          </w:tcPr>
          <w:p w14:paraId="664FB003" w14:textId="77777777" w:rsidR="001D67D3" w:rsidRPr="005C1205" w:rsidRDefault="001D67D3" w:rsidP="001D67D3">
            <w:pPr>
              <w:jc w:val="center"/>
              <w:rPr>
                <w:b/>
                <w:bCs/>
                <w:sz w:val="20"/>
                <w:szCs w:val="20"/>
              </w:rPr>
            </w:pPr>
            <w:r w:rsidRPr="005C1205">
              <w:rPr>
                <w:b/>
                <w:bCs/>
                <w:sz w:val="20"/>
                <w:szCs w:val="20"/>
              </w:rPr>
              <w:t>0.945</w:t>
            </w:r>
          </w:p>
        </w:tc>
        <w:tc>
          <w:tcPr>
            <w:tcW w:w="670" w:type="dxa"/>
            <w:tcBorders>
              <w:top w:val="nil"/>
              <w:left w:val="nil"/>
              <w:bottom w:val="nil"/>
              <w:right w:val="nil"/>
            </w:tcBorders>
            <w:shd w:val="clear" w:color="auto" w:fill="auto"/>
            <w:vAlign w:val="center"/>
            <w:hideMark/>
          </w:tcPr>
          <w:p w14:paraId="1A204E9D" w14:textId="77777777" w:rsidR="001D67D3" w:rsidRPr="005C1205" w:rsidRDefault="001D67D3" w:rsidP="001D67D3">
            <w:pPr>
              <w:jc w:val="center"/>
              <w:rPr>
                <w:b/>
                <w:bCs/>
                <w:sz w:val="20"/>
                <w:szCs w:val="20"/>
              </w:rPr>
            </w:pPr>
            <w:r w:rsidRPr="005C1205">
              <w:rPr>
                <w:b/>
                <w:bCs/>
                <w:sz w:val="20"/>
                <w:szCs w:val="20"/>
              </w:rPr>
              <w:t>0.942</w:t>
            </w:r>
          </w:p>
        </w:tc>
        <w:tc>
          <w:tcPr>
            <w:tcW w:w="667" w:type="dxa"/>
            <w:tcBorders>
              <w:top w:val="nil"/>
              <w:left w:val="nil"/>
              <w:bottom w:val="nil"/>
              <w:right w:val="nil"/>
            </w:tcBorders>
            <w:shd w:val="clear" w:color="000000" w:fill="D9D9D9"/>
            <w:vAlign w:val="bottom"/>
            <w:hideMark/>
          </w:tcPr>
          <w:p w14:paraId="6474A99C" w14:textId="1E971B71" w:rsidR="001D67D3" w:rsidRPr="001D67D3" w:rsidRDefault="001D67D3" w:rsidP="001D67D3">
            <w:pPr>
              <w:jc w:val="center"/>
              <w:rPr>
                <w:b/>
                <w:bCs/>
                <w:sz w:val="20"/>
                <w:szCs w:val="20"/>
              </w:rPr>
            </w:pPr>
            <w:r w:rsidRPr="001D67D3">
              <w:rPr>
                <w:b/>
                <w:bCs/>
                <w:color w:val="000000"/>
                <w:sz w:val="20"/>
                <w:szCs w:val="20"/>
              </w:rPr>
              <w:t>0.933</w:t>
            </w:r>
          </w:p>
        </w:tc>
        <w:tc>
          <w:tcPr>
            <w:tcW w:w="668" w:type="dxa"/>
            <w:tcBorders>
              <w:top w:val="nil"/>
              <w:left w:val="nil"/>
              <w:bottom w:val="nil"/>
              <w:right w:val="nil"/>
            </w:tcBorders>
            <w:shd w:val="clear" w:color="000000" w:fill="D9D9D9"/>
            <w:vAlign w:val="bottom"/>
            <w:hideMark/>
          </w:tcPr>
          <w:p w14:paraId="6A9BB7EF" w14:textId="233D3D23" w:rsidR="001D67D3" w:rsidRPr="001D67D3" w:rsidRDefault="001D67D3" w:rsidP="001D67D3">
            <w:pPr>
              <w:jc w:val="center"/>
              <w:rPr>
                <w:b/>
                <w:bCs/>
                <w:sz w:val="20"/>
                <w:szCs w:val="20"/>
              </w:rPr>
            </w:pPr>
            <w:r w:rsidRPr="001D67D3">
              <w:rPr>
                <w:b/>
                <w:bCs/>
                <w:color w:val="000000"/>
                <w:sz w:val="20"/>
                <w:szCs w:val="20"/>
              </w:rPr>
              <w:t>0.938</w:t>
            </w:r>
          </w:p>
        </w:tc>
        <w:tc>
          <w:tcPr>
            <w:tcW w:w="669" w:type="dxa"/>
            <w:tcBorders>
              <w:top w:val="nil"/>
              <w:left w:val="nil"/>
              <w:bottom w:val="nil"/>
              <w:right w:val="nil"/>
            </w:tcBorders>
            <w:shd w:val="clear" w:color="auto" w:fill="auto"/>
            <w:vAlign w:val="center"/>
            <w:hideMark/>
          </w:tcPr>
          <w:p w14:paraId="72EC4C19" w14:textId="77777777" w:rsidR="001D67D3" w:rsidRPr="005C1205" w:rsidRDefault="001D67D3" w:rsidP="001D67D3">
            <w:pPr>
              <w:jc w:val="center"/>
              <w:rPr>
                <w:b/>
                <w:bCs/>
                <w:sz w:val="20"/>
                <w:szCs w:val="20"/>
              </w:rPr>
            </w:pPr>
            <w:r w:rsidRPr="005C1205">
              <w:rPr>
                <w:b/>
                <w:bCs/>
                <w:sz w:val="20"/>
                <w:szCs w:val="20"/>
              </w:rPr>
              <w:t>0.936</w:t>
            </w:r>
          </w:p>
        </w:tc>
        <w:tc>
          <w:tcPr>
            <w:tcW w:w="670" w:type="dxa"/>
            <w:tcBorders>
              <w:top w:val="nil"/>
              <w:left w:val="nil"/>
              <w:bottom w:val="nil"/>
              <w:right w:val="nil"/>
            </w:tcBorders>
            <w:shd w:val="clear" w:color="auto" w:fill="auto"/>
            <w:vAlign w:val="center"/>
            <w:hideMark/>
          </w:tcPr>
          <w:p w14:paraId="6E305A15" w14:textId="77777777" w:rsidR="001D67D3" w:rsidRPr="005C1205" w:rsidRDefault="001D67D3" w:rsidP="001D67D3">
            <w:pPr>
              <w:jc w:val="center"/>
              <w:rPr>
                <w:b/>
                <w:bCs/>
                <w:sz w:val="20"/>
                <w:szCs w:val="20"/>
              </w:rPr>
            </w:pPr>
            <w:r w:rsidRPr="005C1205">
              <w:rPr>
                <w:b/>
                <w:bCs/>
                <w:sz w:val="20"/>
                <w:szCs w:val="20"/>
              </w:rPr>
              <w:t>0.935</w:t>
            </w:r>
          </w:p>
        </w:tc>
        <w:tc>
          <w:tcPr>
            <w:tcW w:w="669" w:type="dxa"/>
            <w:tcBorders>
              <w:top w:val="nil"/>
              <w:left w:val="nil"/>
              <w:bottom w:val="nil"/>
              <w:right w:val="nil"/>
            </w:tcBorders>
            <w:shd w:val="clear" w:color="000000" w:fill="D9D9D9"/>
            <w:vAlign w:val="center"/>
            <w:hideMark/>
          </w:tcPr>
          <w:p w14:paraId="4FFCD356" w14:textId="77777777" w:rsidR="001D67D3" w:rsidRPr="005C1205" w:rsidRDefault="001D67D3" w:rsidP="001D67D3">
            <w:pPr>
              <w:jc w:val="center"/>
              <w:rPr>
                <w:sz w:val="20"/>
                <w:szCs w:val="20"/>
              </w:rPr>
            </w:pPr>
            <w:r w:rsidRPr="005C1205">
              <w:rPr>
                <w:sz w:val="20"/>
                <w:szCs w:val="20"/>
              </w:rPr>
              <w:t>0.946</w:t>
            </w:r>
          </w:p>
        </w:tc>
        <w:tc>
          <w:tcPr>
            <w:tcW w:w="670" w:type="dxa"/>
            <w:tcBorders>
              <w:top w:val="nil"/>
              <w:left w:val="nil"/>
              <w:bottom w:val="nil"/>
              <w:right w:val="nil"/>
            </w:tcBorders>
            <w:shd w:val="clear" w:color="000000" w:fill="D9D9D9"/>
            <w:vAlign w:val="center"/>
            <w:hideMark/>
          </w:tcPr>
          <w:p w14:paraId="31445FE3" w14:textId="77777777" w:rsidR="001D67D3" w:rsidRPr="005C1205" w:rsidRDefault="001D67D3" w:rsidP="001D67D3">
            <w:pPr>
              <w:jc w:val="center"/>
              <w:rPr>
                <w:sz w:val="20"/>
                <w:szCs w:val="20"/>
              </w:rPr>
            </w:pPr>
            <w:r w:rsidRPr="005C1205">
              <w:rPr>
                <w:sz w:val="20"/>
                <w:szCs w:val="20"/>
              </w:rPr>
              <w:t>0.936</w:t>
            </w:r>
          </w:p>
        </w:tc>
        <w:tc>
          <w:tcPr>
            <w:tcW w:w="667" w:type="dxa"/>
            <w:tcBorders>
              <w:top w:val="nil"/>
              <w:left w:val="nil"/>
              <w:bottom w:val="nil"/>
              <w:right w:val="nil"/>
            </w:tcBorders>
            <w:shd w:val="clear" w:color="auto" w:fill="auto"/>
            <w:vAlign w:val="bottom"/>
            <w:hideMark/>
          </w:tcPr>
          <w:p w14:paraId="271F528B" w14:textId="23DE7AC5" w:rsidR="001D67D3" w:rsidRPr="001D67D3" w:rsidRDefault="001D67D3" w:rsidP="001D67D3">
            <w:pPr>
              <w:jc w:val="center"/>
              <w:rPr>
                <w:b/>
                <w:bCs/>
                <w:sz w:val="20"/>
                <w:szCs w:val="20"/>
              </w:rPr>
            </w:pPr>
            <w:r w:rsidRPr="001D67D3">
              <w:rPr>
                <w:b/>
                <w:bCs/>
                <w:color w:val="000000"/>
                <w:sz w:val="20"/>
                <w:szCs w:val="20"/>
              </w:rPr>
              <w:t>0.933</w:t>
            </w:r>
          </w:p>
        </w:tc>
        <w:tc>
          <w:tcPr>
            <w:tcW w:w="667" w:type="dxa"/>
            <w:tcBorders>
              <w:top w:val="nil"/>
              <w:left w:val="nil"/>
              <w:bottom w:val="nil"/>
              <w:right w:val="nil"/>
            </w:tcBorders>
            <w:shd w:val="clear" w:color="auto" w:fill="auto"/>
            <w:vAlign w:val="bottom"/>
            <w:hideMark/>
          </w:tcPr>
          <w:p w14:paraId="77AE787B" w14:textId="7BA16245" w:rsidR="001D67D3" w:rsidRPr="001D67D3" w:rsidRDefault="001D67D3" w:rsidP="001D67D3">
            <w:pPr>
              <w:jc w:val="center"/>
              <w:rPr>
                <w:b/>
                <w:bCs/>
                <w:sz w:val="20"/>
                <w:szCs w:val="20"/>
              </w:rPr>
            </w:pPr>
            <w:r w:rsidRPr="001D67D3">
              <w:rPr>
                <w:b/>
                <w:bCs/>
                <w:color w:val="000000"/>
                <w:sz w:val="20"/>
                <w:szCs w:val="20"/>
              </w:rPr>
              <w:t>0.939</w:t>
            </w:r>
          </w:p>
        </w:tc>
      </w:tr>
      <w:tr w:rsidR="001D67D3" w:rsidRPr="001D67D3" w14:paraId="0BEEC06F" w14:textId="77777777" w:rsidTr="00E63AC5">
        <w:trPr>
          <w:trHeight w:val="270"/>
        </w:trPr>
        <w:tc>
          <w:tcPr>
            <w:tcW w:w="953" w:type="dxa"/>
            <w:tcBorders>
              <w:top w:val="nil"/>
              <w:left w:val="nil"/>
              <w:bottom w:val="nil"/>
              <w:right w:val="nil"/>
            </w:tcBorders>
            <w:shd w:val="clear" w:color="auto" w:fill="auto"/>
            <w:vAlign w:val="center"/>
            <w:hideMark/>
          </w:tcPr>
          <w:p w14:paraId="6F5F5A2D" w14:textId="77777777" w:rsidR="001D67D3" w:rsidRPr="005C1205" w:rsidRDefault="001D67D3" w:rsidP="001D67D3">
            <w:pPr>
              <w:jc w:val="center"/>
              <w:rPr>
                <w:i/>
                <w:iCs/>
                <w:sz w:val="20"/>
                <w:szCs w:val="20"/>
              </w:rPr>
            </w:pPr>
            <w:r w:rsidRPr="005C1205">
              <w:rPr>
                <w:i/>
                <w:iCs/>
                <w:sz w:val="20"/>
                <w:szCs w:val="20"/>
              </w:rPr>
              <w:t xml:space="preserve">Ots515 </w:t>
            </w:r>
          </w:p>
        </w:tc>
        <w:tc>
          <w:tcPr>
            <w:tcW w:w="669" w:type="dxa"/>
            <w:tcBorders>
              <w:top w:val="nil"/>
              <w:left w:val="nil"/>
              <w:bottom w:val="nil"/>
              <w:right w:val="nil"/>
            </w:tcBorders>
            <w:shd w:val="clear" w:color="000000" w:fill="D9D9D9"/>
            <w:vAlign w:val="center"/>
            <w:hideMark/>
          </w:tcPr>
          <w:p w14:paraId="381365C3" w14:textId="77777777" w:rsidR="001D67D3" w:rsidRPr="005C1205" w:rsidRDefault="001D67D3" w:rsidP="001D67D3">
            <w:pPr>
              <w:jc w:val="center"/>
              <w:rPr>
                <w:b/>
                <w:bCs/>
                <w:sz w:val="20"/>
                <w:szCs w:val="20"/>
              </w:rPr>
            </w:pPr>
            <w:r w:rsidRPr="005C1205">
              <w:rPr>
                <w:b/>
                <w:bCs/>
                <w:sz w:val="20"/>
                <w:szCs w:val="20"/>
              </w:rPr>
              <w:t>0.862</w:t>
            </w:r>
          </w:p>
        </w:tc>
        <w:tc>
          <w:tcPr>
            <w:tcW w:w="670" w:type="dxa"/>
            <w:tcBorders>
              <w:top w:val="nil"/>
              <w:left w:val="nil"/>
              <w:bottom w:val="nil"/>
              <w:right w:val="nil"/>
            </w:tcBorders>
            <w:shd w:val="clear" w:color="000000" w:fill="D9D9D9"/>
            <w:vAlign w:val="center"/>
            <w:hideMark/>
          </w:tcPr>
          <w:p w14:paraId="5B33B597" w14:textId="77777777" w:rsidR="001D67D3" w:rsidRPr="005C1205" w:rsidRDefault="001D67D3" w:rsidP="001D67D3">
            <w:pPr>
              <w:jc w:val="center"/>
              <w:rPr>
                <w:b/>
                <w:bCs/>
                <w:sz w:val="20"/>
                <w:szCs w:val="20"/>
              </w:rPr>
            </w:pPr>
            <w:r w:rsidRPr="005C1205">
              <w:rPr>
                <w:b/>
                <w:bCs/>
                <w:sz w:val="20"/>
                <w:szCs w:val="20"/>
              </w:rPr>
              <w:t>0.858</w:t>
            </w:r>
          </w:p>
        </w:tc>
        <w:tc>
          <w:tcPr>
            <w:tcW w:w="669" w:type="dxa"/>
            <w:tcBorders>
              <w:top w:val="nil"/>
              <w:left w:val="nil"/>
              <w:bottom w:val="nil"/>
              <w:right w:val="nil"/>
            </w:tcBorders>
            <w:shd w:val="clear" w:color="auto" w:fill="auto"/>
            <w:vAlign w:val="center"/>
            <w:hideMark/>
          </w:tcPr>
          <w:p w14:paraId="69CA5432" w14:textId="77777777" w:rsidR="001D67D3" w:rsidRPr="005C1205" w:rsidRDefault="001D67D3" w:rsidP="001D67D3">
            <w:pPr>
              <w:jc w:val="center"/>
              <w:rPr>
                <w:sz w:val="20"/>
                <w:szCs w:val="20"/>
              </w:rPr>
            </w:pPr>
            <w:r w:rsidRPr="005C1205">
              <w:rPr>
                <w:sz w:val="20"/>
                <w:szCs w:val="20"/>
              </w:rPr>
              <w:t>0.853</w:t>
            </w:r>
          </w:p>
        </w:tc>
        <w:tc>
          <w:tcPr>
            <w:tcW w:w="670" w:type="dxa"/>
            <w:tcBorders>
              <w:top w:val="nil"/>
              <w:left w:val="nil"/>
              <w:bottom w:val="nil"/>
              <w:right w:val="nil"/>
            </w:tcBorders>
            <w:shd w:val="clear" w:color="auto" w:fill="auto"/>
            <w:vAlign w:val="center"/>
            <w:hideMark/>
          </w:tcPr>
          <w:p w14:paraId="120CE30D" w14:textId="77777777" w:rsidR="001D67D3" w:rsidRPr="005C1205" w:rsidRDefault="001D67D3" w:rsidP="001D67D3">
            <w:pPr>
              <w:jc w:val="center"/>
              <w:rPr>
                <w:sz w:val="20"/>
                <w:szCs w:val="20"/>
              </w:rPr>
            </w:pPr>
            <w:r w:rsidRPr="005C1205">
              <w:rPr>
                <w:sz w:val="20"/>
                <w:szCs w:val="20"/>
              </w:rPr>
              <w:t>0.858</w:t>
            </w:r>
          </w:p>
        </w:tc>
        <w:tc>
          <w:tcPr>
            <w:tcW w:w="669" w:type="dxa"/>
            <w:tcBorders>
              <w:top w:val="nil"/>
              <w:left w:val="nil"/>
              <w:bottom w:val="nil"/>
              <w:right w:val="nil"/>
            </w:tcBorders>
            <w:shd w:val="clear" w:color="000000" w:fill="D9D9D9"/>
            <w:vAlign w:val="center"/>
            <w:hideMark/>
          </w:tcPr>
          <w:p w14:paraId="136F17E2" w14:textId="77777777" w:rsidR="001D67D3" w:rsidRPr="005C1205" w:rsidRDefault="001D67D3" w:rsidP="001D67D3">
            <w:pPr>
              <w:jc w:val="center"/>
              <w:rPr>
                <w:b/>
                <w:bCs/>
                <w:sz w:val="20"/>
                <w:szCs w:val="20"/>
              </w:rPr>
            </w:pPr>
            <w:r w:rsidRPr="005C1205">
              <w:rPr>
                <w:b/>
                <w:bCs/>
                <w:sz w:val="20"/>
                <w:szCs w:val="20"/>
              </w:rPr>
              <w:t>0.871</w:t>
            </w:r>
          </w:p>
        </w:tc>
        <w:tc>
          <w:tcPr>
            <w:tcW w:w="670" w:type="dxa"/>
            <w:tcBorders>
              <w:top w:val="nil"/>
              <w:left w:val="nil"/>
              <w:bottom w:val="nil"/>
              <w:right w:val="nil"/>
            </w:tcBorders>
            <w:shd w:val="clear" w:color="000000" w:fill="D9D9D9"/>
            <w:vAlign w:val="center"/>
            <w:hideMark/>
          </w:tcPr>
          <w:p w14:paraId="27F3E862" w14:textId="77777777" w:rsidR="001D67D3" w:rsidRPr="005C1205" w:rsidRDefault="001D67D3" w:rsidP="001D67D3">
            <w:pPr>
              <w:jc w:val="center"/>
              <w:rPr>
                <w:b/>
                <w:bCs/>
                <w:sz w:val="20"/>
                <w:szCs w:val="20"/>
              </w:rPr>
            </w:pPr>
            <w:r w:rsidRPr="005C1205">
              <w:rPr>
                <w:b/>
                <w:bCs/>
                <w:sz w:val="20"/>
                <w:szCs w:val="20"/>
              </w:rPr>
              <w:t>0.863</w:t>
            </w:r>
          </w:p>
        </w:tc>
        <w:tc>
          <w:tcPr>
            <w:tcW w:w="669" w:type="dxa"/>
            <w:tcBorders>
              <w:top w:val="nil"/>
              <w:left w:val="nil"/>
              <w:bottom w:val="nil"/>
              <w:right w:val="nil"/>
            </w:tcBorders>
            <w:shd w:val="clear" w:color="auto" w:fill="auto"/>
            <w:vAlign w:val="center"/>
            <w:hideMark/>
          </w:tcPr>
          <w:p w14:paraId="5326C2AE" w14:textId="77777777" w:rsidR="001D67D3" w:rsidRPr="005C1205" w:rsidRDefault="001D67D3" w:rsidP="001D67D3">
            <w:pPr>
              <w:jc w:val="center"/>
              <w:rPr>
                <w:b/>
                <w:bCs/>
                <w:sz w:val="20"/>
                <w:szCs w:val="20"/>
              </w:rPr>
            </w:pPr>
            <w:r w:rsidRPr="005C1205">
              <w:rPr>
                <w:b/>
                <w:bCs/>
                <w:sz w:val="20"/>
                <w:szCs w:val="20"/>
              </w:rPr>
              <w:t>0.870</w:t>
            </w:r>
          </w:p>
        </w:tc>
        <w:tc>
          <w:tcPr>
            <w:tcW w:w="670" w:type="dxa"/>
            <w:tcBorders>
              <w:top w:val="nil"/>
              <w:left w:val="nil"/>
              <w:bottom w:val="nil"/>
              <w:right w:val="nil"/>
            </w:tcBorders>
            <w:shd w:val="clear" w:color="auto" w:fill="auto"/>
            <w:vAlign w:val="center"/>
            <w:hideMark/>
          </w:tcPr>
          <w:p w14:paraId="11076734" w14:textId="77777777" w:rsidR="001D67D3" w:rsidRPr="005C1205" w:rsidRDefault="001D67D3" w:rsidP="001D67D3">
            <w:pPr>
              <w:jc w:val="center"/>
              <w:rPr>
                <w:b/>
                <w:bCs/>
                <w:sz w:val="20"/>
                <w:szCs w:val="20"/>
              </w:rPr>
            </w:pPr>
            <w:r w:rsidRPr="005C1205">
              <w:rPr>
                <w:b/>
                <w:bCs/>
                <w:sz w:val="20"/>
                <w:szCs w:val="20"/>
              </w:rPr>
              <w:t>0.868</w:t>
            </w:r>
          </w:p>
        </w:tc>
        <w:tc>
          <w:tcPr>
            <w:tcW w:w="669" w:type="dxa"/>
            <w:tcBorders>
              <w:top w:val="nil"/>
              <w:left w:val="nil"/>
              <w:bottom w:val="nil"/>
              <w:right w:val="nil"/>
            </w:tcBorders>
            <w:shd w:val="clear" w:color="000000" w:fill="D9D9D9"/>
            <w:vAlign w:val="center"/>
            <w:hideMark/>
          </w:tcPr>
          <w:p w14:paraId="640EEF22" w14:textId="77777777" w:rsidR="001D67D3" w:rsidRPr="005C1205" w:rsidRDefault="001D67D3" w:rsidP="001D67D3">
            <w:pPr>
              <w:jc w:val="center"/>
              <w:rPr>
                <w:b/>
                <w:bCs/>
                <w:sz w:val="20"/>
                <w:szCs w:val="20"/>
              </w:rPr>
            </w:pPr>
            <w:r w:rsidRPr="005C1205">
              <w:rPr>
                <w:b/>
                <w:bCs/>
                <w:sz w:val="20"/>
                <w:szCs w:val="20"/>
              </w:rPr>
              <w:t>0.872</w:t>
            </w:r>
          </w:p>
        </w:tc>
        <w:tc>
          <w:tcPr>
            <w:tcW w:w="670" w:type="dxa"/>
            <w:tcBorders>
              <w:top w:val="nil"/>
              <w:left w:val="nil"/>
              <w:bottom w:val="nil"/>
              <w:right w:val="nil"/>
            </w:tcBorders>
            <w:shd w:val="clear" w:color="000000" w:fill="D9D9D9"/>
            <w:vAlign w:val="center"/>
            <w:hideMark/>
          </w:tcPr>
          <w:p w14:paraId="2BF8E2DD" w14:textId="77777777" w:rsidR="001D67D3" w:rsidRPr="005C1205" w:rsidRDefault="001D67D3" w:rsidP="001D67D3">
            <w:pPr>
              <w:jc w:val="center"/>
              <w:rPr>
                <w:b/>
                <w:bCs/>
                <w:sz w:val="20"/>
                <w:szCs w:val="20"/>
              </w:rPr>
            </w:pPr>
            <w:r w:rsidRPr="005C1205">
              <w:rPr>
                <w:b/>
                <w:bCs/>
                <w:sz w:val="20"/>
                <w:szCs w:val="20"/>
              </w:rPr>
              <w:t>0.867</w:t>
            </w:r>
          </w:p>
        </w:tc>
        <w:tc>
          <w:tcPr>
            <w:tcW w:w="669" w:type="dxa"/>
            <w:tcBorders>
              <w:top w:val="nil"/>
              <w:left w:val="nil"/>
              <w:bottom w:val="nil"/>
              <w:right w:val="nil"/>
            </w:tcBorders>
            <w:shd w:val="clear" w:color="auto" w:fill="auto"/>
            <w:vAlign w:val="center"/>
            <w:hideMark/>
          </w:tcPr>
          <w:p w14:paraId="06240743" w14:textId="77777777" w:rsidR="001D67D3" w:rsidRPr="005C1205" w:rsidRDefault="001D67D3" w:rsidP="001D67D3">
            <w:pPr>
              <w:jc w:val="center"/>
              <w:rPr>
                <w:b/>
                <w:bCs/>
                <w:sz w:val="20"/>
                <w:szCs w:val="20"/>
              </w:rPr>
            </w:pPr>
            <w:r w:rsidRPr="005C1205">
              <w:rPr>
                <w:b/>
                <w:bCs/>
                <w:sz w:val="20"/>
                <w:szCs w:val="20"/>
              </w:rPr>
              <w:t>0.862</w:t>
            </w:r>
          </w:p>
        </w:tc>
        <w:tc>
          <w:tcPr>
            <w:tcW w:w="670" w:type="dxa"/>
            <w:tcBorders>
              <w:top w:val="nil"/>
              <w:left w:val="nil"/>
              <w:bottom w:val="nil"/>
              <w:right w:val="nil"/>
            </w:tcBorders>
            <w:shd w:val="clear" w:color="auto" w:fill="auto"/>
            <w:vAlign w:val="center"/>
            <w:hideMark/>
          </w:tcPr>
          <w:p w14:paraId="2F375A0D" w14:textId="77777777" w:rsidR="001D67D3" w:rsidRPr="005C1205" w:rsidRDefault="001D67D3" w:rsidP="001D67D3">
            <w:pPr>
              <w:jc w:val="center"/>
              <w:rPr>
                <w:b/>
                <w:bCs/>
                <w:sz w:val="20"/>
                <w:szCs w:val="20"/>
              </w:rPr>
            </w:pPr>
            <w:r w:rsidRPr="005C1205">
              <w:rPr>
                <w:b/>
                <w:bCs/>
                <w:sz w:val="20"/>
                <w:szCs w:val="20"/>
              </w:rPr>
              <w:t>0.865</w:t>
            </w:r>
          </w:p>
        </w:tc>
        <w:tc>
          <w:tcPr>
            <w:tcW w:w="667" w:type="dxa"/>
            <w:tcBorders>
              <w:top w:val="nil"/>
              <w:left w:val="nil"/>
              <w:bottom w:val="nil"/>
              <w:right w:val="nil"/>
            </w:tcBorders>
            <w:shd w:val="clear" w:color="000000" w:fill="D9D9D9"/>
            <w:vAlign w:val="bottom"/>
            <w:hideMark/>
          </w:tcPr>
          <w:p w14:paraId="79866DD9" w14:textId="15082842" w:rsidR="001D67D3" w:rsidRPr="001D67D3" w:rsidRDefault="001D67D3" w:rsidP="001D67D3">
            <w:pPr>
              <w:jc w:val="center"/>
              <w:rPr>
                <w:sz w:val="20"/>
                <w:szCs w:val="20"/>
              </w:rPr>
            </w:pPr>
            <w:r w:rsidRPr="001D67D3">
              <w:rPr>
                <w:color w:val="000000"/>
                <w:sz w:val="20"/>
                <w:szCs w:val="20"/>
              </w:rPr>
              <w:t>0.87</w:t>
            </w:r>
          </w:p>
        </w:tc>
        <w:tc>
          <w:tcPr>
            <w:tcW w:w="668" w:type="dxa"/>
            <w:tcBorders>
              <w:top w:val="nil"/>
              <w:left w:val="nil"/>
              <w:bottom w:val="nil"/>
              <w:right w:val="nil"/>
            </w:tcBorders>
            <w:shd w:val="clear" w:color="000000" w:fill="D9D9D9"/>
            <w:vAlign w:val="bottom"/>
            <w:hideMark/>
          </w:tcPr>
          <w:p w14:paraId="353128D3" w14:textId="7E8359E4" w:rsidR="001D67D3" w:rsidRPr="001D67D3" w:rsidRDefault="001D67D3" w:rsidP="001D67D3">
            <w:pPr>
              <w:jc w:val="center"/>
              <w:rPr>
                <w:sz w:val="20"/>
                <w:szCs w:val="20"/>
              </w:rPr>
            </w:pPr>
            <w:r w:rsidRPr="001D67D3">
              <w:rPr>
                <w:color w:val="000000"/>
                <w:sz w:val="20"/>
                <w:szCs w:val="20"/>
              </w:rPr>
              <w:t>0.865</w:t>
            </w:r>
          </w:p>
        </w:tc>
        <w:tc>
          <w:tcPr>
            <w:tcW w:w="669" w:type="dxa"/>
            <w:tcBorders>
              <w:top w:val="nil"/>
              <w:left w:val="nil"/>
              <w:bottom w:val="nil"/>
              <w:right w:val="nil"/>
            </w:tcBorders>
            <w:shd w:val="clear" w:color="auto" w:fill="auto"/>
            <w:vAlign w:val="center"/>
            <w:hideMark/>
          </w:tcPr>
          <w:p w14:paraId="39F7FE65" w14:textId="77777777" w:rsidR="001D67D3" w:rsidRPr="005C1205" w:rsidRDefault="001D67D3" w:rsidP="001D67D3">
            <w:pPr>
              <w:jc w:val="center"/>
              <w:rPr>
                <w:b/>
                <w:bCs/>
                <w:sz w:val="20"/>
                <w:szCs w:val="20"/>
              </w:rPr>
            </w:pPr>
            <w:r w:rsidRPr="005C1205">
              <w:rPr>
                <w:b/>
                <w:bCs/>
                <w:sz w:val="20"/>
                <w:szCs w:val="20"/>
              </w:rPr>
              <w:t>0.820</w:t>
            </w:r>
          </w:p>
        </w:tc>
        <w:tc>
          <w:tcPr>
            <w:tcW w:w="670" w:type="dxa"/>
            <w:tcBorders>
              <w:top w:val="nil"/>
              <w:left w:val="nil"/>
              <w:bottom w:val="nil"/>
              <w:right w:val="nil"/>
            </w:tcBorders>
            <w:shd w:val="clear" w:color="auto" w:fill="auto"/>
            <w:vAlign w:val="center"/>
            <w:hideMark/>
          </w:tcPr>
          <w:p w14:paraId="79E73710" w14:textId="77777777" w:rsidR="001D67D3" w:rsidRPr="005C1205" w:rsidRDefault="001D67D3" w:rsidP="001D67D3">
            <w:pPr>
              <w:jc w:val="center"/>
              <w:rPr>
                <w:b/>
                <w:bCs/>
                <w:sz w:val="20"/>
                <w:szCs w:val="20"/>
              </w:rPr>
            </w:pPr>
            <w:r w:rsidRPr="005C1205">
              <w:rPr>
                <w:b/>
                <w:bCs/>
                <w:sz w:val="20"/>
                <w:szCs w:val="20"/>
              </w:rPr>
              <w:t>0.865</w:t>
            </w:r>
          </w:p>
        </w:tc>
        <w:tc>
          <w:tcPr>
            <w:tcW w:w="669" w:type="dxa"/>
            <w:tcBorders>
              <w:top w:val="nil"/>
              <w:left w:val="nil"/>
              <w:bottom w:val="nil"/>
              <w:right w:val="nil"/>
            </w:tcBorders>
            <w:shd w:val="clear" w:color="000000" w:fill="D9D9D9"/>
            <w:vAlign w:val="center"/>
            <w:hideMark/>
          </w:tcPr>
          <w:p w14:paraId="363860DE" w14:textId="77777777" w:rsidR="001D67D3" w:rsidRPr="005C1205" w:rsidRDefault="001D67D3" w:rsidP="001D67D3">
            <w:pPr>
              <w:jc w:val="center"/>
              <w:rPr>
                <w:sz w:val="20"/>
                <w:szCs w:val="20"/>
              </w:rPr>
            </w:pPr>
            <w:r w:rsidRPr="005C1205">
              <w:rPr>
                <w:sz w:val="20"/>
                <w:szCs w:val="20"/>
              </w:rPr>
              <w:t>0.867</w:t>
            </w:r>
          </w:p>
        </w:tc>
        <w:tc>
          <w:tcPr>
            <w:tcW w:w="670" w:type="dxa"/>
            <w:tcBorders>
              <w:top w:val="nil"/>
              <w:left w:val="nil"/>
              <w:bottom w:val="nil"/>
              <w:right w:val="nil"/>
            </w:tcBorders>
            <w:shd w:val="clear" w:color="000000" w:fill="D9D9D9"/>
            <w:vAlign w:val="center"/>
            <w:hideMark/>
          </w:tcPr>
          <w:p w14:paraId="2BE8E876" w14:textId="77777777" w:rsidR="001D67D3" w:rsidRPr="005C1205" w:rsidRDefault="001D67D3" w:rsidP="001D67D3">
            <w:pPr>
              <w:jc w:val="center"/>
              <w:rPr>
                <w:sz w:val="20"/>
                <w:szCs w:val="20"/>
              </w:rPr>
            </w:pPr>
            <w:r w:rsidRPr="005C1205">
              <w:rPr>
                <w:sz w:val="20"/>
                <w:szCs w:val="20"/>
              </w:rPr>
              <w:t>0.872</w:t>
            </w:r>
          </w:p>
        </w:tc>
        <w:tc>
          <w:tcPr>
            <w:tcW w:w="667" w:type="dxa"/>
            <w:tcBorders>
              <w:top w:val="nil"/>
              <w:left w:val="nil"/>
              <w:bottom w:val="nil"/>
              <w:right w:val="nil"/>
            </w:tcBorders>
            <w:shd w:val="clear" w:color="auto" w:fill="auto"/>
            <w:vAlign w:val="bottom"/>
            <w:hideMark/>
          </w:tcPr>
          <w:p w14:paraId="212AB91B" w14:textId="29189682" w:rsidR="001D67D3" w:rsidRPr="001D67D3" w:rsidRDefault="001D67D3" w:rsidP="001D67D3">
            <w:pPr>
              <w:jc w:val="center"/>
              <w:rPr>
                <w:b/>
                <w:bCs/>
                <w:sz w:val="20"/>
                <w:szCs w:val="20"/>
              </w:rPr>
            </w:pPr>
            <w:r w:rsidRPr="001D67D3">
              <w:rPr>
                <w:b/>
                <w:bCs/>
                <w:color w:val="000000"/>
                <w:sz w:val="20"/>
                <w:szCs w:val="20"/>
              </w:rPr>
              <w:t>0.857</w:t>
            </w:r>
          </w:p>
        </w:tc>
        <w:tc>
          <w:tcPr>
            <w:tcW w:w="667" w:type="dxa"/>
            <w:tcBorders>
              <w:top w:val="nil"/>
              <w:left w:val="nil"/>
              <w:bottom w:val="nil"/>
              <w:right w:val="nil"/>
            </w:tcBorders>
            <w:shd w:val="clear" w:color="auto" w:fill="auto"/>
            <w:vAlign w:val="bottom"/>
            <w:hideMark/>
          </w:tcPr>
          <w:p w14:paraId="7F0C0A29" w14:textId="7943D9AA" w:rsidR="001D67D3" w:rsidRPr="001D67D3" w:rsidRDefault="001D67D3" w:rsidP="001D67D3">
            <w:pPr>
              <w:jc w:val="center"/>
              <w:rPr>
                <w:b/>
                <w:bCs/>
                <w:sz w:val="20"/>
                <w:szCs w:val="20"/>
              </w:rPr>
            </w:pPr>
            <w:r w:rsidRPr="001D67D3">
              <w:rPr>
                <w:b/>
                <w:bCs/>
                <w:color w:val="000000"/>
                <w:sz w:val="20"/>
                <w:szCs w:val="20"/>
              </w:rPr>
              <w:t>0.864</w:t>
            </w:r>
          </w:p>
        </w:tc>
      </w:tr>
      <w:tr w:rsidR="001D67D3" w:rsidRPr="001D67D3" w14:paraId="68EAB2C5" w14:textId="77777777" w:rsidTr="00E63AC5">
        <w:trPr>
          <w:trHeight w:val="270"/>
        </w:trPr>
        <w:tc>
          <w:tcPr>
            <w:tcW w:w="953" w:type="dxa"/>
            <w:tcBorders>
              <w:top w:val="nil"/>
              <w:left w:val="nil"/>
              <w:bottom w:val="nil"/>
              <w:right w:val="nil"/>
            </w:tcBorders>
            <w:shd w:val="clear" w:color="auto" w:fill="auto"/>
            <w:vAlign w:val="center"/>
            <w:hideMark/>
          </w:tcPr>
          <w:p w14:paraId="61590769" w14:textId="77777777" w:rsidR="001D67D3" w:rsidRPr="005C1205" w:rsidRDefault="001D67D3" w:rsidP="001D67D3">
            <w:pPr>
              <w:jc w:val="center"/>
              <w:rPr>
                <w:i/>
                <w:iCs/>
                <w:sz w:val="20"/>
                <w:szCs w:val="20"/>
              </w:rPr>
            </w:pPr>
            <w:r w:rsidRPr="005C1205">
              <w:rPr>
                <w:i/>
                <w:iCs/>
                <w:sz w:val="20"/>
                <w:szCs w:val="20"/>
              </w:rPr>
              <w:t xml:space="preserve">Ots201 </w:t>
            </w:r>
          </w:p>
        </w:tc>
        <w:tc>
          <w:tcPr>
            <w:tcW w:w="669" w:type="dxa"/>
            <w:tcBorders>
              <w:top w:val="nil"/>
              <w:left w:val="nil"/>
              <w:bottom w:val="nil"/>
              <w:right w:val="nil"/>
            </w:tcBorders>
            <w:shd w:val="clear" w:color="000000" w:fill="D9D9D9"/>
            <w:vAlign w:val="center"/>
            <w:hideMark/>
          </w:tcPr>
          <w:p w14:paraId="2F7E43FA" w14:textId="77777777" w:rsidR="001D67D3" w:rsidRPr="005C1205" w:rsidRDefault="001D67D3" w:rsidP="001D67D3">
            <w:pPr>
              <w:jc w:val="center"/>
              <w:rPr>
                <w:sz w:val="20"/>
                <w:szCs w:val="20"/>
              </w:rPr>
            </w:pPr>
            <w:r w:rsidRPr="005C1205">
              <w:rPr>
                <w:sz w:val="20"/>
                <w:szCs w:val="20"/>
              </w:rPr>
              <w:t>0.930</w:t>
            </w:r>
          </w:p>
        </w:tc>
        <w:tc>
          <w:tcPr>
            <w:tcW w:w="670" w:type="dxa"/>
            <w:tcBorders>
              <w:top w:val="nil"/>
              <w:left w:val="nil"/>
              <w:bottom w:val="nil"/>
              <w:right w:val="nil"/>
            </w:tcBorders>
            <w:shd w:val="clear" w:color="000000" w:fill="D9D9D9"/>
            <w:vAlign w:val="center"/>
            <w:hideMark/>
          </w:tcPr>
          <w:p w14:paraId="1A0298D4" w14:textId="77777777" w:rsidR="001D67D3" w:rsidRPr="005C1205" w:rsidRDefault="001D67D3" w:rsidP="001D67D3">
            <w:pPr>
              <w:jc w:val="center"/>
              <w:rPr>
                <w:sz w:val="20"/>
                <w:szCs w:val="20"/>
              </w:rPr>
            </w:pPr>
            <w:r w:rsidRPr="005C1205">
              <w:rPr>
                <w:sz w:val="20"/>
                <w:szCs w:val="20"/>
              </w:rPr>
              <w:t>0.916</w:t>
            </w:r>
          </w:p>
        </w:tc>
        <w:tc>
          <w:tcPr>
            <w:tcW w:w="669" w:type="dxa"/>
            <w:tcBorders>
              <w:top w:val="nil"/>
              <w:left w:val="nil"/>
              <w:bottom w:val="nil"/>
              <w:right w:val="nil"/>
            </w:tcBorders>
            <w:shd w:val="clear" w:color="auto" w:fill="auto"/>
            <w:vAlign w:val="center"/>
            <w:hideMark/>
          </w:tcPr>
          <w:p w14:paraId="70ADA9AC" w14:textId="77777777" w:rsidR="001D67D3" w:rsidRPr="005C1205" w:rsidRDefault="001D67D3" w:rsidP="001D67D3">
            <w:pPr>
              <w:jc w:val="center"/>
              <w:rPr>
                <w:sz w:val="20"/>
                <w:szCs w:val="20"/>
              </w:rPr>
            </w:pPr>
            <w:r w:rsidRPr="005C1205">
              <w:rPr>
                <w:sz w:val="20"/>
                <w:szCs w:val="20"/>
              </w:rPr>
              <w:t>0.918</w:t>
            </w:r>
          </w:p>
        </w:tc>
        <w:tc>
          <w:tcPr>
            <w:tcW w:w="670" w:type="dxa"/>
            <w:tcBorders>
              <w:top w:val="nil"/>
              <w:left w:val="nil"/>
              <w:bottom w:val="nil"/>
              <w:right w:val="nil"/>
            </w:tcBorders>
            <w:shd w:val="clear" w:color="auto" w:fill="auto"/>
            <w:vAlign w:val="center"/>
            <w:hideMark/>
          </w:tcPr>
          <w:p w14:paraId="51530F37" w14:textId="77777777" w:rsidR="001D67D3" w:rsidRPr="005C1205" w:rsidRDefault="001D67D3" w:rsidP="001D67D3">
            <w:pPr>
              <w:jc w:val="center"/>
              <w:rPr>
                <w:sz w:val="20"/>
                <w:szCs w:val="20"/>
              </w:rPr>
            </w:pPr>
            <w:r w:rsidRPr="005C1205">
              <w:rPr>
                <w:sz w:val="20"/>
                <w:szCs w:val="20"/>
              </w:rPr>
              <w:t>0.908</w:t>
            </w:r>
          </w:p>
        </w:tc>
        <w:tc>
          <w:tcPr>
            <w:tcW w:w="669" w:type="dxa"/>
            <w:tcBorders>
              <w:top w:val="nil"/>
              <w:left w:val="nil"/>
              <w:bottom w:val="nil"/>
              <w:right w:val="nil"/>
            </w:tcBorders>
            <w:shd w:val="clear" w:color="000000" w:fill="D9D9D9"/>
            <w:vAlign w:val="center"/>
            <w:hideMark/>
          </w:tcPr>
          <w:p w14:paraId="7A7B81D3" w14:textId="77777777" w:rsidR="001D67D3" w:rsidRPr="005C1205" w:rsidRDefault="001D67D3" w:rsidP="001D67D3">
            <w:pPr>
              <w:jc w:val="center"/>
              <w:rPr>
                <w:b/>
                <w:bCs/>
                <w:sz w:val="20"/>
                <w:szCs w:val="20"/>
              </w:rPr>
            </w:pPr>
            <w:r w:rsidRPr="005C1205">
              <w:rPr>
                <w:b/>
                <w:bCs/>
                <w:sz w:val="20"/>
                <w:szCs w:val="20"/>
              </w:rPr>
              <w:t>0.928</w:t>
            </w:r>
          </w:p>
        </w:tc>
        <w:tc>
          <w:tcPr>
            <w:tcW w:w="670" w:type="dxa"/>
            <w:tcBorders>
              <w:top w:val="nil"/>
              <w:left w:val="nil"/>
              <w:bottom w:val="nil"/>
              <w:right w:val="nil"/>
            </w:tcBorders>
            <w:shd w:val="clear" w:color="000000" w:fill="D9D9D9"/>
            <w:vAlign w:val="center"/>
            <w:hideMark/>
          </w:tcPr>
          <w:p w14:paraId="6F307B7A" w14:textId="77777777" w:rsidR="001D67D3" w:rsidRPr="005C1205" w:rsidRDefault="001D67D3" w:rsidP="001D67D3">
            <w:pPr>
              <w:jc w:val="center"/>
              <w:rPr>
                <w:b/>
                <w:bCs/>
                <w:sz w:val="20"/>
                <w:szCs w:val="20"/>
              </w:rPr>
            </w:pPr>
            <w:r w:rsidRPr="005C1205">
              <w:rPr>
                <w:b/>
                <w:bCs/>
                <w:sz w:val="20"/>
                <w:szCs w:val="20"/>
              </w:rPr>
              <w:t>0.911</w:t>
            </w:r>
          </w:p>
        </w:tc>
        <w:tc>
          <w:tcPr>
            <w:tcW w:w="669" w:type="dxa"/>
            <w:tcBorders>
              <w:top w:val="nil"/>
              <w:left w:val="nil"/>
              <w:bottom w:val="nil"/>
              <w:right w:val="nil"/>
            </w:tcBorders>
            <w:shd w:val="clear" w:color="auto" w:fill="auto"/>
            <w:vAlign w:val="center"/>
            <w:hideMark/>
          </w:tcPr>
          <w:p w14:paraId="31FDF307" w14:textId="77777777" w:rsidR="001D67D3" w:rsidRPr="005C1205" w:rsidRDefault="001D67D3" w:rsidP="001D67D3">
            <w:pPr>
              <w:jc w:val="center"/>
              <w:rPr>
                <w:b/>
                <w:bCs/>
                <w:sz w:val="20"/>
                <w:szCs w:val="20"/>
              </w:rPr>
            </w:pPr>
            <w:r w:rsidRPr="005C1205">
              <w:rPr>
                <w:b/>
                <w:bCs/>
                <w:sz w:val="20"/>
                <w:szCs w:val="20"/>
              </w:rPr>
              <w:t>0.921</w:t>
            </w:r>
          </w:p>
        </w:tc>
        <w:tc>
          <w:tcPr>
            <w:tcW w:w="670" w:type="dxa"/>
            <w:tcBorders>
              <w:top w:val="nil"/>
              <w:left w:val="nil"/>
              <w:bottom w:val="nil"/>
              <w:right w:val="nil"/>
            </w:tcBorders>
            <w:shd w:val="clear" w:color="auto" w:fill="auto"/>
            <w:vAlign w:val="center"/>
            <w:hideMark/>
          </w:tcPr>
          <w:p w14:paraId="7661292F" w14:textId="77777777" w:rsidR="001D67D3" w:rsidRPr="005C1205" w:rsidRDefault="001D67D3" w:rsidP="001D67D3">
            <w:pPr>
              <w:jc w:val="center"/>
              <w:rPr>
                <w:b/>
                <w:bCs/>
                <w:sz w:val="20"/>
                <w:szCs w:val="20"/>
              </w:rPr>
            </w:pPr>
            <w:r w:rsidRPr="005C1205">
              <w:rPr>
                <w:b/>
                <w:bCs/>
                <w:sz w:val="20"/>
                <w:szCs w:val="20"/>
              </w:rPr>
              <w:t>0.911</w:t>
            </w:r>
          </w:p>
        </w:tc>
        <w:tc>
          <w:tcPr>
            <w:tcW w:w="669" w:type="dxa"/>
            <w:tcBorders>
              <w:top w:val="nil"/>
              <w:left w:val="nil"/>
              <w:bottom w:val="nil"/>
              <w:right w:val="nil"/>
            </w:tcBorders>
            <w:shd w:val="clear" w:color="000000" w:fill="D9D9D9"/>
            <w:vAlign w:val="center"/>
            <w:hideMark/>
          </w:tcPr>
          <w:p w14:paraId="0875E185" w14:textId="77777777" w:rsidR="001D67D3" w:rsidRPr="005C1205" w:rsidRDefault="001D67D3" w:rsidP="001D67D3">
            <w:pPr>
              <w:jc w:val="center"/>
              <w:rPr>
                <w:b/>
                <w:bCs/>
                <w:sz w:val="20"/>
                <w:szCs w:val="20"/>
              </w:rPr>
            </w:pPr>
            <w:r w:rsidRPr="005C1205">
              <w:rPr>
                <w:b/>
                <w:bCs/>
                <w:sz w:val="20"/>
                <w:szCs w:val="20"/>
              </w:rPr>
              <w:t>0.920</w:t>
            </w:r>
          </w:p>
        </w:tc>
        <w:tc>
          <w:tcPr>
            <w:tcW w:w="670" w:type="dxa"/>
            <w:tcBorders>
              <w:top w:val="nil"/>
              <w:left w:val="nil"/>
              <w:bottom w:val="nil"/>
              <w:right w:val="nil"/>
            </w:tcBorders>
            <w:shd w:val="clear" w:color="000000" w:fill="D9D9D9"/>
            <w:vAlign w:val="center"/>
            <w:hideMark/>
          </w:tcPr>
          <w:p w14:paraId="2D595F18" w14:textId="77777777" w:rsidR="001D67D3" w:rsidRPr="005C1205" w:rsidRDefault="001D67D3" w:rsidP="001D67D3">
            <w:pPr>
              <w:jc w:val="center"/>
              <w:rPr>
                <w:b/>
                <w:bCs/>
                <w:sz w:val="20"/>
                <w:szCs w:val="20"/>
              </w:rPr>
            </w:pPr>
            <w:r w:rsidRPr="005C1205">
              <w:rPr>
                <w:b/>
                <w:bCs/>
                <w:sz w:val="20"/>
                <w:szCs w:val="20"/>
              </w:rPr>
              <w:t>0.916</w:t>
            </w:r>
          </w:p>
        </w:tc>
        <w:tc>
          <w:tcPr>
            <w:tcW w:w="669" w:type="dxa"/>
            <w:tcBorders>
              <w:top w:val="nil"/>
              <w:left w:val="nil"/>
              <w:bottom w:val="nil"/>
              <w:right w:val="nil"/>
            </w:tcBorders>
            <w:shd w:val="clear" w:color="auto" w:fill="auto"/>
            <w:vAlign w:val="center"/>
            <w:hideMark/>
          </w:tcPr>
          <w:p w14:paraId="58A1E2E6" w14:textId="77777777" w:rsidR="001D67D3" w:rsidRPr="005C1205" w:rsidRDefault="001D67D3" w:rsidP="001D67D3">
            <w:pPr>
              <w:jc w:val="center"/>
              <w:rPr>
                <w:b/>
                <w:bCs/>
                <w:sz w:val="20"/>
                <w:szCs w:val="20"/>
              </w:rPr>
            </w:pPr>
            <w:r w:rsidRPr="005C1205">
              <w:rPr>
                <w:b/>
                <w:bCs/>
                <w:sz w:val="20"/>
                <w:szCs w:val="20"/>
              </w:rPr>
              <w:t>0.914</w:t>
            </w:r>
          </w:p>
        </w:tc>
        <w:tc>
          <w:tcPr>
            <w:tcW w:w="670" w:type="dxa"/>
            <w:tcBorders>
              <w:top w:val="nil"/>
              <w:left w:val="nil"/>
              <w:bottom w:val="nil"/>
              <w:right w:val="nil"/>
            </w:tcBorders>
            <w:shd w:val="clear" w:color="auto" w:fill="auto"/>
            <w:vAlign w:val="center"/>
            <w:hideMark/>
          </w:tcPr>
          <w:p w14:paraId="558A80D2" w14:textId="77777777" w:rsidR="001D67D3" w:rsidRPr="005C1205" w:rsidRDefault="001D67D3" w:rsidP="001D67D3">
            <w:pPr>
              <w:jc w:val="center"/>
              <w:rPr>
                <w:b/>
                <w:bCs/>
                <w:sz w:val="20"/>
                <w:szCs w:val="20"/>
              </w:rPr>
            </w:pPr>
            <w:r w:rsidRPr="005C1205">
              <w:rPr>
                <w:b/>
                <w:bCs/>
                <w:sz w:val="20"/>
                <w:szCs w:val="20"/>
              </w:rPr>
              <w:t>0.911</w:t>
            </w:r>
          </w:p>
        </w:tc>
        <w:tc>
          <w:tcPr>
            <w:tcW w:w="667" w:type="dxa"/>
            <w:tcBorders>
              <w:top w:val="nil"/>
              <w:left w:val="nil"/>
              <w:bottom w:val="nil"/>
              <w:right w:val="nil"/>
            </w:tcBorders>
            <w:shd w:val="clear" w:color="000000" w:fill="D9D9D9"/>
            <w:vAlign w:val="bottom"/>
            <w:hideMark/>
          </w:tcPr>
          <w:p w14:paraId="3D7CEE60" w14:textId="3078369D" w:rsidR="001D67D3" w:rsidRPr="001D67D3" w:rsidRDefault="001D67D3" w:rsidP="001D67D3">
            <w:pPr>
              <w:jc w:val="center"/>
              <w:rPr>
                <w:sz w:val="20"/>
                <w:szCs w:val="20"/>
              </w:rPr>
            </w:pPr>
            <w:r w:rsidRPr="001D67D3">
              <w:rPr>
                <w:color w:val="000000"/>
                <w:sz w:val="20"/>
                <w:szCs w:val="20"/>
              </w:rPr>
              <w:t>0.92</w:t>
            </w:r>
          </w:p>
        </w:tc>
        <w:tc>
          <w:tcPr>
            <w:tcW w:w="668" w:type="dxa"/>
            <w:tcBorders>
              <w:top w:val="nil"/>
              <w:left w:val="nil"/>
              <w:bottom w:val="nil"/>
              <w:right w:val="nil"/>
            </w:tcBorders>
            <w:shd w:val="clear" w:color="000000" w:fill="D9D9D9"/>
            <w:vAlign w:val="bottom"/>
            <w:hideMark/>
          </w:tcPr>
          <w:p w14:paraId="7CD1BCE7" w14:textId="31657946" w:rsidR="001D67D3" w:rsidRPr="001D67D3" w:rsidRDefault="001D67D3" w:rsidP="001D67D3">
            <w:pPr>
              <w:jc w:val="center"/>
              <w:rPr>
                <w:sz w:val="20"/>
                <w:szCs w:val="20"/>
              </w:rPr>
            </w:pPr>
            <w:r w:rsidRPr="001D67D3">
              <w:rPr>
                <w:color w:val="000000"/>
                <w:sz w:val="20"/>
                <w:szCs w:val="20"/>
              </w:rPr>
              <w:t>0.912</w:t>
            </w:r>
          </w:p>
        </w:tc>
        <w:tc>
          <w:tcPr>
            <w:tcW w:w="669" w:type="dxa"/>
            <w:tcBorders>
              <w:top w:val="nil"/>
              <w:left w:val="nil"/>
              <w:bottom w:val="nil"/>
              <w:right w:val="nil"/>
            </w:tcBorders>
            <w:shd w:val="clear" w:color="auto" w:fill="auto"/>
            <w:vAlign w:val="center"/>
            <w:hideMark/>
          </w:tcPr>
          <w:p w14:paraId="1548D691" w14:textId="77777777" w:rsidR="001D67D3" w:rsidRPr="005C1205" w:rsidRDefault="001D67D3" w:rsidP="001D67D3">
            <w:pPr>
              <w:jc w:val="center"/>
              <w:rPr>
                <w:sz w:val="20"/>
                <w:szCs w:val="20"/>
              </w:rPr>
            </w:pPr>
            <w:r w:rsidRPr="005C1205">
              <w:rPr>
                <w:sz w:val="20"/>
                <w:szCs w:val="20"/>
              </w:rPr>
              <w:t>0.873</w:t>
            </w:r>
          </w:p>
        </w:tc>
        <w:tc>
          <w:tcPr>
            <w:tcW w:w="670" w:type="dxa"/>
            <w:tcBorders>
              <w:top w:val="nil"/>
              <w:left w:val="nil"/>
              <w:bottom w:val="nil"/>
              <w:right w:val="nil"/>
            </w:tcBorders>
            <w:shd w:val="clear" w:color="auto" w:fill="auto"/>
            <w:vAlign w:val="center"/>
            <w:hideMark/>
          </w:tcPr>
          <w:p w14:paraId="265C3AD7" w14:textId="77777777" w:rsidR="001D67D3" w:rsidRPr="005C1205" w:rsidRDefault="001D67D3" w:rsidP="001D67D3">
            <w:pPr>
              <w:jc w:val="center"/>
              <w:rPr>
                <w:sz w:val="20"/>
                <w:szCs w:val="20"/>
              </w:rPr>
            </w:pPr>
            <w:r w:rsidRPr="005C1205">
              <w:rPr>
                <w:sz w:val="20"/>
                <w:szCs w:val="20"/>
              </w:rPr>
              <w:t>0.907</w:t>
            </w:r>
          </w:p>
        </w:tc>
        <w:tc>
          <w:tcPr>
            <w:tcW w:w="669" w:type="dxa"/>
            <w:tcBorders>
              <w:top w:val="nil"/>
              <w:left w:val="nil"/>
              <w:bottom w:val="nil"/>
              <w:right w:val="nil"/>
            </w:tcBorders>
            <w:shd w:val="clear" w:color="000000" w:fill="D9D9D9"/>
            <w:vAlign w:val="center"/>
            <w:hideMark/>
          </w:tcPr>
          <w:p w14:paraId="3B4A0C7E" w14:textId="77777777" w:rsidR="001D67D3" w:rsidRPr="005C1205" w:rsidRDefault="001D67D3" w:rsidP="001D67D3">
            <w:pPr>
              <w:jc w:val="center"/>
              <w:rPr>
                <w:b/>
                <w:bCs/>
                <w:sz w:val="20"/>
                <w:szCs w:val="20"/>
              </w:rPr>
            </w:pPr>
            <w:r w:rsidRPr="005C1205">
              <w:rPr>
                <w:b/>
                <w:bCs/>
                <w:sz w:val="20"/>
                <w:szCs w:val="20"/>
              </w:rPr>
              <w:t>0.913</w:t>
            </w:r>
          </w:p>
        </w:tc>
        <w:tc>
          <w:tcPr>
            <w:tcW w:w="670" w:type="dxa"/>
            <w:tcBorders>
              <w:top w:val="nil"/>
              <w:left w:val="nil"/>
              <w:bottom w:val="nil"/>
              <w:right w:val="nil"/>
            </w:tcBorders>
            <w:shd w:val="clear" w:color="000000" w:fill="D9D9D9"/>
            <w:vAlign w:val="center"/>
            <w:hideMark/>
          </w:tcPr>
          <w:p w14:paraId="22CE1511" w14:textId="77777777" w:rsidR="001D67D3" w:rsidRPr="005C1205" w:rsidRDefault="001D67D3" w:rsidP="001D67D3">
            <w:pPr>
              <w:jc w:val="center"/>
              <w:rPr>
                <w:b/>
                <w:bCs/>
                <w:sz w:val="20"/>
                <w:szCs w:val="20"/>
              </w:rPr>
            </w:pPr>
            <w:r w:rsidRPr="005C1205">
              <w:rPr>
                <w:b/>
                <w:bCs/>
                <w:sz w:val="20"/>
                <w:szCs w:val="20"/>
              </w:rPr>
              <w:t>0.910</w:t>
            </w:r>
          </w:p>
        </w:tc>
        <w:tc>
          <w:tcPr>
            <w:tcW w:w="667" w:type="dxa"/>
            <w:tcBorders>
              <w:top w:val="nil"/>
              <w:left w:val="nil"/>
              <w:bottom w:val="nil"/>
              <w:right w:val="nil"/>
            </w:tcBorders>
            <w:shd w:val="clear" w:color="auto" w:fill="auto"/>
            <w:vAlign w:val="bottom"/>
            <w:hideMark/>
          </w:tcPr>
          <w:p w14:paraId="570AF81A" w14:textId="2F52C2E2" w:rsidR="001D67D3" w:rsidRPr="001D67D3" w:rsidRDefault="001D67D3" w:rsidP="001D67D3">
            <w:pPr>
              <w:jc w:val="center"/>
              <w:rPr>
                <w:b/>
                <w:bCs/>
                <w:sz w:val="20"/>
                <w:szCs w:val="20"/>
              </w:rPr>
            </w:pPr>
            <w:r w:rsidRPr="001D67D3">
              <w:rPr>
                <w:b/>
                <w:bCs/>
                <w:color w:val="000000"/>
                <w:sz w:val="20"/>
                <w:szCs w:val="20"/>
              </w:rPr>
              <w:t>0.917</w:t>
            </w:r>
          </w:p>
        </w:tc>
        <w:tc>
          <w:tcPr>
            <w:tcW w:w="667" w:type="dxa"/>
            <w:tcBorders>
              <w:top w:val="nil"/>
              <w:left w:val="nil"/>
              <w:bottom w:val="nil"/>
              <w:right w:val="nil"/>
            </w:tcBorders>
            <w:shd w:val="clear" w:color="auto" w:fill="auto"/>
            <w:vAlign w:val="bottom"/>
            <w:hideMark/>
          </w:tcPr>
          <w:p w14:paraId="5ADCEFDC" w14:textId="3B023E7A" w:rsidR="001D67D3" w:rsidRPr="001D67D3" w:rsidRDefault="001D67D3" w:rsidP="001D67D3">
            <w:pPr>
              <w:jc w:val="center"/>
              <w:rPr>
                <w:b/>
                <w:bCs/>
                <w:sz w:val="20"/>
                <w:szCs w:val="20"/>
              </w:rPr>
            </w:pPr>
            <w:r w:rsidRPr="001D67D3">
              <w:rPr>
                <w:b/>
                <w:bCs/>
                <w:color w:val="000000"/>
                <w:sz w:val="20"/>
                <w:szCs w:val="20"/>
              </w:rPr>
              <w:t>0.915</w:t>
            </w:r>
          </w:p>
        </w:tc>
      </w:tr>
      <w:tr w:rsidR="001D67D3" w:rsidRPr="001D67D3" w14:paraId="497476A6" w14:textId="77777777" w:rsidTr="00E63AC5">
        <w:trPr>
          <w:trHeight w:val="270"/>
        </w:trPr>
        <w:tc>
          <w:tcPr>
            <w:tcW w:w="953" w:type="dxa"/>
            <w:tcBorders>
              <w:top w:val="nil"/>
              <w:left w:val="nil"/>
              <w:bottom w:val="nil"/>
              <w:right w:val="nil"/>
            </w:tcBorders>
            <w:shd w:val="clear" w:color="auto" w:fill="auto"/>
            <w:vAlign w:val="center"/>
            <w:hideMark/>
          </w:tcPr>
          <w:p w14:paraId="0ED92655" w14:textId="77777777" w:rsidR="001D67D3" w:rsidRPr="005C1205" w:rsidRDefault="001D67D3" w:rsidP="001D67D3">
            <w:pPr>
              <w:jc w:val="center"/>
              <w:rPr>
                <w:i/>
                <w:iCs/>
                <w:sz w:val="20"/>
                <w:szCs w:val="20"/>
              </w:rPr>
            </w:pPr>
            <w:r w:rsidRPr="005C1205">
              <w:rPr>
                <w:i/>
                <w:iCs/>
                <w:sz w:val="20"/>
                <w:szCs w:val="20"/>
              </w:rPr>
              <w:t xml:space="preserve">Ogo2 </w:t>
            </w:r>
          </w:p>
        </w:tc>
        <w:tc>
          <w:tcPr>
            <w:tcW w:w="669" w:type="dxa"/>
            <w:tcBorders>
              <w:top w:val="nil"/>
              <w:left w:val="nil"/>
              <w:bottom w:val="nil"/>
              <w:right w:val="nil"/>
            </w:tcBorders>
            <w:shd w:val="clear" w:color="000000" w:fill="D9D9D9"/>
            <w:vAlign w:val="center"/>
            <w:hideMark/>
          </w:tcPr>
          <w:p w14:paraId="3BA03A89" w14:textId="77777777" w:rsidR="001D67D3" w:rsidRPr="005C1205" w:rsidRDefault="001D67D3" w:rsidP="001D67D3">
            <w:pPr>
              <w:jc w:val="center"/>
              <w:rPr>
                <w:b/>
                <w:bCs/>
                <w:sz w:val="20"/>
                <w:szCs w:val="20"/>
              </w:rPr>
            </w:pPr>
            <w:r w:rsidRPr="005C1205">
              <w:rPr>
                <w:b/>
                <w:bCs/>
                <w:sz w:val="20"/>
                <w:szCs w:val="20"/>
              </w:rPr>
              <w:t>0.798</w:t>
            </w:r>
          </w:p>
        </w:tc>
        <w:tc>
          <w:tcPr>
            <w:tcW w:w="670" w:type="dxa"/>
            <w:tcBorders>
              <w:top w:val="nil"/>
              <w:left w:val="nil"/>
              <w:bottom w:val="nil"/>
              <w:right w:val="nil"/>
            </w:tcBorders>
            <w:shd w:val="clear" w:color="000000" w:fill="D9D9D9"/>
            <w:vAlign w:val="center"/>
            <w:hideMark/>
          </w:tcPr>
          <w:p w14:paraId="0CF26154" w14:textId="77777777" w:rsidR="001D67D3" w:rsidRPr="005C1205" w:rsidRDefault="001D67D3" w:rsidP="001D67D3">
            <w:pPr>
              <w:jc w:val="center"/>
              <w:rPr>
                <w:b/>
                <w:bCs/>
                <w:sz w:val="20"/>
                <w:szCs w:val="20"/>
              </w:rPr>
            </w:pPr>
            <w:r w:rsidRPr="005C1205">
              <w:rPr>
                <w:b/>
                <w:bCs/>
                <w:sz w:val="20"/>
                <w:szCs w:val="20"/>
              </w:rPr>
              <w:t>0.809</w:t>
            </w:r>
          </w:p>
        </w:tc>
        <w:tc>
          <w:tcPr>
            <w:tcW w:w="669" w:type="dxa"/>
            <w:tcBorders>
              <w:top w:val="nil"/>
              <w:left w:val="nil"/>
              <w:bottom w:val="nil"/>
              <w:right w:val="nil"/>
            </w:tcBorders>
            <w:shd w:val="clear" w:color="auto" w:fill="auto"/>
            <w:vAlign w:val="center"/>
            <w:hideMark/>
          </w:tcPr>
          <w:p w14:paraId="498C98E6" w14:textId="77777777" w:rsidR="001D67D3" w:rsidRPr="005C1205" w:rsidRDefault="001D67D3" w:rsidP="001D67D3">
            <w:pPr>
              <w:jc w:val="center"/>
              <w:rPr>
                <w:b/>
                <w:bCs/>
                <w:sz w:val="20"/>
                <w:szCs w:val="20"/>
              </w:rPr>
            </w:pPr>
            <w:r w:rsidRPr="005C1205">
              <w:rPr>
                <w:b/>
                <w:bCs/>
                <w:sz w:val="20"/>
                <w:szCs w:val="20"/>
              </w:rPr>
              <w:t>0.806</w:t>
            </w:r>
          </w:p>
        </w:tc>
        <w:tc>
          <w:tcPr>
            <w:tcW w:w="670" w:type="dxa"/>
            <w:tcBorders>
              <w:top w:val="nil"/>
              <w:left w:val="nil"/>
              <w:bottom w:val="nil"/>
              <w:right w:val="nil"/>
            </w:tcBorders>
            <w:shd w:val="clear" w:color="auto" w:fill="auto"/>
            <w:vAlign w:val="center"/>
            <w:hideMark/>
          </w:tcPr>
          <w:p w14:paraId="31D2910A" w14:textId="77777777" w:rsidR="001D67D3" w:rsidRPr="005C1205" w:rsidRDefault="001D67D3" w:rsidP="001D67D3">
            <w:pPr>
              <w:jc w:val="center"/>
              <w:rPr>
                <w:b/>
                <w:bCs/>
                <w:sz w:val="20"/>
                <w:szCs w:val="20"/>
              </w:rPr>
            </w:pPr>
            <w:r w:rsidRPr="005C1205">
              <w:rPr>
                <w:b/>
                <w:bCs/>
                <w:sz w:val="20"/>
                <w:szCs w:val="20"/>
              </w:rPr>
              <w:t>0.793</w:t>
            </w:r>
          </w:p>
        </w:tc>
        <w:tc>
          <w:tcPr>
            <w:tcW w:w="669" w:type="dxa"/>
            <w:tcBorders>
              <w:top w:val="nil"/>
              <w:left w:val="nil"/>
              <w:bottom w:val="nil"/>
              <w:right w:val="nil"/>
            </w:tcBorders>
            <w:shd w:val="clear" w:color="000000" w:fill="D9D9D9"/>
            <w:vAlign w:val="center"/>
            <w:hideMark/>
          </w:tcPr>
          <w:p w14:paraId="7612EC2B" w14:textId="77777777" w:rsidR="001D67D3" w:rsidRPr="005C1205" w:rsidRDefault="001D67D3" w:rsidP="001D67D3">
            <w:pPr>
              <w:jc w:val="center"/>
              <w:rPr>
                <w:sz w:val="20"/>
                <w:szCs w:val="20"/>
              </w:rPr>
            </w:pPr>
            <w:r w:rsidRPr="005C1205">
              <w:rPr>
                <w:sz w:val="20"/>
                <w:szCs w:val="20"/>
              </w:rPr>
              <w:t>0.798</w:t>
            </w:r>
          </w:p>
        </w:tc>
        <w:tc>
          <w:tcPr>
            <w:tcW w:w="670" w:type="dxa"/>
            <w:tcBorders>
              <w:top w:val="nil"/>
              <w:left w:val="nil"/>
              <w:bottom w:val="nil"/>
              <w:right w:val="nil"/>
            </w:tcBorders>
            <w:shd w:val="clear" w:color="000000" w:fill="D9D9D9"/>
            <w:vAlign w:val="center"/>
            <w:hideMark/>
          </w:tcPr>
          <w:p w14:paraId="4EFB2F06" w14:textId="77777777" w:rsidR="001D67D3" w:rsidRPr="005C1205" w:rsidRDefault="001D67D3" w:rsidP="001D67D3">
            <w:pPr>
              <w:jc w:val="center"/>
              <w:rPr>
                <w:sz w:val="20"/>
                <w:szCs w:val="20"/>
              </w:rPr>
            </w:pPr>
            <w:r w:rsidRPr="005C1205">
              <w:rPr>
                <w:sz w:val="20"/>
                <w:szCs w:val="20"/>
              </w:rPr>
              <w:t>0.805</w:t>
            </w:r>
          </w:p>
        </w:tc>
        <w:tc>
          <w:tcPr>
            <w:tcW w:w="669" w:type="dxa"/>
            <w:tcBorders>
              <w:top w:val="nil"/>
              <w:left w:val="nil"/>
              <w:bottom w:val="nil"/>
              <w:right w:val="nil"/>
            </w:tcBorders>
            <w:shd w:val="clear" w:color="auto" w:fill="auto"/>
            <w:vAlign w:val="center"/>
            <w:hideMark/>
          </w:tcPr>
          <w:p w14:paraId="1547C755" w14:textId="77777777" w:rsidR="001D67D3" w:rsidRPr="005C1205" w:rsidRDefault="001D67D3" w:rsidP="001D67D3">
            <w:pPr>
              <w:jc w:val="center"/>
              <w:rPr>
                <w:b/>
                <w:bCs/>
                <w:sz w:val="20"/>
                <w:szCs w:val="20"/>
              </w:rPr>
            </w:pPr>
            <w:r w:rsidRPr="005C1205">
              <w:rPr>
                <w:b/>
                <w:bCs/>
                <w:sz w:val="20"/>
                <w:szCs w:val="20"/>
              </w:rPr>
              <w:t>0.838</w:t>
            </w:r>
          </w:p>
        </w:tc>
        <w:tc>
          <w:tcPr>
            <w:tcW w:w="670" w:type="dxa"/>
            <w:tcBorders>
              <w:top w:val="nil"/>
              <w:left w:val="nil"/>
              <w:bottom w:val="nil"/>
              <w:right w:val="nil"/>
            </w:tcBorders>
            <w:shd w:val="clear" w:color="auto" w:fill="auto"/>
            <w:vAlign w:val="center"/>
            <w:hideMark/>
          </w:tcPr>
          <w:p w14:paraId="7DB6CCA9" w14:textId="77777777" w:rsidR="001D67D3" w:rsidRPr="005C1205" w:rsidRDefault="001D67D3" w:rsidP="001D67D3">
            <w:pPr>
              <w:jc w:val="center"/>
              <w:rPr>
                <w:b/>
                <w:bCs/>
                <w:sz w:val="20"/>
                <w:szCs w:val="20"/>
              </w:rPr>
            </w:pPr>
            <w:r w:rsidRPr="005C1205">
              <w:rPr>
                <w:b/>
                <w:bCs/>
                <w:sz w:val="20"/>
                <w:szCs w:val="20"/>
              </w:rPr>
              <w:t>0.814</w:t>
            </w:r>
          </w:p>
        </w:tc>
        <w:tc>
          <w:tcPr>
            <w:tcW w:w="669" w:type="dxa"/>
            <w:tcBorders>
              <w:top w:val="nil"/>
              <w:left w:val="nil"/>
              <w:bottom w:val="nil"/>
              <w:right w:val="nil"/>
            </w:tcBorders>
            <w:shd w:val="clear" w:color="000000" w:fill="D9D9D9"/>
            <w:vAlign w:val="center"/>
            <w:hideMark/>
          </w:tcPr>
          <w:p w14:paraId="68D665DB" w14:textId="77777777" w:rsidR="001D67D3" w:rsidRPr="005C1205" w:rsidRDefault="001D67D3" w:rsidP="001D67D3">
            <w:pPr>
              <w:jc w:val="center"/>
              <w:rPr>
                <w:b/>
                <w:bCs/>
                <w:sz w:val="20"/>
                <w:szCs w:val="20"/>
              </w:rPr>
            </w:pPr>
            <w:r w:rsidRPr="005C1205">
              <w:rPr>
                <w:b/>
                <w:bCs/>
                <w:sz w:val="20"/>
                <w:szCs w:val="20"/>
              </w:rPr>
              <w:t>0.825</w:t>
            </w:r>
          </w:p>
        </w:tc>
        <w:tc>
          <w:tcPr>
            <w:tcW w:w="670" w:type="dxa"/>
            <w:tcBorders>
              <w:top w:val="nil"/>
              <w:left w:val="nil"/>
              <w:bottom w:val="nil"/>
              <w:right w:val="nil"/>
            </w:tcBorders>
            <w:shd w:val="clear" w:color="000000" w:fill="D9D9D9"/>
            <w:vAlign w:val="center"/>
            <w:hideMark/>
          </w:tcPr>
          <w:p w14:paraId="040E6325" w14:textId="77777777" w:rsidR="001D67D3" w:rsidRPr="005C1205" w:rsidRDefault="001D67D3" w:rsidP="001D67D3">
            <w:pPr>
              <w:jc w:val="center"/>
              <w:rPr>
                <w:b/>
                <w:bCs/>
                <w:sz w:val="20"/>
                <w:szCs w:val="20"/>
              </w:rPr>
            </w:pPr>
            <w:r w:rsidRPr="005C1205">
              <w:rPr>
                <w:b/>
                <w:bCs/>
                <w:sz w:val="20"/>
                <w:szCs w:val="20"/>
              </w:rPr>
              <w:t>0.805</w:t>
            </w:r>
          </w:p>
        </w:tc>
        <w:tc>
          <w:tcPr>
            <w:tcW w:w="669" w:type="dxa"/>
            <w:tcBorders>
              <w:top w:val="nil"/>
              <w:left w:val="nil"/>
              <w:bottom w:val="nil"/>
              <w:right w:val="nil"/>
            </w:tcBorders>
            <w:shd w:val="clear" w:color="auto" w:fill="auto"/>
            <w:vAlign w:val="center"/>
            <w:hideMark/>
          </w:tcPr>
          <w:p w14:paraId="36FE3B17" w14:textId="77777777" w:rsidR="001D67D3" w:rsidRPr="005C1205" w:rsidRDefault="001D67D3" w:rsidP="001D67D3">
            <w:pPr>
              <w:jc w:val="center"/>
              <w:rPr>
                <w:sz w:val="20"/>
                <w:szCs w:val="20"/>
              </w:rPr>
            </w:pPr>
            <w:r w:rsidRPr="005C1205">
              <w:rPr>
                <w:sz w:val="20"/>
                <w:szCs w:val="20"/>
              </w:rPr>
              <w:t>0.815</w:t>
            </w:r>
          </w:p>
        </w:tc>
        <w:tc>
          <w:tcPr>
            <w:tcW w:w="670" w:type="dxa"/>
            <w:tcBorders>
              <w:top w:val="nil"/>
              <w:left w:val="nil"/>
              <w:bottom w:val="nil"/>
              <w:right w:val="nil"/>
            </w:tcBorders>
            <w:shd w:val="clear" w:color="auto" w:fill="auto"/>
            <w:vAlign w:val="center"/>
            <w:hideMark/>
          </w:tcPr>
          <w:p w14:paraId="522DA11E" w14:textId="77777777" w:rsidR="001D67D3" w:rsidRPr="005C1205" w:rsidRDefault="001D67D3" w:rsidP="001D67D3">
            <w:pPr>
              <w:jc w:val="center"/>
              <w:rPr>
                <w:sz w:val="20"/>
                <w:szCs w:val="20"/>
              </w:rPr>
            </w:pPr>
            <w:r w:rsidRPr="005C1205">
              <w:rPr>
                <w:sz w:val="20"/>
                <w:szCs w:val="20"/>
              </w:rPr>
              <w:t>0.809</w:t>
            </w:r>
          </w:p>
        </w:tc>
        <w:tc>
          <w:tcPr>
            <w:tcW w:w="667" w:type="dxa"/>
            <w:tcBorders>
              <w:top w:val="nil"/>
              <w:left w:val="nil"/>
              <w:bottom w:val="nil"/>
              <w:right w:val="nil"/>
            </w:tcBorders>
            <w:shd w:val="clear" w:color="000000" w:fill="D9D9D9"/>
            <w:vAlign w:val="bottom"/>
            <w:hideMark/>
          </w:tcPr>
          <w:p w14:paraId="3B8AEBD8" w14:textId="718A5B39" w:rsidR="001D67D3" w:rsidRPr="001D67D3" w:rsidRDefault="001D67D3" w:rsidP="001D67D3">
            <w:pPr>
              <w:jc w:val="center"/>
              <w:rPr>
                <w:sz w:val="20"/>
                <w:szCs w:val="20"/>
              </w:rPr>
            </w:pPr>
            <w:r w:rsidRPr="001D67D3">
              <w:rPr>
                <w:color w:val="000000"/>
                <w:sz w:val="20"/>
                <w:szCs w:val="20"/>
              </w:rPr>
              <w:t>0.815</w:t>
            </w:r>
          </w:p>
        </w:tc>
        <w:tc>
          <w:tcPr>
            <w:tcW w:w="668" w:type="dxa"/>
            <w:tcBorders>
              <w:top w:val="nil"/>
              <w:left w:val="nil"/>
              <w:bottom w:val="nil"/>
              <w:right w:val="nil"/>
            </w:tcBorders>
            <w:shd w:val="clear" w:color="000000" w:fill="D9D9D9"/>
            <w:vAlign w:val="bottom"/>
            <w:hideMark/>
          </w:tcPr>
          <w:p w14:paraId="5B867F2E" w14:textId="61DBF77D" w:rsidR="001D67D3" w:rsidRPr="001D67D3" w:rsidRDefault="001D67D3" w:rsidP="001D67D3">
            <w:pPr>
              <w:jc w:val="center"/>
              <w:rPr>
                <w:sz w:val="20"/>
                <w:szCs w:val="20"/>
              </w:rPr>
            </w:pPr>
            <w:r w:rsidRPr="001D67D3">
              <w:rPr>
                <w:color w:val="000000"/>
                <w:sz w:val="20"/>
                <w:szCs w:val="20"/>
              </w:rPr>
              <w:t>0.807</w:t>
            </w:r>
          </w:p>
        </w:tc>
        <w:tc>
          <w:tcPr>
            <w:tcW w:w="669" w:type="dxa"/>
            <w:tcBorders>
              <w:top w:val="nil"/>
              <w:left w:val="nil"/>
              <w:bottom w:val="nil"/>
              <w:right w:val="nil"/>
            </w:tcBorders>
            <w:shd w:val="clear" w:color="auto" w:fill="auto"/>
            <w:vAlign w:val="center"/>
            <w:hideMark/>
          </w:tcPr>
          <w:p w14:paraId="51C9ED03" w14:textId="77777777" w:rsidR="001D67D3" w:rsidRPr="005C1205" w:rsidRDefault="001D67D3" w:rsidP="001D67D3">
            <w:pPr>
              <w:jc w:val="center"/>
              <w:rPr>
                <w:sz w:val="20"/>
                <w:szCs w:val="20"/>
              </w:rPr>
            </w:pPr>
            <w:r w:rsidRPr="005C1205">
              <w:rPr>
                <w:sz w:val="20"/>
                <w:szCs w:val="20"/>
              </w:rPr>
              <w:t>0.813</w:t>
            </w:r>
          </w:p>
        </w:tc>
        <w:tc>
          <w:tcPr>
            <w:tcW w:w="670" w:type="dxa"/>
            <w:tcBorders>
              <w:top w:val="nil"/>
              <w:left w:val="nil"/>
              <w:bottom w:val="nil"/>
              <w:right w:val="nil"/>
            </w:tcBorders>
            <w:shd w:val="clear" w:color="auto" w:fill="auto"/>
            <w:vAlign w:val="center"/>
            <w:hideMark/>
          </w:tcPr>
          <w:p w14:paraId="4A967C1B" w14:textId="77777777" w:rsidR="001D67D3" w:rsidRPr="005C1205" w:rsidRDefault="001D67D3" w:rsidP="001D67D3">
            <w:pPr>
              <w:jc w:val="center"/>
              <w:rPr>
                <w:sz w:val="20"/>
                <w:szCs w:val="20"/>
              </w:rPr>
            </w:pPr>
            <w:r w:rsidRPr="005C1205">
              <w:rPr>
                <w:sz w:val="20"/>
                <w:szCs w:val="20"/>
              </w:rPr>
              <w:t>0.803</w:t>
            </w:r>
          </w:p>
        </w:tc>
        <w:tc>
          <w:tcPr>
            <w:tcW w:w="669" w:type="dxa"/>
            <w:tcBorders>
              <w:top w:val="nil"/>
              <w:left w:val="nil"/>
              <w:bottom w:val="nil"/>
              <w:right w:val="nil"/>
            </w:tcBorders>
            <w:shd w:val="clear" w:color="000000" w:fill="D9D9D9"/>
            <w:vAlign w:val="center"/>
            <w:hideMark/>
          </w:tcPr>
          <w:p w14:paraId="0A2406DB" w14:textId="77777777" w:rsidR="001D67D3" w:rsidRPr="005C1205" w:rsidRDefault="001D67D3" w:rsidP="001D67D3">
            <w:pPr>
              <w:jc w:val="center"/>
              <w:rPr>
                <w:sz w:val="20"/>
                <w:szCs w:val="20"/>
              </w:rPr>
            </w:pPr>
            <w:r w:rsidRPr="005C1205">
              <w:rPr>
                <w:sz w:val="20"/>
                <w:szCs w:val="20"/>
              </w:rPr>
              <w:t>0.819</w:t>
            </w:r>
          </w:p>
        </w:tc>
        <w:tc>
          <w:tcPr>
            <w:tcW w:w="670" w:type="dxa"/>
            <w:tcBorders>
              <w:top w:val="nil"/>
              <w:left w:val="nil"/>
              <w:bottom w:val="nil"/>
              <w:right w:val="nil"/>
            </w:tcBorders>
            <w:shd w:val="clear" w:color="000000" w:fill="D9D9D9"/>
            <w:vAlign w:val="center"/>
            <w:hideMark/>
          </w:tcPr>
          <w:p w14:paraId="2327BA61" w14:textId="77777777" w:rsidR="001D67D3" w:rsidRPr="005C1205" w:rsidRDefault="001D67D3" w:rsidP="001D67D3">
            <w:pPr>
              <w:jc w:val="center"/>
              <w:rPr>
                <w:sz w:val="20"/>
                <w:szCs w:val="20"/>
              </w:rPr>
            </w:pPr>
            <w:r w:rsidRPr="005C1205">
              <w:rPr>
                <w:sz w:val="20"/>
                <w:szCs w:val="20"/>
              </w:rPr>
              <w:t>0.813</w:t>
            </w:r>
          </w:p>
        </w:tc>
        <w:tc>
          <w:tcPr>
            <w:tcW w:w="667" w:type="dxa"/>
            <w:tcBorders>
              <w:top w:val="nil"/>
              <w:left w:val="nil"/>
              <w:bottom w:val="nil"/>
              <w:right w:val="nil"/>
            </w:tcBorders>
            <w:shd w:val="clear" w:color="auto" w:fill="auto"/>
            <w:vAlign w:val="bottom"/>
            <w:hideMark/>
          </w:tcPr>
          <w:p w14:paraId="4625E544" w14:textId="150B20C9" w:rsidR="001D67D3" w:rsidRPr="001D67D3" w:rsidRDefault="001D67D3" w:rsidP="001D67D3">
            <w:pPr>
              <w:jc w:val="center"/>
              <w:rPr>
                <w:sz w:val="20"/>
                <w:szCs w:val="20"/>
              </w:rPr>
            </w:pPr>
            <w:r w:rsidRPr="001D67D3">
              <w:rPr>
                <w:color w:val="000000"/>
                <w:sz w:val="20"/>
                <w:szCs w:val="20"/>
              </w:rPr>
              <w:t>0.813</w:t>
            </w:r>
          </w:p>
        </w:tc>
        <w:tc>
          <w:tcPr>
            <w:tcW w:w="667" w:type="dxa"/>
            <w:tcBorders>
              <w:top w:val="nil"/>
              <w:left w:val="nil"/>
              <w:bottom w:val="nil"/>
              <w:right w:val="nil"/>
            </w:tcBorders>
            <w:shd w:val="clear" w:color="auto" w:fill="auto"/>
            <w:vAlign w:val="bottom"/>
            <w:hideMark/>
          </w:tcPr>
          <w:p w14:paraId="36D94D3A" w14:textId="6023A190" w:rsidR="001D67D3" w:rsidRPr="001D67D3" w:rsidRDefault="001D67D3" w:rsidP="001D67D3">
            <w:pPr>
              <w:jc w:val="center"/>
              <w:rPr>
                <w:sz w:val="20"/>
                <w:szCs w:val="20"/>
              </w:rPr>
            </w:pPr>
            <w:r w:rsidRPr="001D67D3">
              <w:rPr>
                <w:color w:val="000000"/>
                <w:sz w:val="20"/>
                <w:szCs w:val="20"/>
              </w:rPr>
              <w:t>0.812</w:t>
            </w:r>
          </w:p>
        </w:tc>
      </w:tr>
      <w:tr w:rsidR="001D67D3" w:rsidRPr="001D67D3" w14:paraId="2C37A15D" w14:textId="77777777" w:rsidTr="00E63AC5">
        <w:trPr>
          <w:trHeight w:val="270"/>
        </w:trPr>
        <w:tc>
          <w:tcPr>
            <w:tcW w:w="953" w:type="dxa"/>
            <w:tcBorders>
              <w:top w:val="nil"/>
              <w:left w:val="nil"/>
              <w:bottom w:val="nil"/>
              <w:right w:val="nil"/>
            </w:tcBorders>
            <w:shd w:val="clear" w:color="auto" w:fill="auto"/>
            <w:vAlign w:val="center"/>
            <w:hideMark/>
          </w:tcPr>
          <w:p w14:paraId="13F88A36" w14:textId="77777777" w:rsidR="001D67D3" w:rsidRPr="005C1205" w:rsidRDefault="001D67D3" w:rsidP="001D67D3">
            <w:pPr>
              <w:jc w:val="center"/>
              <w:rPr>
                <w:i/>
                <w:iCs/>
                <w:sz w:val="20"/>
                <w:szCs w:val="20"/>
              </w:rPr>
            </w:pPr>
            <w:r w:rsidRPr="005C1205">
              <w:rPr>
                <w:i/>
                <w:iCs/>
                <w:sz w:val="20"/>
                <w:szCs w:val="20"/>
              </w:rPr>
              <w:t xml:space="preserve">Ssa408 </w:t>
            </w:r>
          </w:p>
        </w:tc>
        <w:tc>
          <w:tcPr>
            <w:tcW w:w="669" w:type="dxa"/>
            <w:tcBorders>
              <w:top w:val="nil"/>
              <w:left w:val="nil"/>
              <w:bottom w:val="nil"/>
              <w:right w:val="nil"/>
            </w:tcBorders>
            <w:shd w:val="clear" w:color="000000" w:fill="D9D9D9"/>
            <w:vAlign w:val="center"/>
            <w:hideMark/>
          </w:tcPr>
          <w:p w14:paraId="40DAED2B" w14:textId="77777777" w:rsidR="001D67D3" w:rsidRPr="005C1205" w:rsidRDefault="001D67D3" w:rsidP="001D67D3">
            <w:pPr>
              <w:jc w:val="center"/>
              <w:rPr>
                <w:sz w:val="20"/>
                <w:szCs w:val="20"/>
              </w:rPr>
            </w:pPr>
            <w:r w:rsidRPr="005C1205">
              <w:rPr>
                <w:sz w:val="20"/>
                <w:szCs w:val="20"/>
              </w:rPr>
              <w:t>0.861</w:t>
            </w:r>
          </w:p>
        </w:tc>
        <w:tc>
          <w:tcPr>
            <w:tcW w:w="670" w:type="dxa"/>
            <w:tcBorders>
              <w:top w:val="nil"/>
              <w:left w:val="nil"/>
              <w:bottom w:val="nil"/>
              <w:right w:val="nil"/>
            </w:tcBorders>
            <w:shd w:val="clear" w:color="000000" w:fill="D9D9D9"/>
            <w:vAlign w:val="center"/>
            <w:hideMark/>
          </w:tcPr>
          <w:p w14:paraId="29C96343" w14:textId="77777777" w:rsidR="001D67D3" w:rsidRPr="005C1205" w:rsidRDefault="001D67D3" w:rsidP="001D67D3">
            <w:pPr>
              <w:jc w:val="center"/>
              <w:rPr>
                <w:sz w:val="20"/>
                <w:szCs w:val="20"/>
              </w:rPr>
            </w:pPr>
            <w:r w:rsidRPr="005C1205">
              <w:rPr>
                <w:sz w:val="20"/>
                <w:szCs w:val="20"/>
              </w:rPr>
              <w:t>0.907</w:t>
            </w:r>
          </w:p>
        </w:tc>
        <w:tc>
          <w:tcPr>
            <w:tcW w:w="669" w:type="dxa"/>
            <w:tcBorders>
              <w:top w:val="nil"/>
              <w:left w:val="nil"/>
              <w:bottom w:val="nil"/>
              <w:right w:val="nil"/>
            </w:tcBorders>
            <w:shd w:val="clear" w:color="auto" w:fill="auto"/>
            <w:vAlign w:val="center"/>
            <w:hideMark/>
          </w:tcPr>
          <w:p w14:paraId="2DF1D69C" w14:textId="77777777" w:rsidR="001D67D3" w:rsidRPr="005C1205" w:rsidRDefault="001D67D3" w:rsidP="001D67D3">
            <w:pPr>
              <w:jc w:val="center"/>
              <w:rPr>
                <w:b/>
                <w:bCs/>
                <w:sz w:val="20"/>
                <w:szCs w:val="20"/>
              </w:rPr>
            </w:pPr>
            <w:r w:rsidRPr="005C1205">
              <w:rPr>
                <w:b/>
                <w:bCs/>
                <w:sz w:val="20"/>
                <w:szCs w:val="20"/>
              </w:rPr>
              <w:t>0.906</w:t>
            </w:r>
          </w:p>
        </w:tc>
        <w:tc>
          <w:tcPr>
            <w:tcW w:w="670" w:type="dxa"/>
            <w:tcBorders>
              <w:top w:val="nil"/>
              <w:left w:val="nil"/>
              <w:bottom w:val="nil"/>
              <w:right w:val="nil"/>
            </w:tcBorders>
            <w:shd w:val="clear" w:color="auto" w:fill="auto"/>
            <w:vAlign w:val="center"/>
            <w:hideMark/>
          </w:tcPr>
          <w:p w14:paraId="31C2ED46" w14:textId="77777777" w:rsidR="001D67D3" w:rsidRPr="005C1205" w:rsidRDefault="001D67D3" w:rsidP="001D67D3">
            <w:pPr>
              <w:jc w:val="center"/>
              <w:rPr>
                <w:b/>
                <w:bCs/>
                <w:sz w:val="20"/>
                <w:szCs w:val="20"/>
              </w:rPr>
            </w:pPr>
            <w:r w:rsidRPr="005C1205">
              <w:rPr>
                <w:b/>
                <w:bCs/>
                <w:sz w:val="20"/>
                <w:szCs w:val="20"/>
              </w:rPr>
              <w:t>0.913</w:t>
            </w:r>
          </w:p>
        </w:tc>
        <w:tc>
          <w:tcPr>
            <w:tcW w:w="669" w:type="dxa"/>
            <w:tcBorders>
              <w:top w:val="nil"/>
              <w:left w:val="nil"/>
              <w:bottom w:val="nil"/>
              <w:right w:val="nil"/>
            </w:tcBorders>
            <w:shd w:val="clear" w:color="000000" w:fill="D9D9D9"/>
            <w:vAlign w:val="center"/>
            <w:hideMark/>
          </w:tcPr>
          <w:p w14:paraId="1E155EAA" w14:textId="77777777" w:rsidR="001D67D3" w:rsidRPr="005C1205" w:rsidRDefault="001D67D3" w:rsidP="001D67D3">
            <w:pPr>
              <w:jc w:val="center"/>
              <w:rPr>
                <w:b/>
                <w:bCs/>
                <w:sz w:val="20"/>
                <w:szCs w:val="20"/>
              </w:rPr>
            </w:pPr>
            <w:r w:rsidRPr="005C1205">
              <w:rPr>
                <w:b/>
                <w:bCs/>
                <w:sz w:val="20"/>
                <w:szCs w:val="20"/>
              </w:rPr>
              <w:t>0.911</w:t>
            </w:r>
          </w:p>
        </w:tc>
        <w:tc>
          <w:tcPr>
            <w:tcW w:w="670" w:type="dxa"/>
            <w:tcBorders>
              <w:top w:val="nil"/>
              <w:left w:val="nil"/>
              <w:bottom w:val="nil"/>
              <w:right w:val="nil"/>
            </w:tcBorders>
            <w:shd w:val="clear" w:color="000000" w:fill="D9D9D9"/>
            <w:vAlign w:val="center"/>
            <w:hideMark/>
          </w:tcPr>
          <w:p w14:paraId="34DD5721" w14:textId="77777777" w:rsidR="001D67D3" w:rsidRPr="005C1205" w:rsidRDefault="001D67D3" w:rsidP="001D67D3">
            <w:pPr>
              <w:jc w:val="center"/>
              <w:rPr>
                <w:b/>
                <w:bCs/>
                <w:sz w:val="20"/>
                <w:szCs w:val="20"/>
              </w:rPr>
            </w:pPr>
            <w:r w:rsidRPr="005C1205">
              <w:rPr>
                <w:b/>
                <w:bCs/>
                <w:sz w:val="20"/>
                <w:szCs w:val="20"/>
              </w:rPr>
              <w:t>0.910</w:t>
            </w:r>
          </w:p>
        </w:tc>
        <w:tc>
          <w:tcPr>
            <w:tcW w:w="669" w:type="dxa"/>
            <w:tcBorders>
              <w:top w:val="nil"/>
              <w:left w:val="nil"/>
              <w:bottom w:val="nil"/>
              <w:right w:val="nil"/>
            </w:tcBorders>
            <w:shd w:val="clear" w:color="auto" w:fill="auto"/>
            <w:vAlign w:val="center"/>
            <w:hideMark/>
          </w:tcPr>
          <w:p w14:paraId="2A646FBF" w14:textId="77777777" w:rsidR="001D67D3" w:rsidRPr="005C1205" w:rsidRDefault="001D67D3" w:rsidP="001D67D3">
            <w:pPr>
              <w:jc w:val="center"/>
              <w:rPr>
                <w:b/>
                <w:bCs/>
                <w:sz w:val="20"/>
                <w:szCs w:val="20"/>
              </w:rPr>
            </w:pPr>
            <w:r w:rsidRPr="005C1205">
              <w:rPr>
                <w:b/>
                <w:bCs/>
                <w:sz w:val="20"/>
                <w:szCs w:val="20"/>
              </w:rPr>
              <w:t>0.918</w:t>
            </w:r>
          </w:p>
        </w:tc>
        <w:tc>
          <w:tcPr>
            <w:tcW w:w="670" w:type="dxa"/>
            <w:tcBorders>
              <w:top w:val="nil"/>
              <w:left w:val="nil"/>
              <w:bottom w:val="nil"/>
              <w:right w:val="nil"/>
            </w:tcBorders>
            <w:shd w:val="clear" w:color="auto" w:fill="auto"/>
            <w:vAlign w:val="center"/>
            <w:hideMark/>
          </w:tcPr>
          <w:p w14:paraId="6A1FB54C" w14:textId="77777777" w:rsidR="001D67D3" w:rsidRPr="005C1205" w:rsidRDefault="001D67D3" w:rsidP="001D67D3">
            <w:pPr>
              <w:jc w:val="center"/>
              <w:rPr>
                <w:b/>
                <w:bCs/>
                <w:sz w:val="20"/>
                <w:szCs w:val="20"/>
              </w:rPr>
            </w:pPr>
            <w:r w:rsidRPr="005C1205">
              <w:rPr>
                <w:b/>
                <w:bCs/>
                <w:sz w:val="20"/>
                <w:szCs w:val="20"/>
              </w:rPr>
              <w:t>0.910</w:t>
            </w:r>
          </w:p>
        </w:tc>
        <w:tc>
          <w:tcPr>
            <w:tcW w:w="669" w:type="dxa"/>
            <w:tcBorders>
              <w:top w:val="nil"/>
              <w:left w:val="nil"/>
              <w:bottom w:val="nil"/>
              <w:right w:val="nil"/>
            </w:tcBorders>
            <w:shd w:val="clear" w:color="000000" w:fill="D9D9D9"/>
            <w:vAlign w:val="center"/>
            <w:hideMark/>
          </w:tcPr>
          <w:p w14:paraId="5D7B0650" w14:textId="77777777" w:rsidR="001D67D3" w:rsidRPr="005C1205" w:rsidRDefault="001D67D3" w:rsidP="001D67D3">
            <w:pPr>
              <w:jc w:val="center"/>
              <w:rPr>
                <w:b/>
                <w:bCs/>
                <w:sz w:val="20"/>
                <w:szCs w:val="20"/>
              </w:rPr>
            </w:pPr>
            <w:r w:rsidRPr="005C1205">
              <w:rPr>
                <w:b/>
                <w:bCs/>
                <w:sz w:val="20"/>
                <w:szCs w:val="20"/>
              </w:rPr>
              <w:t>0.904</w:t>
            </w:r>
          </w:p>
        </w:tc>
        <w:tc>
          <w:tcPr>
            <w:tcW w:w="670" w:type="dxa"/>
            <w:tcBorders>
              <w:top w:val="nil"/>
              <w:left w:val="nil"/>
              <w:bottom w:val="nil"/>
              <w:right w:val="nil"/>
            </w:tcBorders>
            <w:shd w:val="clear" w:color="000000" w:fill="D9D9D9"/>
            <w:vAlign w:val="center"/>
            <w:hideMark/>
          </w:tcPr>
          <w:p w14:paraId="53AE25DE" w14:textId="77777777" w:rsidR="001D67D3" w:rsidRPr="005C1205" w:rsidRDefault="001D67D3" w:rsidP="001D67D3">
            <w:pPr>
              <w:jc w:val="center"/>
              <w:rPr>
                <w:b/>
                <w:bCs/>
                <w:sz w:val="20"/>
                <w:szCs w:val="20"/>
              </w:rPr>
            </w:pPr>
            <w:r w:rsidRPr="005C1205">
              <w:rPr>
                <w:b/>
                <w:bCs/>
                <w:sz w:val="20"/>
                <w:szCs w:val="20"/>
              </w:rPr>
              <w:t>0.909</w:t>
            </w:r>
          </w:p>
        </w:tc>
        <w:tc>
          <w:tcPr>
            <w:tcW w:w="669" w:type="dxa"/>
            <w:tcBorders>
              <w:top w:val="nil"/>
              <w:left w:val="nil"/>
              <w:bottom w:val="nil"/>
              <w:right w:val="nil"/>
            </w:tcBorders>
            <w:shd w:val="clear" w:color="auto" w:fill="auto"/>
            <w:vAlign w:val="center"/>
            <w:hideMark/>
          </w:tcPr>
          <w:p w14:paraId="5AEFAAAF" w14:textId="77777777" w:rsidR="001D67D3" w:rsidRPr="005C1205" w:rsidRDefault="001D67D3" w:rsidP="001D67D3">
            <w:pPr>
              <w:jc w:val="center"/>
              <w:rPr>
                <w:b/>
                <w:bCs/>
                <w:sz w:val="20"/>
                <w:szCs w:val="20"/>
              </w:rPr>
            </w:pPr>
            <w:r w:rsidRPr="005C1205">
              <w:rPr>
                <w:b/>
                <w:bCs/>
                <w:sz w:val="20"/>
                <w:szCs w:val="20"/>
              </w:rPr>
              <w:t>0.909</w:t>
            </w:r>
          </w:p>
        </w:tc>
        <w:tc>
          <w:tcPr>
            <w:tcW w:w="670" w:type="dxa"/>
            <w:tcBorders>
              <w:top w:val="nil"/>
              <w:left w:val="nil"/>
              <w:bottom w:val="nil"/>
              <w:right w:val="nil"/>
            </w:tcBorders>
            <w:shd w:val="clear" w:color="auto" w:fill="auto"/>
            <w:vAlign w:val="center"/>
            <w:hideMark/>
          </w:tcPr>
          <w:p w14:paraId="3773F123" w14:textId="77777777" w:rsidR="001D67D3" w:rsidRPr="005C1205" w:rsidRDefault="001D67D3" w:rsidP="001D67D3">
            <w:pPr>
              <w:jc w:val="center"/>
              <w:rPr>
                <w:b/>
                <w:bCs/>
                <w:sz w:val="20"/>
                <w:szCs w:val="20"/>
              </w:rPr>
            </w:pPr>
            <w:r w:rsidRPr="005C1205">
              <w:rPr>
                <w:b/>
                <w:bCs/>
                <w:sz w:val="20"/>
                <w:szCs w:val="20"/>
              </w:rPr>
              <w:t>0.904</w:t>
            </w:r>
          </w:p>
        </w:tc>
        <w:tc>
          <w:tcPr>
            <w:tcW w:w="667" w:type="dxa"/>
            <w:tcBorders>
              <w:top w:val="nil"/>
              <w:left w:val="nil"/>
              <w:bottom w:val="nil"/>
              <w:right w:val="nil"/>
            </w:tcBorders>
            <w:shd w:val="clear" w:color="000000" w:fill="D9D9D9"/>
            <w:vAlign w:val="bottom"/>
            <w:hideMark/>
          </w:tcPr>
          <w:p w14:paraId="75F6A553" w14:textId="5266A760" w:rsidR="001D67D3" w:rsidRPr="001D67D3" w:rsidRDefault="001D67D3" w:rsidP="001D67D3">
            <w:pPr>
              <w:jc w:val="center"/>
              <w:rPr>
                <w:sz w:val="20"/>
                <w:szCs w:val="20"/>
              </w:rPr>
            </w:pPr>
            <w:r w:rsidRPr="001D67D3">
              <w:rPr>
                <w:color w:val="000000"/>
                <w:sz w:val="20"/>
                <w:szCs w:val="20"/>
              </w:rPr>
              <w:t>0.913</w:t>
            </w:r>
          </w:p>
        </w:tc>
        <w:tc>
          <w:tcPr>
            <w:tcW w:w="668" w:type="dxa"/>
            <w:tcBorders>
              <w:top w:val="nil"/>
              <w:left w:val="nil"/>
              <w:bottom w:val="nil"/>
              <w:right w:val="nil"/>
            </w:tcBorders>
            <w:shd w:val="clear" w:color="000000" w:fill="D9D9D9"/>
            <w:vAlign w:val="bottom"/>
            <w:hideMark/>
          </w:tcPr>
          <w:p w14:paraId="12316AA6" w14:textId="2CFC338C" w:rsidR="001D67D3" w:rsidRPr="001D67D3" w:rsidRDefault="001D67D3" w:rsidP="001D67D3">
            <w:pPr>
              <w:jc w:val="center"/>
              <w:rPr>
                <w:sz w:val="20"/>
                <w:szCs w:val="20"/>
              </w:rPr>
            </w:pPr>
            <w:r w:rsidRPr="001D67D3">
              <w:rPr>
                <w:color w:val="000000"/>
                <w:sz w:val="20"/>
                <w:szCs w:val="20"/>
              </w:rPr>
              <w:t>0.912</w:t>
            </w:r>
          </w:p>
        </w:tc>
        <w:tc>
          <w:tcPr>
            <w:tcW w:w="669" w:type="dxa"/>
            <w:tcBorders>
              <w:top w:val="nil"/>
              <w:left w:val="nil"/>
              <w:bottom w:val="nil"/>
              <w:right w:val="nil"/>
            </w:tcBorders>
            <w:shd w:val="clear" w:color="auto" w:fill="auto"/>
            <w:vAlign w:val="center"/>
            <w:hideMark/>
          </w:tcPr>
          <w:p w14:paraId="0CD521C6" w14:textId="77777777" w:rsidR="001D67D3" w:rsidRPr="005C1205" w:rsidRDefault="001D67D3" w:rsidP="001D67D3">
            <w:pPr>
              <w:jc w:val="center"/>
              <w:rPr>
                <w:sz w:val="20"/>
                <w:szCs w:val="20"/>
              </w:rPr>
            </w:pPr>
            <w:r w:rsidRPr="005C1205">
              <w:rPr>
                <w:sz w:val="20"/>
                <w:szCs w:val="20"/>
              </w:rPr>
              <w:t>0.892</w:t>
            </w:r>
          </w:p>
        </w:tc>
        <w:tc>
          <w:tcPr>
            <w:tcW w:w="670" w:type="dxa"/>
            <w:tcBorders>
              <w:top w:val="nil"/>
              <w:left w:val="nil"/>
              <w:bottom w:val="nil"/>
              <w:right w:val="nil"/>
            </w:tcBorders>
            <w:shd w:val="clear" w:color="auto" w:fill="auto"/>
            <w:vAlign w:val="center"/>
            <w:hideMark/>
          </w:tcPr>
          <w:p w14:paraId="677D56A2" w14:textId="77777777" w:rsidR="001D67D3" w:rsidRPr="005C1205" w:rsidRDefault="001D67D3" w:rsidP="001D67D3">
            <w:pPr>
              <w:jc w:val="center"/>
              <w:rPr>
                <w:sz w:val="20"/>
                <w:szCs w:val="20"/>
              </w:rPr>
            </w:pPr>
            <w:r w:rsidRPr="005C1205">
              <w:rPr>
                <w:sz w:val="20"/>
                <w:szCs w:val="20"/>
              </w:rPr>
              <w:t>0.906</w:t>
            </w:r>
          </w:p>
        </w:tc>
        <w:tc>
          <w:tcPr>
            <w:tcW w:w="669" w:type="dxa"/>
            <w:tcBorders>
              <w:top w:val="nil"/>
              <w:left w:val="nil"/>
              <w:bottom w:val="nil"/>
              <w:right w:val="nil"/>
            </w:tcBorders>
            <w:shd w:val="clear" w:color="000000" w:fill="D9D9D9"/>
            <w:vAlign w:val="center"/>
            <w:hideMark/>
          </w:tcPr>
          <w:p w14:paraId="4E717D69" w14:textId="77777777" w:rsidR="001D67D3" w:rsidRPr="005C1205" w:rsidRDefault="001D67D3" w:rsidP="001D67D3">
            <w:pPr>
              <w:jc w:val="center"/>
              <w:rPr>
                <w:sz w:val="20"/>
                <w:szCs w:val="20"/>
              </w:rPr>
            </w:pPr>
            <w:r w:rsidRPr="005C1205">
              <w:rPr>
                <w:sz w:val="20"/>
                <w:szCs w:val="20"/>
              </w:rPr>
              <w:t>0.926</w:t>
            </w:r>
          </w:p>
        </w:tc>
        <w:tc>
          <w:tcPr>
            <w:tcW w:w="670" w:type="dxa"/>
            <w:tcBorders>
              <w:top w:val="nil"/>
              <w:left w:val="nil"/>
              <w:bottom w:val="nil"/>
              <w:right w:val="nil"/>
            </w:tcBorders>
            <w:shd w:val="clear" w:color="000000" w:fill="D9D9D9"/>
            <w:vAlign w:val="center"/>
            <w:hideMark/>
          </w:tcPr>
          <w:p w14:paraId="72E508F2" w14:textId="77777777" w:rsidR="001D67D3" w:rsidRPr="005C1205" w:rsidRDefault="001D67D3" w:rsidP="001D67D3">
            <w:pPr>
              <w:jc w:val="center"/>
              <w:rPr>
                <w:sz w:val="20"/>
                <w:szCs w:val="20"/>
              </w:rPr>
            </w:pPr>
            <w:r w:rsidRPr="005C1205">
              <w:rPr>
                <w:sz w:val="20"/>
                <w:szCs w:val="20"/>
              </w:rPr>
              <w:t>0.915</w:t>
            </w:r>
          </w:p>
        </w:tc>
        <w:tc>
          <w:tcPr>
            <w:tcW w:w="667" w:type="dxa"/>
            <w:tcBorders>
              <w:top w:val="nil"/>
              <w:left w:val="nil"/>
              <w:bottom w:val="nil"/>
              <w:right w:val="nil"/>
            </w:tcBorders>
            <w:shd w:val="clear" w:color="auto" w:fill="auto"/>
            <w:vAlign w:val="bottom"/>
            <w:hideMark/>
          </w:tcPr>
          <w:p w14:paraId="57952A04" w14:textId="66F579D6" w:rsidR="001D67D3" w:rsidRPr="001D67D3" w:rsidRDefault="001D67D3" w:rsidP="001D67D3">
            <w:pPr>
              <w:jc w:val="center"/>
              <w:rPr>
                <w:sz w:val="20"/>
                <w:szCs w:val="20"/>
              </w:rPr>
            </w:pPr>
            <w:r w:rsidRPr="001D67D3">
              <w:rPr>
                <w:color w:val="000000"/>
                <w:sz w:val="20"/>
                <w:szCs w:val="20"/>
              </w:rPr>
              <w:t>0.908</w:t>
            </w:r>
          </w:p>
        </w:tc>
        <w:tc>
          <w:tcPr>
            <w:tcW w:w="667" w:type="dxa"/>
            <w:tcBorders>
              <w:top w:val="nil"/>
              <w:left w:val="nil"/>
              <w:bottom w:val="nil"/>
              <w:right w:val="nil"/>
            </w:tcBorders>
            <w:shd w:val="clear" w:color="auto" w:fill="auto"/>
            <w:vAlign w:val="bottom"/>
            <w:hideMark/>
          </w:tcPr>
          <w:p w14:paraId="1079D045" w14:textId="51FA09F2" w:rsidR="001D67D3" w:rsidRPr="001D67D3" w:rsidRDefault="001D67D3" w:rsidP="001D67D3">
            <w:pPr>
              <w:jc w:val="center"/>
              <w:rPr>
                <w:sz w:val="20"/>
                <w:szCs w:val="20"/>
              </w:rPr>
            </w:pPr>
            <w:r w:rsidRPr="001D67D3">
              <w:rPr>
                <w:color w:val="000000"/>
                <w:sz w:val="20"/>
                <w:szCs w:val="20"/>
              </w:rPr>
              <w:t>0.909</w:t>
            </w:r>
          </w:p>
        </w:tc>
      </w:tr>
      <w:tr w:rsidR="001D67D3" w:rsidRPr="001D67D3" w14:paraId="29E60508" w14:textId="77777777" w:rsidTr="00E63AC5">
        <w:trPr>
          <w:trHeight w:val="270"/>
        </w:trPr>
        <w:tc>
          <w:tcPr>
            <w:tcW w:w="953" w:type="dxa"/>
            <w:tcBorders>
              <w:top w:val="nil"/>
              <w:left w:val="nil"/>
              <w:bottom w:val="nil"/>
              <w:right w:val="nil"/>
            </w:tcBorders>
            <w:shd w:val="clear" w:color="auto" w:fill="auto"/>
            <w:vAlign w:val="center"/>
            <w:hideMark/>
          </w:tcPr>
          <w:p w14:paraId="6D362C66" w14:textId="77777777" w:rsidR="001D67D3" w:rsidRPr="005C1205" w:rsidRDefault="001D67D3" w:rsidP="001D67D3">
            <w:pPr>
              <w:jc w:val="center"/>
              <w:rPr>
                <w:i/>
                <w:iCs/>
                <w:sz w:val="20"/>
                <w:szCs w:val="20"/>
              </w:rPr>
            </w:pPr>
            <w:r w:rsidRPr="005C1205">
              <w:rPr>
                <w:i/>
                <w:iCs/>
                <w:sz w:val="20"/>
                <w:szCs w:val="20"/>
              </w:rPr>
              <w:t xml:space="preserve">OtsG249 </w:t>
            </w:r>
          </w:p>
        </w:tc>
        <w:tc>
          <w:tcPr>
            <w:tcW w:w="669" w:type="dxa"/>
            <w:tcBorders>
              <w:top w:val="nil"/>
              <w:left w:val="nil"/>
              <w:bottom w:val="nil"/>
              <w:right w:val="nil"/>
            </w:tcBorders>
            <w:shd w:val="clear" w:color="000000" w:fill="D9D9D9"/>
            <w:vAlign w:val="center"/>
            <w:hideMark/>
          </w:tcPr>
          <w:p w14:paraId="5252270F" w14:textId="77777777" w:rsidR="001D67D3" w:rsidRPr="005C1205" w:rsidRDefault="001D67D3" w:rsidP="001D67D3">
            <w:pPr>
              <w:jc w:val="center"/>
              <w:rPr>
                <w:sz w:val="20"/>
                <w:szCs w:val="20"/>
              </w:rPr>
            </w:pPr>
            <w:r w:rsidRPr="005C1205">
              <w:rPr>
                <w:sz w:val="20"/>
                <w:szCs w:val="20"/>
              </w:rPr>
              <w:t>0.951</w:t>
            </w:r>
          </w:p>
        </w:tc>
        <w:tc>
          <w:tcPr>
            <w:tcW w:w="670" w:type="dxa"/>
            <w:tcBorders>
              <w:top w:val="nil"/>
              <w:left w:val="nil"/>
              <w:bottom w:val="nil"/>
              <w:right w:val="nil"/>
            </w:tcBorders>
            <w:shd w:val="clear" w:color="000000" w:fill="D9D9D9"/>
            <w:vAlign w:val="center"/>
            <w:hideMark/>
          </w:tcPr>
          <w:p w14:paraId="34B15AC5" w14:textId="77777777" w:rsidR="001D67D3" w:rsidRPr="005C1205" w:rsidRDefault="001D67D3" w:rsidP="001D67D3">
            <w:pPr>
              <w:jc w:val="center"/>
              <w:rPr>
                <w:sz w:val="20"/>
                <w:szCs w:val="20"/>
              </w:rPr>
            </w:pPr>
            <w:r w:rsidRPr="005C1205">
              <w:rPr>
                <w:sz w:val="20"/>
                <w:szCs w:val="20"/>
              </w:rPr>
              <w:t>0.941</w:t>
            </w:r>
          </w:p>
        </w:tc>
        <w:tc>
          <w:tcPr>
            <w:tcW w:w="669" w:type="dxa"/>
            <w:tcBorders>
              <w:top w:val="nil"/>
              <w:left w:val="nil"/>
              <w:bottom w:val="nil"/>
              <w:right w:val="nil"/>
            </w:tcBorders>
            <w:shd w:val="clear" w:color="auto" w:fill="auto"/>
            <w:vAlign w:val="center"/>
            <w:hideMark/>
          </w:tcPr>
          <w:p w14:paraId="12F3F5C3" w14:textId="77777777" w:rsidR="001D67D3" w:rsidRPr="005C1205" w:rsidRDefault="001D67D3" w:rsidP="001D67D3">
            <w:pPr>
              <w:jc w:val="center"/>
              <w:rPr>
                <w:sz w:val="20"/>
                <w:szCs w:val="20"/>
              </w:rPr>
            </w:pPr>
            <w:r w:rsidRPr="005C1205">
              <w:rPr>
                <w:sz w:val="20"/>
                <w:szCs w:val="20"/>
              </w:rPr>
              <w:t>0.935</w:t>
            </w:r>
          </w:p>
        </w:tc>
        <w:tc>
          <w:tcPr>
            <w:tcW w:w="670" w:type="dxa"/>
            <w:tcBorders>
              <w:top w:val="nil"/>
              <w:left w:val="nil"/>
              <w:bottom w:val="nil"/>
              <w:right w:val="nil"/>
            </w:tcBorders>
            <w:shd w:val="clear" w:color="auto" w:fill="auto"/>
            <w:vAlign w:val="center"/>
            <w:hideMark/>
          </w:tcPr>
          <w:p w14:paraId="3427E42D" w14:textId="77777777" w:rsidR="001D67D3" w:rsidRPr="005C1205" w:rsidRDefault="001D67D3" w:rsidP="001D67D3">
            <w:pPr>
              <w:jc w:val="center"/>
              <w:rPr>
                <w:sz w:val="20"/>
                <w:szCs w:val="20"/>
              </w:rPr>
            </w:pPr>
            <w:r w:rsidRPr="005C1205">
              <w:rPr>
                <w:sz w:val="20"/>
                <w:szCs w:val="20"/>
              </w:rPr>
              <w:t>0.941</w:t>
            </w:r>
          </w:p>
        </w:tc>
        <w:tc>
          <w:tcPr>
            <w:tcW w:w="669" w:type="dxa"/>
            <w:tcBorders>
              <w:top w:val="nil"/>
              <w:left w:val="nil"/>
              <w:bottom w:val="nil"/>
              <w:right w:val="nil"/>
            </w:tcBorders>
            <w:shd w:val="clear" w:color="000000" w:fill="D9D9D9"/>
            <w:vAlign w:val="center"/>
            <w:hideMark/>
          </w:tcPr>
          <w:p w14:paraId="79695DDF" w14:textId="77777777" w:rsidR="001D67D3" w:rsidRPr="005C1205" w:rsidRDefault="001D67D3" w:rsidP="001D67D3">
            <w:pPr>
              <w:jc w:val="center"/>
              <w:rPr>
                <w:b/>
                <w:bCs/>
                <w:sz w:val="20"/>
                <w:szCs w:val="20"/>
              </w:rPr>
            </w:pPr>
            <w:r w:rsidRPr="005C1205">
              <w:rPr>
                <w:b/>
                <w:bCs/>
                <w:sz w:val="20"/>
                <w:szCs w:val="20"/>
              </w:rPr>
              <w:t>0.931</w:t>
            </w:r>
          </w:p>
        </w:tc>
        <w:tc>
          <w:tcPr>
            <w:tcW w:w="670" w:type="dxa"/>
            <w:tcBorders>
              <w:top w:val="nil"/>
              <w:left w:val="nil"/>
              <w:bottom w:val="nil"/>
              <w:right w:val="nil"/>
            </w:tcBorders>
            <w:shd w:val="clear" w:color="000000" w:fill="D9D9D9"/>
            <w:vAlign w:val="center"/>
            <w:hideMark/>
          </w:tcPr>
          <w:p w14:paraId="5A4337CF" w14:textId="77777777" w:rsidR="001D67D3" w:rsidRPr="005C1205" w:rsidRDefault="001D67D3" w:rsidP="001D67D3">
            <w:pPr>
              <w:jc w:val="center"/>
              <w:rPr>
                <w:b/>
                <w:bCs/>
                <w:sz w:val="20"/>
                <w:szCs w:val="20"/>
              </w:rPr>
            </w:pPr>
            <w:r w:rsidRPr="005C1205">
              <w:rPr>
                <w:b/>
                <w:bCs/>
                <w:sz w:val="20"/>
                <w:szCs w:val="20"/>
              </w:rPr>
              <w:t>0.943</w:t>
            </w:r>
          </w:p>
        </w:tc>
        <w:tc>
          <w:tcPr>
            <w:tcW w:w="669" w:type="dxa"/>
            <w:tcBorders>
              <w:top w:val="nil"/>
              <w:left w:val="nil"/>
              <w:bottom w:val="nil"/>
              <w:right w:val="nil"/>
            </w:tcBorders>
            <w:shd w:val="clear" w:color="auto" w:fill="auto"/>
            <w:vAlign w:val="center"/>
            <w:hideMark/>
          </w:tcPr>
          <w:p w14:paraId="5FC0ED85" w14:textId="77777777" w:rsidR="001D67D3" w:rsidRPr="005C1205" w:rsidRDefault="001D67D3" w:rsidP="001D67D3">
            <w:pPr>
              <w:jc w:val="center"/>
              <w:rPr>
                <w:b/>
                <w:bCs/>
                <w:sz w:val="20"/>
                <w:szCs w:val="20"/>
              </w:rPr>
            </w:pPr>
            <w:r w:rsidRPr="005C1205">
              <w:rPr>
                <w:b/>
                <w:bCs/>
                <w:sz w:val="20"/>
                <w:szCs w:val="20"/>
              </w:rPr>
              <w:t>0.945</w:t>
            </w:r>
          </w:p>
        </w:tc>
        <w:tc>
          <w:tcPr>
            <w:tcW w:w="670" w:type="dxa"/>
            <w:tcBorders>
              <w:top w:val="nil"/>
              <w:left w:val="nil"/>
              <w:bottom w:val="nil"/>
              <w:right w:val="nil"/>
            </w:tcBorders>
            <w:shd w:val="clear" w:color="auto" w:fill="auto"/>
            <w:vAlign w:val="center"/>
            <w:hideMark/>
          </w:tcPr>
          <w:p w14:paraId="0764E1AF" w14:textId="77777777" w:rsidR="001D67D3" w:rsidRPr="005C1205" w:rsidRDefault="001D67D3" w:rsidP="001D67D3">
            <w:pPr>
              <w:jc w:val="center"/>
              <w:rPr>
                <w:b/>
                <w:bCs/>
                <w:sz w:val="20"/>
                <w:szCs w:val="20"/>
              </w:rPr>
            </w:pPr>
            <w:r w:rsidRPr="005C1205">
              <w:rPr>
                <w:b/>
                <w:bCs/>
                <w:sz w:val="20"/>
                <w:szCs w:val="20"/>
              </w:rPr>
              <w:t>0.948</w:t>
            </w:r>
          </w:p>
        </w:tc>
        <w:tc>
          <w:tcPr>
            <w:tcW w:w="669" w:type="dxa"/>
            <w:tcBorders>
              <w:top w:val="nil"/>
              <w:left w:val="nil"/>
              <w:bottom w:val="nil"/>
              <w:right w:val="nil"/>
            </w:tcBorders>
            <w:shd w:val="clear" w:color="000000" w:fill="D9D9D9"/>
            <w:vAlign w:val="center"/>
            <w:hideMark/>
          </w:tcPr>
          <w:p w14:paraId="4432AC4C" w14:textId="77777777" w:rsidR="001D67D3" w:rsidRPr="005C1205" w:rsidRDefault="001D67D3" w:rsidP="001D67D3">
            <w:pPr>
              <w:jc w:val="center"/>
              <w:rPr>
                <w:b/>
                <w:bCs/>
                <w:sz w:val="20"/>
                <w:szCs w:val="20"/>
              </w:rPr>
            </w:pPr>
            <w:r w:rsidRPr="005C1205">
              <w:rPr>
                <w:b/>
                <w:bCs/>
                <w:sz w:val="20"/>
                <w:szCs w:val="20"/>
              </w:rPr>
              <w:t>0.935</w:t>
            </w:r>
          </w:p>
        </w:tc>
        <w:tc>
          <w:tcPr>
            <w:tcW w:w="670" w:type="dxa"/>
            <w:tcBorders>
              <w:top w:val="nil"/>
              <w:left w:val="nil"/>
              <w:bottom w:val="nil"/>
              <w:right w:val="nil"/>
            </w:tcBorders>
            <w:shd w:val="clear" w:color="000000" w:fill="D9D9D9"/>
            <w:vAlign w:val="center"/>
            <w:hideMark/>
          </w:tcPr>
          <w:p w14:paraId="6708C283" w14:textId="77777777" w:rsidR="001D67D3" w:rsidRPr="005C1205" w:rsidRDefault="001D67D3" w:rsidP="001D67D3">
            <w:pPr>
              <w:jc w:val="center"/>
              <w:rPr>
                <w:b/>
                <w:bCs/>
                <w:sz w:val="20"/>
                <w:szCs w:val="20"/>
              </w:rPr>
            </w:pPr>
            <w:r w:rsidRPr="005C1205">
              <w:rPr>
                <w:b/>
                <w:bCs/>
                <w:sz w:val="20"/>
                <w:szCs w:val="20"/>
              </w:rPr>
              <w:t>0.942</w:t>
            </w:r>
          </w:p>
        </w:tc>
        <w:tc>
          <w:tcPr>
            <w:tcW w:w="669" w:type="dxa"/>
            <w:tcBorders>
              <w:top w:val="nil"/>
              <w:left w:val="nil"/>
              <w:bottom w:val="nil"/>
              <w:right w:val="nil"/>
            </w:tcBorders>
            <w:shd w:val="clear" w:color="auto" w:fill="auto"/>
            <w:vAlign w:val="center"/>
            <w:hideMark/>
          </w:tcPr>
          <w:p w14:paraId="561B12CD" w14:textId="77777777" w:rsidR="001D67D3" w:rsidRPr="005C1205" w:rsidRDefault="001D67D3" w:rsidP="001D67D3">
            <w:pPr>
              <w:jc w:val="center"/>
              <w:rPr>
                <w:b/>
                <w:bCs/>
                <w:sz w:val="20"/>
                <w:szCs w:val="20"/>
              </w:rPr>
            </w:pPr>
            <w:r w:rsidRPr="005C1205">
              <w:rPr>
                <w:b/>
                <w:bCs/>
                <w:sz w:val="20"/>
                <w:szCs w:val="20"/>
              </w:rPr>
              <w:t>0.938</w:t>
            </w:r>
          </w:p>
        </w:tc>
        <w:tc>
          <w:tcPr>
            <w:tcW w:w="670" w:type="dxa"/>
            <w:tcBorders>
              <w:top w:val="nil"/>
              <w:left w:val="nil"/>
              <w:bottom w:val="nil"/>
              <w:right w:val="nil"/>
            </w:tcBorders>
            <w:shd w:val="clear" w:color="auto" w:fill="auto"/>
            <w:vAlign w:val="center"/>
            <w:hideMark/>
          </w:tcPr>
          <w:p w14:paraId="67AD1BEF" w14:textId="77777777" w:rsidR="001D67D3" w:rsidRPr="005C1205" w:rsidRDefault="001D67D3" w:rsidP="001D67D3">
            <w:pPr>
              <w:jc w:val="center"/>
              <w:rPr>
                <w:b/>
                <w:bCs/>
                <w:sz w:val="20"/>
                <w:szCs w:val="20"/>
              </w:rPr>
            </w:pPr>
            <w:r w:rsidRPr="005C1205">
              <w:rPr>
                <w:b/>
                <w:bCs/>
                <w:sz w:val="20"/>
                <w:szCs w:val="20"/>
              </w:rPr>
              <w:t>0.941</w:t>
            </w:r>
          </w:p>
        </w:tc>
        <w:tc>
          <w:tcPr>
            <w:tcW w:w="667" w:type="dxa"/>
            <w:tcBorders>
              <w:top w:val="nil"/>
              <w:left w:val="nil"/>
              <w:bottom w:val="nil"/>
              <w:right w:val="nil"/>
            </w:tcBorders>
            <w:shd w:val="clear" w:color="000000" w:fill="D9D9D9"/>
            <w:vAlign w:val="bottom"/>
            <w:hideMark/>
          </w:tcPr>
          <w:p w14:paraId="77159B61" w14:textId="16546C93" w:rsidR="001D67D3" w:rsidRPr="001D67D3" w:rsidRDefault="001D67D3" w:rsidP="001D67D3">
            <w:pPr>
              <w:jc w:val="center"/>
              <w:rPr>
                <w:sz w:val="20"/>
                <w:szCs w:val="20"/>
              </w:rPr>
            </w:pPr>
            <w:r w:rsidRPr="001D67D3">
              <w:rPr>
                <w:color w:val="000000"/>
                <w:sz w:val="20"/>
                <w:szCs w:val="20"/>
              </w:rPr>
              <w:t>0.936</w:t>
            </w:r>
          </w:p>
        </w:tc>
        <w:tc>
          <w:tcPr>
            <w:tcW w:w="668" w:type="dxa"/>
            <w:tcBorders>
              <w:top w:val="nil"/>
              <w:left w:val="nil"/>
              <w:bottom w:val="nil"/>
              <w:right w:val="nil"/>
            </w:tcBorders>
            <w:shd w:val="clear" w:color="000000" w:fill="D9D9D9"/>
            <w:vAlign w:val="bottom"/>
            <w:hideMark/>
          </w:tcPr>
          <w:p w14:paraId="12F6C63C" w14:textId="0C415774" w:rsidR="001D67D3" w:rsidRPr="001D67D3" w:rsidRDefault="001D67D3" w:rsidP="001D67D3">
            <w:pPr>
              <w:jc w:val="center"/>
              <w:rPr>
                <w:sz w:val="20"/>
                <w:szCs w:val="20"/>
              </w:rPr>
            </w:pPr>
            <w:r w:rsidRPr="001D67D3">
              <w:rPr>
                <w:color w:val="000000"/>
                <w:sz w:val="20"/>
                <w:szCs w:val="20"/>
              </w:rPr>
              <w:t>0.946</w:t>
            </w:r>
          </w:p>
        </w:tc>
        <w:tc>
          <w:tcPr>
            <w:tcW w:w="669" w:type="dxa"/>
            <w:tcBorders>
              <w:top w:val="nil"/>
              <w:left w:val="nil"/>
              <w:bottom w:val="nil"/>
              <w:right w:val="nil"/>
            </w:tcBorders>
            <w:shd w:val="clear" w:color="auto" w:fill="auto"/>
            <w:vAlign w:val="center"/>
            <w:hideMark/>
          </w:tcPr>
          <w:p w14:paraId="201FB827" w14:textId="77777777" w:rsidR="001D67D3" w:rsidRPr="005C1205" w:rsidRDefault="001D67D3" w:rsidP="001D67D3">
            <w:pPr>
              <w:jc w:val="center"/>
              <w:rPr>
                <w:sz w:val="20"/>
                <w:szCs w:val="20"/>
              </w:rPr>
            </w:pPr>
            <w:r w:rsidRPr="005C1205">
              <w:rPr>
                <w:sz w:val="20"/>
                <w:szCs w:val="20"/>
              </w:rPr>
              <w:t>0.928</w:t>
            </w:r>
          </w:p>
        </w:tc>
        <w:tc>
          <w:tcPr>
            <w:tcW w:w="670" w:type="dxa"/>
            <w:tcBorders>
              <w:top w:val="nil"/>
              <w:left w:val="nil"/>
              <w:bottom w:val="nil"/>
              <w:right w:val="nil"/>
            </w:tcBorders>
            <w:shd w:val="clear" w:color="auto" w:fill="auto"/>
            <w:vAlign w:val="center"/>
            <w:hideMark/>
          </w:tcPr>
          <w:p w14:paraId="7BE86729" w14:textId="77777777" w:rsidR="001D67D3" w:rsidRPr="005C1205" w:rsidRDefault="001D67D3" w:rsidP="001D67D3">
            <w:pPr>
              <w:jc w:val="center"/>
              <w:rPr>
                <w:sz w:val="20"/>
                <w:szCs w:val="20"/>
              </w:rPr>
            </w:pPr>
            <w:r w:rsidRPr="005C1205">
              <w:rPr>
                <w:sz w:val="20"/>
                <w:szCs w:val="20"/>
              </w:rPr>
              <w:t>0.947</w:t>
            </w:r>
          </w:p>
        </w:tc>
        <w:tc>
          <w:tcPr>
            <w:tcW w:w="669" w:type="dxa"/>
            <w:tcBorders>
              <w:top w:val="nil"/>
              <w:left w:val="nil"/>
              <w:bottom w:val="nil"/>
              <w:right w:val="nil"/>
            </w:tcBorders>
            <w:shd w:val="clear" w:color="000000" w:fill="D9D9D9"/>
            <w:vAlign w:val="center"/>
            <w:hideMark/>
          </w:tcPr>
          <w:p w14:paraId="1DCA9C8A" w14:textId="77777777" w:rsidR="001D67D3" w:rsidRPr="005C1205" w:rsidRDefault="001D67D3" w:rsidP="001D67D3">
            <w:pPr>
              <w:jc w:val="center"/>
              <w:rPr>
                <w:b/>
                <w:bCs/>
                <w:sz w:val="20"/>
                <w:szCs w:val="20"/>
              </w:rPr>
            </w:pPr>
            <w:r w:rsidRPr="005C1205">
              <w:rPr>
                <w:b/>
                <w:bCs/>
                <w:sz w:val="20"/>
                <w:szCs w:val="20"/>
              </w:rPr>
              <w:t>0.944</w:t>
            </w:r>
          </w:p>
        </w:tc>
        <w:tc>
          <w:tcPr>
            <w:tcW w:w="670" w:type="dxa"/>
            <w:tcBorders>
              <w:top w:val="nil"/>
              <w:left w:val="nil"/>
              <w:bottom w:val="nil"/>
              <w:right w:val="nil"/>
            </w:tcBorders>
            <w:shd w:val="clear" w:color="000000" w:fill="D9D9D9"/>
            <w:vAlign w:val="center"/>
            <w:hideMark/>
          </w:tcPr>
          <w:p w14:paraId="00E40B5D" w14:textId="77777777" w:rsidR="001D67D3" w:rsidRPr="005C1205" w:rsidRDefault="001D67D3" w:rsidP="001D67D3">
            <w:pPr>
              <w:jc w:val="center"/>
              <w:rPr>
                <w:b/>
                <w:bCs/>
                <w:sz w:val="20"/>
                <w:szCs w:val="20"/>
              </w:rPr>
            </w:pPr>
            <w:r w:rsidRPr="005C1205">
              <w:rPr>
                <w:b/>
                <w:bCs/>
                <w:sz w:val="20"/>
                <w:szCs w:val="20"/>
              </w:rPr>
              <w:t>0.944</w:t>
            </w:r>
          </w:p>
        </w:tc>
        <w:tc>
          <w:tcPr>
            <w:tcW w:w="667" w:type="dxa"/>
            <w:tcBorders>
              <w:top w:val="nil"/>
              <w:left w:val="nil"/>
              <w:bottom w:val="nil"/>
              <w:right w:val="nil"/>
            </w:tcBorders>
            <w:shd w:val="clear" w:color="auto" w:fill="auto"/>
            <w:vAlign w:val="bottom"/>
            <w:hideMark/>
          </w:tcPr>
          <w:p w14:paraId="4794AF39" w14:textId="724FF722" w:rsidR="001D67D3" w:rsidRPr="001D67D3" w:rsidRDefault="001D67D3" w:rsidP="001D67D3">
            <w:pPr>
              <w:jc w:val="center"/>
              <w:rPr>
                <w:b/>
                <w:bCs/>
                <w:sz w:val="20"/>
                <w:szCs w:val="20"/>
              </w:rPr>
            </w:pPr>
            <w:r w:rsidRPr="001D67D3">
              <w:rPr>
                <w:b/>
                <w:bCs/>
                <w:color w:val="000000"/>
                <w:sz w:val="20"/>
                <w:szCs w:val="20"/>
              </w:rPr>
              <w:t>0.935</w:t>
            </w:r>
          </w:p>
        </w:tc>
        <w:tc>
          <w:tcPr>
            <w:tcW w:w="667" w:type="dxa"/>
            <w:tcBorders>
              <w:top w:val="nil"/>
              <w:left w:val="nil"/>
              <w:bottom w:val="nil"/>
              <w:right w:val="nil"/>
            </w:tcBorders>
            <w:shd w:val="clear" w:color="auto" w:fill="auto"/>
            <w:vAlign w:val="bottom"/>
            <w:hideMark/>
          </w:tcPr>
          <w:p w14:paraId="2E12FFA4" w14:textId="005C73B1" w:rsidR="001D67D3" w:rsidRPr="001D67D3" w:rsidRDefault="001D67D3" w:rsidP="001D67D3">
            <w:pPr>
              <w:jc w:val="center"/>
              <w:rPr>
                <w:b/>
                <w:bCs/>
                <w:sz w:val="20"/>
                <w:szCs w:val="20"/>
              </w:rPr>
            </w:pPr>
            <w:r w:rsidRPr="001D67D3">
              <w:rPr>
                <w:b/>
                <w:bCs/>
                <w:color w:val="000000"/>
                <w:sz w:val="20"/>
                <w:szCs w:val="20"/>
              </w:rPr>
              <w:t>0.943</w:t>
            </w:r>
          </w:p>
        </w:tc>
      </w:tr>
      <w:tr w:rsidR="001D67D3" w:rsidRPr="001D67D3" w14:paraId="400E9A0B" w14:textId="77777777" w:rsidTr="00E63AC5">
        <w:trPr>
          <w:trHeight w:val="270"/>
        </w:trPr>
        <w:tc>
          <w:tcPr>
            <w:tcW w:w="953" w:type="dxa"/>
            <w:tcBorders>
              <w:top w:val="nil"/>
              <w:left w:val="nil"/>
              <w:bottom w:val="nil"/>
              <w:right w:val="nil"/>
            </w:tcBorders>
            <w:shd w:val="clear" w:color="auto" w:fill="auto"/>
            <w:vAlign w:val="center"/>
            <w:hideMark/>
          </w:tcPr>
          <w:p w14:paraId="785BBE33" w14:textId="77777777" w:rsidR="001D67D3" w:rsidRPr="005C1205" w:rsidRDefault="001D67D3" w:rsidP="001D67D3">
            <w:pPr>
              <w:jc w:val="center"/>
              <w:rPr>
                <w:i/>
                <w:iCs/>
                <w:sz w:val="20"/>
                <w:szCs w:val="20"/>
              </w:rPr>
            </w:pPr>
            <w:r w:rsidRPr="005C1205">
              <w:rPr>
                <w:i/>
                <w:iCs/>
                <w:sz w:val="20"/>
                <w:szCs w:val="20"/>
              </w:rPr>
              <w:t xml:space="preserve">Ots212 </w:t>
            </w:r>
          </w:p>
        </w:tc>
        <w:tc>
          <w:tcPr>
            <w:tcW w:w="669" w:type="dxa"/>
            <w:tcBorders>
              <w:top w:val="nil"/>
              <w:left w:val="nil"/>
              <w:bottom w:val="nil"/>
              <w:right w:val="nil"/>
            </w:tcBorders>
            <w:shd w:val="clear" w:color="000000" w:fill="D9D9D9"/>
            <w:vAlign w:val="center"/>
            <w:hideMark/>
          </w:tcPr>
          <w:p w14:paraId="729C9081" w14:textId="77777777" w:rsidR="001D67D3" w:rsidRPr="005C1205" w:rsidRDefault="001D67D3" w:rsidP="001D67D3">
            <w:pPr>
              <w:jc w:val="center"/>
              <w:rPr>
                <w:sz w:val="20"/>
                <w:szCs w:val="20"/>
              </w:rPr>
            </w:pPr>
            <w:r w:rsidRPr="005C1205">
              <w:rPr>
                <w:sz w:val="20"/>
                <w:szCs w:val="20"/>
              </w:rPr>
              <w:t>0.888</w:t>
            </w:r>
          </w:p>
        </w:tc>
        <w:tc>
          <w:tcPr>
            <w:tcW w:w="670" w:type="dxa"/>
            <w:tcBorders>
              <w:top w:val="nil"/>
              <w:left w:val="nil"/>
              <w:bottom w:val="nil"/>
              <w:right w:val="nil"/>
            </w:tcBorders>
            <w:shd w:val="clear" w:color="000000" w:fill="D9D9D9"/>
            <w:vAlign w:val="center"/>
            <w:hideMark/>
          </w:tcPr>
          <w:p w14:paraId="7B6086F1" w14:textId="77777777" w:rsidR="001D67D3" w:rsidRPr="005C1205" w:rsidRDefault="001D67D3" w:rsidP="001D67D3">
            <w:pPr>
              <w:jc w:val="center"/>
              <w:rPr>
                <w:sz w:val="20"/>
                <w:szCs w:val="20"/>
              </w:rPr>
            </w:pPr>
            <w:r w:rsidRPr="005C1205">
              <w:rPr>
                <w:sz w:val="20"/>
                <w:szCs w:val="20"/>
              </w:rPr>
              <w:t>0.892</w:t>
            </w:r>
          </w:p>
        </w:tc>
        <w:tc>
          <w:tcPr>
            <w:tcW w:w="669" w:type="dxa"/>
            <w:tcBorders>
              <w:top w:val="nil"/>
              <w:left w:val="nil"/>
              <w:bottom w:val="nil"/>
              <w:right w:val="nil"/>
            </w:tcBorders>
            <w:shd w:val="clear" w:color="auto" w:fill="auto"/>
            <w:vAlign w:val="center"/>
            <w:hideMark/>
          </w:tcPr>
          <w:p w14:paraId="4125C2E9" w14:textId="77777777" w:rsidR="001D67D3" w:rsidRPr="005C1205" w:rsidRDefault="001D67D3" w:rsidP="001D67D3">
            <w:pPr>
              <w:jc w:val="center"/>
              <w:rPr>
                <w:sz w:val="20"/>
                <w:szCs w:val="20"/>
              </w:rPr>
            </w:pPr>
            <w:r w:rsidRPr="005C1205">
              <w:rPr>
                <w:sz w:val="20"/>
                <w:szCs w:val="20"/>
              </w:rPr>
              <w:t>0.860</w:t>
            </w:r>
          </w:p>
        </w:tc>
        <w:tc>
          <w:tcPr>
            <w:tcW w:w="670" w:type="dxa"/>
            <w:tcBorders>
              <w:top w:val="nil"/>
              <w:left w:val="nil"/>
              <w:bottom w:val="nil"/>
              <w:right w:val="nil"/>
            </w:tcBorders>
            <w:shd w:val="clear" w:color="auto" w:fill="auto"/>
            <w:vAlign w:val="center"/>
            <w:hideMark/>
          </w:tcPr>
          <w:p w14:paraId="60B34C1E" w14:textId="77777777" w:rsidR="001D67D3" w:rsidRPr="005C1205" w:rsidRDefault="001D67D3" w:rsidP="001D67D3">
            <w:pPr>
              <w:jc w:val="center"/>
              <w:rPr>
                <w:sz w:val="20"/>
                <w:szCs w:val="20"/>
              </w:rPr>
            </w:pPr>
            <w:r w:rsidRPr="005C1205">
              <w:rPr>
                <w:sz w:val="20"/>
                <w:szCs w:val="20"/>
              </w:rPr>
              <w:t>0.882</w:t>
            </w:r>
          </w:p>
        </w:tc>
        <w:tc>
          <w:tcPr>
            <w:tcW w:w="669" w:type="dxa"/>
            <w:tcBorders>
              <w:top w:val="nil"/>
              <w:left w:val="nil"/>
              <w:bottom w:val="nil"/>
              <w:right w:val="nil"/>
            </w:tcBorders>
            <w:shd w:val="clear" w:color="000000" w:fill="D9D9D9"/>
            <w:vAlign w:val="center"/>
            <w:hideMark/>
          </w:tcPr>
          <w:p w14:paraId="597C152E" w14:textId="77777777" w:rsidR="001D67D3" w:rsidRPr="005C1205" w:rsidRDefault="001D67D3" w:rsidP="001D67D3">
            <w:pPr>
              <w:jc w:val="center"/>
              <w:rPr>
                <w:b/>
                <w:bCs/>
                <w:sz w:val="20"/>
                <w:szCs w:val="20"/>
              </w:rPr>
            </w:pPr>
            <w:r w:rsidRPr="005C1205">
              <w:rPr>
                <w:b/>
                <w:bCs/>
                <w:sz w:val="20"/>
                <w:szCs w:val="20"/>
              </w:rPr>
              <w:t>0.900</w:t>
            </w:r>
          </w:p>
        </w:tc>
        <w:tc>
          <w:tcPr>
            <w:tcW w:w="670" w:type="dxa"/>
            <w:tcBorders>
              <w:top w:val="nil"/>
              <w:left w:val="nil"/>
              <w:bottom w:val="nil"/>
              <w:right w:val="nil"/>
            </w:tcBorders>
            <w:shd w:val="clear" w:color="000000" w:fill="D9D9D9"/>
            <w:vAlign w:val="center"/>
            <w:hideMark/>
          </w:tcPr>
          <w:p w14:paraId="08457056" w14:textId="77777777" w:rsidR="001D67D3" w:rsidRPr="005C1205" w:rsidRDefault="001D67D3" w:rsidP="001D67D3">
            <w:pPr>
              <w:jc w:val="center"/>
              <w:rPr>
                <w:b/>
                <w:bCs/>
                <w:sz w:val="20"/>
                <w:szCs w:val="20"/>
              </w:rPr>
            </w:pPr>
            <w:r w:rsidRPr="005C1205">
              <w:rPr>
                <w:b/>
                <w:bCs/>
                <w:sz w:val="20"/>
                <w:szCs w:val="20"/>
              </w:rPr>
              <w:t>0.882</w:t>
            </w:r>
          </w:p>
        </w:tc>
        <w:tc>
          <w:tcPr>
            <w:tcW w:w="669" w:type="dxa"/>
            <w:tcBorders>
              <w:top w:val="nil"/>
              <w:left w:val="nil"/>
              <w:bottom w:val="nil"/>
              <w:right w:val="nil"/>
            </w:tcBorders>
            <w:shd w:val="clear" w:color="auto" w:fill="auto"/>
            <w:vAlign w:val="center"/>
            <w:hideMark/>
          </w:tcPr>
          <w:p w14:paraId="6AF358EC" w14:textId="77777777" w:rsidR="001D67D3" w:rsidRPr="005C1205" w:rsidRDefault="001D67D3" w:rsidP="001D67D3">
            <w:pPr>
              <w:jc w:val="center"/>
              <w:rPr>
                <w:b/>
                <w:bCs/>
                <w:sz w:val="20"/>
                <w:szCs w:val="20"/>
              </w:rPr>
            </w:pPr>
            <w:r w:rsidRPr="005C1205">
              <w:rPr>
                <w:b/>
                <w:bCs/>
                <w:sz w:val="20"/>
                <w:szCs w:val="20"/>
              </w:rPr>
              <w:t>0.878</w:t>
            </w:r>
          </w:p>
        </w:tc>
        <w:tc>
          <w:tcPr>
            <w:tcW w:w="670" w:type="dxa"/>
            <w:tcBorders>
              <w:top w:val="nil"/>
              <w:left w:val="nil"/>
              <w:bottom w:val="nil"/>
              <w:right w:val="nil"/>
            </w:tcBorders>
            <w:shd w:val="clear" w:color="auto" w:fill="auto"/>
            <w:vAlign w:val="center"/>
            <w:hideMark/>
          </w:tcPr>
          <w:p w14:paraId="14A75318" w14:textId="77777777" w:rsidR="001D67D3" w:rsidRPr="005C1205" w:rsidRDefault="001D67D3" w:rsidP="001D67D3">
            <w:pPr>
              <w:jc w:val="center"/>
              <w:rPr>
                <w:b/>
                <w:bCs/>
                <w:sz w:val="20"/>
                <w:szCs w:val="20"/>
              </w:rPr>
            </w:pPr>
            <w:r w:rsidRPr="005C1205">
              <w:rPr>
                <w:b/>
                <w:bCs/>
                <w:sz w:val="20"/>
                <w:szCs w:val="20"/>
              </w:rPr>
              <w:t>0.883</w:t>
            </w:r>
          </w:p>
        </w:tc>
        <w:tc>
          <w:tcPr>
            <w:tcW w:w="669" w:type="dxa"/>
            <w:tcBorders>
              <w:top w:val="nil"/>
              <w:left w:val="nil"/>
              <w:bottom w:val="nil"/>
              <w:right w:val="nil"/>
            </w:tcBorders>
            <w:shd w:val="clear" w:color="000000" w:fill="D9D9D9"/>
            <w:vAlign w:val="center"/>
            <w:hideMark/>
          </w:tcPr>
          <w:p w14:paraId="722B6ED9" w14:textId="77777777" w:rsidR="001D67D3" w:rsidRPr="005C1205" w:rsidRDefault="001D67D3" w:rsidP="001D67D3">
            <w:pPr>
              <w:jc w:val="center"/>
              <w:rPr>
                <w:b/>
                <w:bCs/>
                <w:sz w:val="20"/>
                <w:szCs w:val="20"/>
              </w:rPr>
            </w:pPr>
            <w:r w:rsidRPr="005C1205">
              <w:rPr>
                <w:b/>
                <w:bCs/>
                <w:sz w:val="20"/>
                <w:szCs w:val="20"/>
              </w:rPr>
              <w:t>0.888</w:t>
            </w:r>
          </w:p>
        </w:tc>
        <w:tc>
          <w:tcPr>
            <w:tcW w:w="670" w:type="dxa"/>
            <w:tcBorders>
              <w:top w:val="nil"/>
              <w:left w:val="nil"/>
              <w:bottom w:val="nil"/>
              <w:right w:val="nil"/>
            </w:tcBorders>
            <w:shd w:val="clear" w:color="000000" w:fill="D9D9D9"/>
            <w:vAlign w:val="center"/>
            <w:hideMark/>
          </w:tcPr>
          <w:p w14:paraId="07485E57" w14:textId="77777777" w:rsidR="001D67D3" w:rsidRPr="005C1205" w:rsidRDefault="001D67D3" w:rsidP="001D67D3">
            <w:pPr>
              <w:jc w:val="center"/>
              <w:rPr>
                <w:b/>
                <w:bCs/>
                <w:sz w:val="20"/>
                <w:szCs w:val="20"/>
              </w:rPr>
            </w:pPr>
            <w:r w:rsidRPr="005C1205">
              <w:rPr>
                <w:b/>
                <w:bCs/>
                <w:sz w:val="20"/>
                <w:szCs w:val="20"/>
              </w:rPr>
              <w:t>0.893</w:t>
            </w:r>
          </w:p>
        </w:tc>
        <w:tc>
          <w:tcPr>
            <w:tcW w:w="669" w:type="dxa"/>
            <w:tcBorders>
              <w:top w:val="nil"/>
              <w:left w:val="nil"/>
              <w:bottom w:val="nil"/>
              <w:right w:val="nil"/>
            </w:tcBorders>
            <w:shd w:val="clear" w:color="auto" w:fill="auto"/>
            <w:vAlign w:val="center"/>
            <w:hideMark/>
          </w:tcPr>
          <w:p w14:paraId="7E57EB78" w14:textId="77777777" w:rsidR="001D67D3" w:rsidRPr="005C1205" w:rsidRDefault="001D67D3" w:rsidP="001D67D3">
            <w:pPr>
              <w:jc w:val="center"/>
              <w:rPr>
                <w:b/>
                <w:bCs/>
                <w:sz w:val="20"/>
                <w:szCs w:val="20"/>
              </w:rPr>
            </w:pPr>
            <w:r w:rsidRPr="005C1205">
              <w:rPr>
                <w:b/>
                <w:bCs/>
                <w:sz w:val="20"/>
                <w:szCs w:val="20"/>
              </w:rPr>
              <w:t>0.910</w:t>
            </w:r>
          </w:p>
        </w:tc>
        <w:tc>
          <w:tcPr>
            <w:tcW w:w="670" w:type="dxa"/>
            <w:tcBorders>
              <w:top w:val="nil"/>
              <w:left w:val="nil"/>
              <w:bottom w:val="nil"/>
              <w:right w:val="nil"/>
            </w:tcBorders>
            <w:shd w:val="clear" w:color="auto" w:fill="auto"/>
            <w:vAlign w:val="center"/>
            <w:hideMark/>
          </w:tcPr>
          <w:p w14:paraId="0DF15FD2" w14:textId="77777777" w:rsidR="001D67D3" w:rsidRPr="005C1205" w:rsidRDefault="001D67D3" w:rsidP="001D67D3">
            <w:pPr>
              <w:jc w:val="center"/>
              <w:rPr>
                <w:b/>
                <w:bCs/>
                <w:sz w:val="20"/>
                <w:szCs w:val="20"/>
              </w:rPr>
            </w:pPr>
            <w:r w:rsidRPr="005C1205">
              <w:rPr>
                <w:b/>
                <w:bCs/>
                <w:sz w:val="20"/>
                <w:szCs w:val="20"/>
              </w:rPr>
              <w:t>0.896</w:t>
            </w:r>
          </w:p>
        </w:tc>
        <w:tc>
          <w:tcPr>
            <w:tcW w:w="667" w:type="dxa"/>
            <w:tcBorders>
              <w:top w:val="nil"/>
              <w:left w:val="nil"/>
              <w:bottom w:val="nil"/>
              <w:right w:val="nil"/>
            </w:tcBorders>
            <w:shd w:val="clear" w:color="000000" w:fill="D9D9D9"/>
            <w:vAlign w:val="bottom"/>
            <w:hideMark/>
          </w:tcPr>
          <w:p w14:paraId="7FF5AD43" w14:textId="0FD9F6FD" w:rsidR="001D67D3" w:rsidRPr="001D67D3" w:rsidRDefault="001D67D3" w:rsidP="001D67D3">
            <w:pPr>
              <w:jc w:val="center"/>
              <w:rPr>
                <w:sz w:val="20"/>
                <w:szCs w:val="20"/>
              </w:rPr>
            </w:pPr>
            <w:r w:rsidRPr="001D67D3">
              <w:rPr>
                <w:color w:val="000000"/>
                <w:sz w:val="20"/>
                <w:szCs w:val="20"/>
              </w:rPr>
              <w:t>0.884</w:t>
            </w:r>
          </w:p>
        </w:tc>
        <w:tc>
          <w:tcPr>
            <w:tcW w:w="668" w:type="dxa"/>
            <w:tcBorders>
              <w:top w:val="nil"/>
              <w:left w:val="nil"/>
              <w:bottom w:val="nil"/>
              <w:right w:val="nil"/>
            </w:tcBorders>
            <w:shd w:val="clear" w:color="000000" w:fill="D9D9D9"/>
            <w:vAlign w:val="bottom"/>
            <w:hideMark/>
          </w:tcPr>
          <w:p w14:paraId="0F04E977" w14:textId="3250C838" w:rsidR="001D67D3" w:rsidRPr="001D67D3" w:rsidRDefault="001D67D3" w:rsidP="001D67D3">
            <w:pPr>
              <w:jc w:val="center"/>
              <w:rPr>
                <w:sz w:val="20"/>
                <w:szCs w:val="20"/>
              </w:rPr>
            </w:pPr>
            <w:r w:rsidRPr="001D67D3">
              <w:rPr>
                <w:color w:val="000000"/>
                <w:sz w:val="20"/>
                <w:szCs w:val="20"/>
              </w:rPr>
              <w:t>0.885</w:t>
            </w:r>
          </w:p>
        </w:tc>
        <w:tc>
          <w:tcPr>
            <w:tcW w:w="669" w:type="dxa"/>
            <w:tcBorders>
              <w:top w:val="nil"/>
              <w:left w:val="nil"/>
              <w:bottom w:val="nil"/>
              <w:right w:val="nil"/>
            </w:tcBorders>
            <w:shd w:val="clear" w:color="auto" w:fill="auto"/>
            <w:vAlign w:val="center"/>
            <w:hideMark/>
          </w:tcPr>
          <w:p w14:paraId="4A7D331A" w14:textId="77777777" w:rsidR="001D67D3" w:rsidRPr="005C1205" w:rsidRDefault="001D67D3" w:rsidP="001D67D3">
            <w:pPr>
              <w:jc w:val="center"/>
              <w:rPr>
                <w:sz w:val="20"/>
                <w:szCs w:val="20"/>
              </w:rPr>
            </w:pPr>
            <w:r w:rsidRPr="005C1205">
              <w:rPr>
                <w:sz w:val="20"/>
                <w:szCs w:val="20"/>
              </w:rPr>
              <w:t>0.928</w:t>
            </w:r>
          </w:p>
        </w:tc>
        <w:tc>
          <w:tcPr>
            <w:tcW w:w="670" w:type="dxa"/>
            <w:tcBorders>
              <w:top w:val="nil"/>
              <w:left w:val="nil"/>
              <w:bottom w:val="nil"/>
              <w:right w:val="nil"/>
            </w:tcBorders>
            <w:shd w:val="clear" w:color="auto" w:fill="auto"/>
            <w:vAlign w:val="center"/>
            <w:hideMark/>
          </w:tcPr>
          <w:p w14:paraId="401E411D" w14:textId="77777777" w:rsidR="001D67D3" w:rsidRPr="005C1205" w:rsidRDefault="001D67D3" w:rsidP="001D67D3">
            <w:pPr>
              <w:jc w:val="center"/>
              <w:rPr>
                <w:sz w:val="20"/>
                <w:szCs w:val="20"/>
              </w:rPr>
            </w:pPr>
            <w:r w:rsidRPr="005C1205">
              <w:rPr>
                <w:sz w:val="20"/>
                <w:szCs w:val="20"/>
              </w:rPr>
              <w:t>0.890</w:t>
            </w:r>
          </w:p>
        </w:tc>
        <w:tc>
          <w:tcPr>
            <w:tcW w:w="669" w:type="dxa"/>
            <w:tcBorders>
              <w:top w:val="nil"/>
              <w:left w:val="nil"/>
              <w:bottom w:val="nil"/>
              <w:right w:val="nil"/>
            </w:tcBorders>
            <w:shd w:val="clear" w:color="000000" w:fill="D9D9D9"/>
            <w:vAlign w:val="center"/>
            <w:hideMark/>
          </w:tcPr>
          <w:p w14:paraId="63B4D91D" w14:textId="77777777" w:rsidR="001D67D3" w:rsidRPr="005C1205" w:rsidRDefault="001D67D3" w:rsidP="001D67D3">
            <w:pPr>
              <w:jc w:val="center"/>
              <w:rPr>
                <w:sz w:val="20"/>
                <w:szCs w:val="20"/>
              </w:rPr>
            </w:pPr>
            <w:r w:rsidRPr="005C1205">
              <w:rPr>
                <w:sz w:val="20"/>
                <w:szCs w:val="20"/>
              </w:rPr>
              <w:t>0.878</w:t>
            </w:r>
          </w:p>
        </w:tc>
        <w:tc>
          <w:tcPr>
            <w:tcW w:w="670" w:type="dxa"/>
            <w:tcBorders>
              <w:top w:val="nil"/>
              <w:left w:val="nil"/>
              <w:bottom w:val="nil"/>
              <w:right w:val="nil"/>
            </w:tcBorders>
            <w:shd w:val="clear" w:color="000000" w:fill="D9D9D9"/>
            <w:vAlign w:val="center"/>
            <w:hideMark/>
          </w:tcPr>
          <w:p w14:paraId="2BFA16BC" w14:textId="77777777" w:rsidR="001D67D3" w:rsidRPr="005C1205" w:rsidRDefault="001D67D3" w:rsidP="001D67D3">
            <w:pPr>
              <w:jc w:val="center"/>
              <w:rPr>
                <w:sz w:val="20"/>
                <w:szCs w:val="20"/>
              </w:rPr>
            </w:pPr>
            <w:r w:rsidRPr="005C1205">
              <w:rPr>
                <w:sz w:val="20"/>
                <w:szCs w:val="20"/>
              </w:rPr>
              <w:t>0.896</w:t>
            </w:r>
          </w:p>
        </w:tc>
        <w:tc>
          <w:tcPr>
            <w:tcW w:w="667" w:type="dxa"/>
            <w:tcBorders>
              <w:top w:val="nil"/>
              <w:left w:val="nil"/>
              <w:bottom w:val="nil"/>
              <w:right w:val="nil"/>
            </w:tcBorders>
            <w:shd w:val="clear" w:color="auto" w:fill="auto"/>
            <w:vAlign w:val="bottom"/>
            <w:hideMark/>
          </w:tcPr>
          <w:p w14:paraId="34470509" w14:textId="00C8BEE1" w:rsidR="001D67D3" w:rsidRPr="001D67D3" w:rsidRDefault="001D67D3" w:rsidP="001D67D3">
            <w:pPr>
              <w:jc w:val="center"/>
              <w:rPr>
                <w:sz w:val="20"/>
                <w:szCs w:val="20"/>
              </w:rPr>
            </w:pPr>
            <w:r w:rsidRPr="001D67D3">
              <w:rPr>
                <w:color w:val="000000"/>
                <w:sz w:val="20"/>
                <w:szCs w:val="20"/>
              </w:rPr>
              <w:t>0.894</w:t>
            </w:r>
          </w:p>
        </w:tc>
        <w:tc>
          <w:tcPr>
            <w:tcW w:w="667" w:type="dxa"/>
            <w:tcBorders>
              <w:top w:val="nil"/>
              <w:left w:val="nil"/>
              <w:bottom w:val="nil"/>
              <w:right w:val="nil"/>
            </w:tcBorders>
            <w:shd w:val="clear" w:color="auto" w:fill="auto"/>
            <w:vAlign w:val="bottom"/>
            <w:hideMark/>
          </w:tcPr>
          <w:p w14:paraId="239902D6" w14:textId="75CEFA8E" w:rsidR="001D67D3" w:rsidRPr="001D67D3" w:rsidRDefault="001D67D3" w:rsidP="001D67D3">
            <w:pPr>
              <w:jc w:val="center"/>
              <w:rPr>
                <w:sz w:val="20"/>
                <w:szCs w:val="20"/>
              </w:rPr>
            </w:pPr>
            <w:r w:rsidRPr="001D67D3">
              <w:rPr>
                <w:color w:val="000000"/>
                <w:sz w:val="20"/>
                <w:szCs w:val="20"/>
              </w:rPr>
              <w:t>0.893</w:t>
            </w:r>
          </w:p>
        </w:tc>
      </w:tr>
      <w:tr w:rsidR="001D67D3" w:rsidRPr="001D67D3" w14:paraId="1A1263F5" w14:textId="77777777" w:rsidTr="00E63AC5">
        <w:trPr>
          <w:trHeight w:val="270"/>
        </w:trPr>
        <w:tc>
          <w:tcPr>
            <w:tcW w:w="953" w:type="dxa"/>
            <w:tcBorders>
              <w:top w:val="nil"/>
              <w:left w:val="nil"/>
              <w:bottom w:val="nil"/>
              <w:right w:val="nil"/>
            </w:tcBorders>
            <w:shd w:val="clear" w:color="auto" w:fill="auto"/>
            <w:vAlign w:val="center"/>
            <w:hideMark/>
          </w:tcPr>
          <w:p w14:paraId="0B386AB8" w14:textId="77777777" w:rsidR="001D67D3" w:rsidRPr="005C1205" w:rsidRDefault="001D67D3" w:rsidP="001D67D3">
            <w:pPr>
              <w:jc w:val="center"/>
              <w:rPr>
                <w:i/>
                <w:iCs/>
                <w:sz w:val="20"/>
                <w:szCs w:val="20"/>
              </w:rPr>
            </w:pPr>
            <w:r w:rsidRPr="005C1205">
              <w:rPr>
                <w:i/>
                <w:iCs/>
                <w:sz w:val="20"/>
                <w:szCs w:val="20"/>
              </w:rPr>
              <w:t xml:space="preserve">OtsG474 </w:t>
            </w:r>
          </w:p>
        </w:tc>
        <w:tc>
          <w:tcPr>
            <w:tcW w:w="669" w:type="dxa"/>
            <w:tcBorders>
              <w:top w:val="nil"/>
              <w:left w:val="nil"/>
              <w:bottom w:val="nil"/>
              <w:right w:val="nil"/>
            </w:tcBorders>
            <w:shd w:val="clear" w:color="000000" w:fill="D9D9D9"/>
            <w:vAlign w:val="center"/>
            <w:hideMark/>
          </w:tcPr>
          <w:p w14:paraId="0E62DCB4" w14:textId="77777777" w:rsidR="001D67D3" w:rsidRPr="005C1205" w:rsidRDefault="001D67D3" w:rsidP="001D67D3">
            <w:pPr>
              <w:jc w:val="center"/>
              <w:rPr>
                <w:sz w:val="20"/>
                <w:szCs w:val="20"/>
              </w:rPr>
            </w:pPr>
            <w:r w:rsidRPr="005C1205">
              <w:rPr>
                <w:sz w:val="20"/>
                <w:szCs w:val="20"/>
              </w:rPr>
              <w:t>0.744</w:t>
            </w:r>
          </w:p>
        </w:tc>
        <w:tc>
          <w:tcPr>
            <w:tcW w:w="670" w:type="dxa"/>
            <w:tcBorders>
              <w:top w:val="nil"/>
              <w:left w:val="nil"/>
              <w:bottom w:val="nil"/>
              <w:right w:val="nil"/>
            </w:tcBorders>
            <w:shd w:val="clear" w:color="000000" w:fill="D9D9D9"/>
            <w:vAlign w:val="center"/>
            <w:hideMark/>
          </w:tcPr>
          <w:p w14:paraId="01B9A04A" w14:textId="77777777" w:rsidR="001D67D3" w:rsidRPr="005C1205" w:rsidRDefault="001D67D3" w:rsidP="001D67D3">
            <w:pPr>
              <w:jc w:val="center"/>
              <w:rPr>
                <w:sz w:val="20"/>
                <w:szCs w:val="20"/>
              </w:rPr>
            </w:pPr>
            <w:r w:rsidRPr="005C1205">
              <w:rPr>
                <w:sz w:val="20"/>
                <w:szCs w:val="20"/>
              </w:rPr>
              <w:t>0.765</w:t>
            </w:r>
          </w:p>
        </w:tc>
        <w:tc>
          <w:tcPr>
            <w:tcW w:w="669" w:type="dxa"/>
            <w:tcBorders>
              <w:top w:val="nil"/>
              <w:left w:val="nil"/>
              <w:bottom w:val="nil"/>
              <w:right w:val="nil"/>
            </w:tcBorders>
            <w:shd w:val="clear" w:color="auto" w:fill="auto"/>
            <w:vAlign w:val="center"/>
            <w:hideMark/>
          </w:tcPr>
          <w:p w14:paraId="4946E184" w14:textId="77777777" w:rsidR="001D67D3" w:rsidRPr="005C1205" w:rsidRDefault="001D67D3" w:rsidP="001D67D3">
            <w:pPr>
              <w:jc w:val="center"/>
              <w:rPr>
                <w:sz w:val="20"/>
                <w:szCs w:val="20"/>
              </w:rPr>
            </w:pPr>
            <w:r w:rsidRPr="005C1205">
              <w:rPr>
                <w:sz w:val="20"/>
                <w:szCs w:val="20"/>
              </w:rPr>
              <w:t>0.772</w:t>
            </w:r>
          </w:p>
        </w:tc>
        <w:tc>
          <w:tcPr>
            <w:tcW w:w="670" w:type="dxa"/>
            <w:tcBorders>
              <w:top w:val="nil"/>
              <w:left w:val="nil"/>
              <w:bottom w:val="nil"/>
              <w:right w:val="nil"/>
            </w:tcBorders>
            <w:shd w:val="clear" w:color="auto" w:fill="auto"/>
            <w:vAlign w:val="center"/>
            <w:hideMark/>
          </w:tcPr>
          <w:p w14:paraId="3F466C5B" w14:textId="77777777" w:rsidR="001D67D3" w:rsidRPr="005C1205" w:rsidRDefault="001D67D3" w:rsidP="001D67D3">
            <w:pPr>
              <w:jc w:val="center"/>
              <w:rPr>
                <w:sz w:val="20"/>
                <w:szCs w:val="20"/>
              </w:rPr>
            </w:pPr>
            <w:r w:rsidRPr="005C1205">
              <w:rPr>
                <w:sz w:val="20"/>
                <w:szCs w:val="20"/>
              </w:rPr>
              <w:t>0.763</w:t>
            </w:r>
          </w:p>
        </w:tc>
        <w:tc>
          <w:tcPr>
            <w:tcW w:w="669" w:type="dxa"/>
            <w:tcBorders>
              <w:top w:val="nil"/>
              <w:left w:val="nil"/>
              <w:bottom w:val="nil"/>
              <w:right w:val="nil"/>
            </w:tcBorders>
            <w:shd w:val="clear" w:color="000000" w:fill="D9D9D9"/>
            <w:vAlign w:val="center"/>
            <w:hideMark/>
          </w:tcPr>
          <w:p w14:paraId="0BB7C304" w14:textId="77777777" w:rsidR="001D67D3" w:rsidRPr="005C1205" w:rsidRDefault="001D67D3" w:rsidP="001D67D3">
            <w:pPr>
              <w:jc w:val="center"/>
              <w:rPr>
                <w:b/>
                <w:bCs/>
                <w:sz w:val="20"/>
                <w:szCs w:val="20"/>
              </w:rPr>
            </w:pPr>
            <w:r w:rsidRPr="005C1205">
              <w:rPr>
                <w:b/>
                <w:bCs/>
                <w:sz w:val="20"/>
                <w:szCs w:val="20"/>
              </w:rPr>
              <w:t>0.785</w:t>
            </w:r>
          </w:p>
        </w:tc>
        <w:tc>
          <w:tcPr>
            <w:tcW w:w="670" w:type="dxa"/>
            <w:tcBorders>
              <w:top w:val="nil"/>
              <w:left w:val="nil"/>
              <w:bottom w:val="nil"/>
              <w:right w:val="nil"/>
            </w:tcBorders>
            <w:shd w:val="clear" w:color="000000" w:fill="D9D9D9"/>
            <w:vAlign w:val="center"/>
            <w:hideMark/>
          </w:tcPr>
          <w:p w14:paraId="23C12FC5" w14:textId="77777777" w:rsidR="001D67D3" w:rsidRPr="005C1205" w:rsidRDefault="001D67D3" w:rsidP="001D67D3">
            <w:pPr>
              <w:jc w:val="center"/>
              <w:rPr>
                <w:b/>
                <w:bCs/>
                <w:sz w:val="20"/>
                <w:szCs w:val="20"/>
              </w:rPr>
            </w:pPr>
            <w:r w:rsidRPr="005C1205">
              <w:rPr>
                <w:b/>
                <w:bCs/>
                <w:sz w:val="20"/>
                <w:szCs w:val="20"/>
              </w:rPr>
              <w:t>0.768</w:t>
            </w:r>
          </w:p>
        </w:tc>
        <w:tc>
          <w:tcPr>
            <w:tcW w:w="669" w:type="dxa"/>
            <w:tcBorders>
              <w:top w:val="nil"/>
              <w:left w:val="nil"/>
              <w:bottom w:val="nil"/>
              <w:right w:val="nil"/>
            </w:tcBorders>
            <w:shd w:val="clear" w:color="auto" w:fill="auto"/>
            <w:vAlign w:val="center"/>
            <w:hideMark/>
          </w:tcPr>
          <w:p w14:paraId="45525EB3" w14:textId="77777777" w:rsidR="001D67D3" w:rsidRPr="005C1205" w:rsidRDefault="001D67D3" w:rsidP="001D67D3">
            <w:pPr>
              <w:jc w:val="center"/>
              <w:rPr>
                <w:b/>
                <w:bCs/>
                <w:sz w:val="20"/>
                <w:szCs w:val="20"/>
              </w:rPr>
            </w:pPr>
            <w:r w:rsidRPr="005C1205">
              <w:rPr>
                <w:b/>
                <w:bCs/>
                <w:sz w:val="20"/>
                <w:szCs w:val="20"/>
              </w:rPr>
              <w:t>0.785</w:t>
            </w:r>
          </w:p>
        </w:tc>
        <w:tc>
          <w:tcPr>
            <w:tcW w:w="670" w:type="dxa"/>
            <w:tcBorders>
              <w:top w:val="nil"/>
              <w:left w:val="nil"/>
              <w:bottom w:val="nil"/>
              <w:right w:val="nil"/>
            </w:tcBorders>
            <w:shd w:val="clear" w:color="auto" w:fill="auto"/>
            <w:vAlign w:val="center"/>
            <w:hideMark/>
          </w:tcPr>
          <w:p w14:paraId="0407D378" w14:textId="77777777" w:rsidR="001D67D3" w:rsidRPr="005C1205" w:rsidRDefault="001D67D3" w:rsidP="001D67D3">
            <w:pPr>
              <w:jc w:val="center"/>
              <w:rPr>
                <w:b/>
                <w:bCs/>
                <w:sz w:val="20"/>
                <w:szCs w:val="20"/>
              </w:rPr>
            </w:pPr>
            <w:r w:rsidRPr="005C1205">
              <w:rPr>
                <w:b/>
                <w:bCs/>
                <w:sz w:val="20"/>
                <w:szCs w:val="20"/>
              </w:rPr>
              <w:t>0.762</w:t>
            </w:r>
          </w:p>
        </w:tc>
        <w:tc>
          <w:tcPr>
            <w:tcW w:w="669" w:type="dxa"/>
            <w:tcBorders>
              <w:top w:val="nil"/>
              <w:left w:val="nil"/>
              <w:bottom w:val="nil"/>
              <w:right w:val="nil"/>
            </w:tcBorders>
            <w:shd w:val="clear" w:color="000000" w:fill="D9D9D9"/>
            <w:vAlign w:val="center"/>
            <w:hideMark/>
          </w:tcPr>
          <w:p w14:paraId="3B485F49" w14:textId="77777777" w:rsidR="001D67D3" w:rsidRPr="005C1205" w:rsidRDefault="001D67D3" w:rsidP="001D67D3">
            <w:pPr>
              <w:jc w:val="center"/>
              <w:rPr>
                <w:sz w:val="20"/>
                <w:szCs w:val="20"/>
              </w:rPr>
            </w:pPr>
            <w:r w:rsidRPr="005C1205">
              <w:rPr>
                <w:sz w:val="20"/>
                <w:szCs w:val="20"/>
              </w:rPr>
              <w:t>0.738</w:t>
            </w:r>
          </w:p>
        </w:tc>
        <w:tc>
          <w:tcPr>
            <w:tcW w:w="670" w:type="dxa"/>
            <w:tcBorders>
              <w:top w:val="nil"/>
              <w:left w:val="nil"/>
              <w:bottom w:val="nil"/>
              <w:right w:val="nil"/>
            </w:tcBorders>
            <w:shd w:val="clear" w:color="000000" w:fill="D9D9D9"/>
            <w:vAlign w:val="center"/>
            <w:hideMark/>
          </w:tcPr>
          <w:p w14:paraId="627C524D" w14:textId="77777777" w:rsidR="001D67D3" w:rsidRPr="005C1205" w:rsidRDefault="001D67D3" w:rsidP="001D67D3">
            <w:pPr>
              <w:jc w:val="center"/>
              <w:rPr>
                <w:sz w:val="20"/>
                <w:szCs w:val="20"/>
              </w:rPr>
            </w:pPr>
            <w:r w:rsidRPr="005C1205">
              <w:rPr>
                <w:sz w:val="20"/>
                <w:szCs w:val="20"/>
              </w:rPr>
              <w:t>0.744</w:t>
            </w:r>
          </w:p>
        </w:tc>
        <w:tc>
          <w:tcPr>
            <w:tcW w:w="669" w:type="dxa"/>
            <w:tcBorders>
              <w:top w:val="nil"/>
              <w:left w:val="nil"/>
              <w:bottom w:val="nil"/>
              <w:right w:val="nil"/>
            </w:tcBorders>
            <w:shd w:val="clear" w:color="auto" w:fill="auto"/>
            <w:vAlign w:val="center"/>
            <w:hideMark/>
          </w:tcPr>
          <w:p w14:paraId="566E4B8F" w14:textId="77777777" w:rsidR="001D67D3" w:rsidRPr="005C1205" w:rsidRDefault="001D67D3" w:rsidP="001D67D3">
            <w:pPr>
              <w:jc w:val="center"/>
              <w:rPr>
                <w:b/>
                <w:bCs/>
                <w:sz w:val="20"/>
                <w:szCs w:val="20"/>
              </w:rPr>
            </w:pPr>
            <w:r w:rsidRPr="005C1205">
              <w:rPr>
                <w:b/>
                <w:bCs/>
                <w:sz w:val="20"/>
                <w:szCs w:val="20"/>
              </w:rPr>
              <w:t>0.741</w:t>
            </w:r>
          </w:p>
        </w:tc>
        <w:tc>
          <w:tcPr>
            <w:tcW w:w="670" w:type="dxa"/>
            <w:tcBorders>
              <w:top w:val="nil"/>
              <w:left w:val="nil"/>
              <w:bottom w:val="nil"/>
              <w:right w:val="nil"/>
            </w:tcBorders>
            <w:shd w:val="clear" w:color="auto" w:fill="auto"/>
            <w:vAlign w:val="center"/>
            <w:hideMark/>
          </w:tcPr>
          <w:p w14:paraId="605582E4" w14:textId="77777777" w:rsidR="001D67D3" w:rsidRPr="005C1205" w:rsidRDefault="001D67D3" w:rsidP="001D67D3">
            <w:pPr>
              <w:jc w:val="center"/>
              <w:rPr>
                <w:b/>
                <w:bCs/>
                <w:sz w:val="20"/>
                <w:szCs w:val="20"/>
              </w:rPr>
            </w:pPr>
            <w:r w:rsidRPr="005C1205">
              <w:rPr>
                <w:b/>
                <w:bCs/>
                <w:sz w:val="20"/>
                <w:szCs w:val="20"/>
              </w:rPr>
              <w:t>0.748</w:t>
            </w:r>
          </w:p>
        </w:tc>
        <w:tc>
          <w:tcPr>
            <w:tcW w:w="667" w:type="dxa"/>
            <w:tcBorders>
              <w:top w:val="nil"/>
              <w:left w:val="nil"/>
              <w:bottom w:val="nil"/>
              <w:right w:val="nil"/>
            </w:tcBorders>
            <w:shd w:val="clear" w:color="000000" w:fill="D9D9D9"/>
            <w:vAlign w:val="bottom"/>
            <w:hideMark/>
          </w:tcPr>
          <w:p w14:paraId="4B8B4BC7" w14:textId="68899FBE" w:rsidR="001D67D3" w:rsidRPr="001D67D3" w:rsidRDefault="001D67D3" w:rsidP="001D67D3">
            <w:pPr>
              <w:jc w:val="center"/>
              <w:rPr>
                <w:sz w:val="20"/>
                <w:szCs w:val="20"/>
              </w:rPr>
            </w:pPr>
            <w:r w:rsidRPr="001D67D3">
              <w:rPr>
                <w:color w:val="000000"/>
                <w:sz w:val="20"/>
                <w:szCs w:val="20"/>
              </w:rPr>
              <w:t>0.787</w:t>
            </w:r>
          </w:p>
        </w:tc>
        <w:tc>
          <w:tcPr>
            <w:tcW w:w="668" w:type="dxa"/>
            <w:tcBorders>
              <w:top w:val="nil"/>
              <w:left w:val="nil"/>
              <w:bottom w:val="nil"/>
              <w:right w:val="nil"/>
            </w:tcBorders>
            <w:shd w:val="clear" w:color="000000" w:fill="D9D9D9"/>
            <w:vAlign w:val="bottom"/>
            <w:hideMark/>
          </w:tcPr>
          <w:p w14:paraId="39E70129" w14:textId="7206B96E" w:rsidR="001D67D3" w:rsidRPr="001D67D3" w:rsidRDefault="001D67D3" w:rsidP="001D67D3">
            <w:pPr>
              <w:jc w:val="center"/>
              <w:rPr>
                <w:sz w:val="20"/>
                <w:szCs w:val="20"/>
              </w:rPr>
            </w:pPr>
            <w:r w:rsidRPr="001D67D3">
              <w:rPr>
                <w:color w:val="000000"/>
                <w:sz w:val="20"/>
                <w:szCs w:val="20"/>
              </w:rPr>
              <w:t>0.768</w:t>
            </w:r>
          </w:p>
        </w:tc>
        <w:tc>
          <w:tcPr>
            <w:tcW w:w="669" w:type="dxa"/>
            <w:tcBorders>
              <w:top w:val="nil"/>
              <w:left w:val="nil"/>
              <w:bottom w:val="nil"/>
              <w:right w:val="nil"/>
            </w:tcBorders>
            <w:shd w:val="clear" w:color="auto" w:fill="auto"/>
            <w:vAlign w:val="center"/>
            <w:hideMark/>
          </w:tcPr>
          <w:p w14:paraId="6E246300" w14:textId="77777777" w:rsidR="001D67D3" w:rsidRPr="005C1205" w:rsidRDefault="001D67D3" w:rsidP="001D67D3">
            <w:pPr>
              <w:jc w:val="center"/>
              <w:rPr>
                <w:sz w:val="20"/>
                <w:szCs w:val="20"/>
              </w:rPr>
            </w:pPr>
            <w:r w:rsidRPr="005C1205">
              <w:rPr>
                <w:sz w:val="20"/>
                <w:szCs w:val="20"/>
              </w:rPr>
              <w:t>0.753</w:t>
            </w:r>
          </w:p>
        </w:tc>
        <w:tc>
          <w:tcPr>
            <w:tcW w:w="670" w:type="dxa"/>
            <w:tcBorders>
              <w:top w:val="nil"/>
              <w:left w:val="nil"/>
              <w:bottom w:val="nil"/>
              <w:right w:val="nil"/>
            </w:tcBorders>
            <w:shd w:val="clear" w:color="auto" w:fill="auto"/>
            <w:vAlign w:val="center"/>
            <w:hideMark/>
          </w:tcPr>
          <w:p w14:paraId="04F6E06E" w14:textId="77777777" w:rsidR="001D67D3" w:rsidRPr="005C1205" w:rsidRDefault="001D67D3" w:rsidP="001D67D3">
            <w:pPr>
              <w:jc w:val="center"/>
              <w:rPr>
                <w:sz w:val="20"/>
                <w:szCs w:val="20"/>
              </w:rPr>
            </w:pPr>
            <w:r w:rsidRPr="005C1205">
              <w:rPr>
                <w:sz w:val="20"/>
                <w:szCs w:val="20"/>
              </w:rPr>
              <w:t>0.747</w:t>
            </w:r>
          </w:p>
        </w:tc>
        <w:tc>
          <w:tcPr>
            <w:tcW w:w="669" w:type="dxa"/>
            <w:tcBorders>
              <w:top w:val="nil"/>
              <w:left w:val="nil"/>
              <w:bottom w:val="nil"/>
              <w:right w:val="nil"/>
            </w:tcBorders>
            <w:shd w:val="clear" w:color="000000" w:fill="D9D9D9"/>
            <w:vAlign w:val="center"/>
            <w:hideMark/>
          </w:tcPr>
          <w:p w14:paraId="0E0C7EF5" w14:textId="77777777" w:rsidR="001D67D3" w:rsidRPr="005C1205" w:rsidRDefault="001D67D3" w:rsidP="001D67D3">
            <w:pPr>
              <w:jc w:val="center"/>
              <w:rPr>
                <w:sz w:val="20"/>
                <w:szCs w:val="20"/>
              </w:rPr>
            </w:pPr>
            <w:r w:rsidRPr="005C1205">
              <w:rPr>
                <w:sz w:val="20"/>
                <w:szCs w:val="20"/>
              </w:rPr>
              <w:t>0.736</w:t>
            </w:r>
          </w:p>
        </w:tc>
        <w:tc>
          <w:tcPr>
            <w:tcW w:w="670" w:type="dxa"/>
            <w:tcBorders>
              <w:top w:val="nil"/>
              <w:left w:val="nil"/>
              <w:bottom w:val="nil"/>
              <w:right w:val="nil"/>
            </w:tcBorders>
            <w:shd w:val="clear" w:color="000000" w:fill="D9D9D9"/>
            <w:vAlign w:val="center"/>
            <w:hideMark/>
          </w:tcPr>
          <w:p w14:paraId="106F29D0" w14:textId="77777777" w:rsidR="001D67D3" w:rsidRPr="005C1205" w:rsidRDefault="001D67D3" w:rsidP="001D67D3">
            <w:pPr>
              <w:jc w:val="center"/>
              <w:rPr>
                <w:sz w:val="20"/>
                <w:szCs w:val="20"/>
              </w:rPr>
            </w:pPr>
            <w:r w:rsidRPr="005C1205">
              <w:rPr>
                <w:sz w:val="20"/>
                <w:szCs w:val="20"/>
              </w:rPr>
              <w:t>0.743</w:t>
            </w:r>
          </w:p>
        </w:tc>
        <w:tc>
          <w:tcPr>
            <w:tcW w:w="667" w:type="dxa"/>
            <w:tcBorders>
              <w:top w:val="nil"/>
              <w:left w:val="nil"/>
              <w:bottom w:val="nil"/>
              <w:right w:val="nil"/>
            </w:tcBorders>
            <w:shd w:val="clear" w:color="auto" w:fill="auto"/>
            <w:vAlign w:val="bottom"/>
            <w:hideMark/>
          </w:tcPr>
          <w:p w14:paraId="13A3DBDE" w14:textId="304F6407" w:rsidR="001D67D3" w:rsidRPr="001D67D3" w:rsidRDefault="001D67D3" w:rsidP="001D67D3">
            <w:pPr>
              <w:jc w:val="center"/>
              <w:rPr>
                <w:b/>
                <w:bCs/>
                <w:sz w:val="20"/>
                <w:szCs w:val="20"/>
              </w:rPr>
            </w:pPr>
            <w:r w:rsidRPr="001D67D3">
              <w:rPr>
                <w:b/>
                <w:bCs/>
                <w:color w:val="000000"/>
                <w:sz w:val="20"/>
                <w:szCs w:val="20"/>
              </w:rPr>
              <w:t>0.758</w:t>
            </w:r>
          </w:p>
        </w:tc>
        <w:tc>
          <w:tcPr>
            <w:tcW w:w="667" w:type="dxa"/>
            <w:tcBorders>
              <w:top w:val="nil"/>
              <w:left w:val="nil"/>
              <w:bottom w:val="nil"/>
              <w:right w:val="nil"/>
            </w:tcBorders>
            <w:shd w:val="clear" w:color="auto" w:fill="auto"/>
            <w:vAlign w:val="bottom"/>
            <w:hideMark/>
          </w:tcPr>
          <w:p w14:paraId="10369C2F" w14:textId="206F0EB4" w:rsidR="001D67D3" w:rsidRPr="001D67D3" w:rsidRDefault="001D67D3" w:rsidP="001D67D3">
            <w:pPr>
              <w:jc w:val="center"/>
              <w:rPr>
                <w:b/>
                <w:bCs/>
                <w:sz w:val="20"/>
                <w:szCs w:val="20"/>
              </w:rPr>
            </w:pPr>
            <w:r w:rsidRPr="001D67D3">
              <w:rPr>
                <w:b/>
                <w:bCs/>
                <w:color w:val="000000"/>
                <w:sz w:val="20"/>
                <w:szCs w:val="20"/>
              </w:rPr>
              <w:t>0.759</w:t>
            </w:r>
          </w:p>
        </w:tc>
      </w:tr>
      <w:tr w:rsidR="001D67D3" w:rsidRPr="001D67D3" w14:paraId="67B1C0A3" w14:textId="77777777" w:rsidTr="00E63AC5">
        <w:trPr>
          <w:trHeight w:val="270"/>
        </w:trPr>
        <w:tc>
          <w:tcPr>
            <w:tcW w:w="953" w:type="dxa"/>
            <w:tcBorders>
              <w:top w:val="nil"/>
              <w:left w:val="nil"/>
              <w:bottom w:val="nil"/>
              <w:right w:val="nil"/>
            </w:tcBorders>
            <w:shd w:val="clear" w:color="auto" w:fill="auto"/>
            <w:vAlign w:val="center"/>
            <w:hideMark/>
          </w:tcPr>
          <w:p w14:paraId="4E918046" w14:textId="77777777" w:rsidR="001D67D3" w:rsidRPr="005C1205" w:rsidRDefault="001D67D3" w:rsidP="001D67D3">
            <w:pPr>
              <w:jc w:val="center"/>
              <w:rPr>
                <w:i/>
                <w:iCs/>
                <w:sz w:val="20"/>
                <w:szCs w:val="20"/>
              </w:rPr>
            </w:pPr>
            <w:r w:rsidRPr="005C1205">
              <w:rPr>
                <w:i/>
                <w:iCs/>
                <w:sz w:val="20"/>
                <w:szCs w:val="20"/>
              </w:rPr>
              <w:t xml:space="preserve">Ogo4 </w:t>
            </w:r>
          </w:p>
        </w:tc>
        <w:tc>
          <w:tcPr>
            <w:tcW w:w="669" w:type="dxa"/>
            <w:tcBorders>
              <w:top w:val="nil"/>
              <w:left w:val="nil"/>
              <w:bottom w:val="nil"/>
              <w:right w:val="nil"/>
            </w:tcBorders>
            <w:shd w:val="clear" w:color="000000" w:fill="D9D9D9"/>
            <w:vAlign w:val="center"/>
            <w:hideMark/>
          </w:tcPr>
          <w:p w14:paraId="3EF2E834" w14:textId="77777777" w:rsidR="001D67D3" w:rsidRPr="005C1205" w:rsidRDefault="001D67D3" w:rsidP="001D67D3">
            <w:pPr>
              <w:jc w:val="center"/>
              <w:rPr>
                <w:sz w:val="20"/>
                <w:szCs w:val="20"/>
              </w:rPr>
            </w:pPr>
            <w:r w:rsidRPr="005C1205">
              <w:rPr>
                <w:sz w:val="20"/>
                <w:szCs w:val="20"/>
              </w:rPr>
              <w:t>0.761</w:t>
            </w:r>
          </w:p>
        </w:tc>
        <w:tc>
          <w:tcPr>
            <w:tcW w:w="670" w:type="dxa"/>
            <w:tcBorders>
              <w:top w:val="nil"/>
              <w:left w:val="nil"/>
              <w:bottom w:val="nil"/>
              <w:right w:val="nil"/>
            </w:tcBorders>
            <w:shd w:val="clear" w:color="000000" w:fill="D9D9D9"/>
            <w:vAlign w:val="center"/>
            <w:hideMark/>
          </w:tcPr>
          <w:p w14:paraId="07C2E684" w14:textId="77777777" w:rsidR="001D67D3" w:rsidRPr="005C1205" w:rsidRDefault="001D67D3" w:rsidP="001D67D3">
            <w:pPr>
              <w:jc w:val="center"/>
              <w:rPr>
                <w:sz w:val="20"/>
                <w:szCs w:val="20"/>
              </w:rPr>
            </w:pPr>
            <w:r w:rsidRPr="005C1205">
              <w:rPr>
                <w:sz w:val="20"/>
                <w:szCs w:val="20"/>
              </w:rPr>
              <w:t>0.738</w:t>
            </w:r>
          </w:p>
        </w:tc>
        <w:tc>
          <w:tcPr>
            <w:tcW w:w="669" w:type="dxa"/>
            <w:tcBorders>
              <w:top w:val="nil"/>
              <w:left w:val="nil"/>
              <w:bottom w:val="nil"/>
              <w:right w:val="nil"/>
            </w:tcBorders>
            <w:shd w:val="clear" w:color="auto" w:fill="auto"/>
            <w:vAlign w:val="center"/>
            <w:hideMark/>
          </w:tcPr>
          <w:p w14:paraId="5B11FE57" w14:textId="77777777" w:rsidR="001D67D3" w:rsidRPr="005C1205" w:rsidRDefault="001D67D3" w:rsidP="001D67D3">
            <w:pPr>
              <w:jc w:val="center"/>
              <w:rPr>
                <w:sz w:val="20"/>
                <w:szCs w:val="20"/>
              </w:rPr>
            </w:pPr>
            <w:r w:rsidRPr="005C1205">
              <w:rPr>
                <w:sz w:val="20"/>
                <w:szCs w:val="20"/>
              </w:rPr>
              <w:t>0.751</w:t>
            </w:r>
          </w:p>
        </w:tc>
        <w:tc>
          <w:tcPr>
            <w:tcW w:w="670" w:type="dxa"/>
            <w:tcBorders>
              <w:top w:val="nil"/>
              <w:left w:val="nil"/>
              <w:bottom w:val="nil"/>
              <w:right w:val="nil"/>
            </w:tcBorders>
            <w:shd w:val="clear" w:color="auto" w:fill="auto"/>
            <w:vAlign w:val="center"/>
            <w:hideMark/>
          </w:tcPr>
          <w:p w14:paraId="5C5725C6" w14:textId="77777777" w:rsidR="001D67D3" w:rsidRPr="005C1205" w:rsidRDefault="001D67D3" w:rsidP="001D67D3">
            <w:pPr>
              <w:jc w:val="center"/>
              <w:rPr>
                <w:sz w:val="20"/>
                <w:szCs w:val="20"/>
              </w:rPr>
            </w:pPr>
            <w:r w:rsidRPr="005C1205">
              <w:rPr>
                <w:sz w:val="20"/>
                <w:szCs w:val="20"/>
              </w:rPr>
              <w:t>0.735</w:t>
            </w:r>
          </w:p>
        </w:tc>
        <w:tc>
          <w:tcPr>
            <w:tcW w:w="669" w:type="dxa"/>
            <w:tcBorders>
              <w:top w:val="nil"/>
              <w:left w:val="nil"/>
              <w:bottom w:val="nil"/>
              <w:right w:val="nil"/>
            </w:tcBorders>
            <w:shd w:val="clear" w:color="000000" w:fill="D9D9D9"/>
            <w:vAlign w:val="center"/>
            <w:hideMark/>
          </w:tcPr>
          <w:p w14:paraId="1650F26D" w14:textId="77777777" w:rsidR="001D67D3" w:rsidRPr="005C1205" w:rsidRDefault="001D67D3" w:rsidP="001D67D3">
            <w:pPr>
              <w:jc w:val="center"/>
              <w:rPr>
                <w:b/>
                <w:bCs/>
                <w:sz w:val="20"/>
                <w:szCs w:val="20"/>
              </w:rPr>
            </w:pPr>
            <w:r w:rsidRPr="005C1205">
              <w:rPr>
                <w:b/>
                <w:bCs/>
                <w:sz w:val="20"/>
                <w:szCs w:val="20"/>
              </w:rPr>
              <w:t>0.733</w:t>
            </w:r>
          </w:p>
        </w:tc>
        <w:tc>
          <w:tcPr>
            <w:tcW w:w="670" w:type="dxa"/>
            <w:tcBorders>
              <w:top w:val="nil"/>
              <w:left w:val="nil"/>
              <w:bottom w:val="nil"/>
              <w:right w:val="nil"/>
            </w:tcBorders>
            <w:shd w:val="clear" w:color="000000" w:fill="D9D9D9"/>
            <w:vAlign w:val="center"/>
            <w:hideMark/>
          </w:tcPr>
          <w:p w14:paraId="3A70FCBD" w14:textId="77777777" w:rsidR="001D67D3" w:rsidRPr="005C1205" w:rsidRDefault="001D67D3" w:rsidP="001D67D3">
            <w:pPr>
              <w:jc w:val="center"/>
              <w:rPr>
                <w:b/>
                <w:bCs/>
                <w:sz w:val="20"/>
                <w:szCs w:val="20"/>
              </w:rPr>
            </w:pPr>
            <w:r w:rsidRPr="005C1205">
              <w:rPr>
                <w:b/>
                <w:bCs/>
                <w:sz w:val="20"/>
                <w:szCs w:val="20"/>
              </w:rPr>
              <w:t>0.715</w:t>
            </w:r>
          </w:p>
        </w:tc>
        <w:tc>
          <w:tcPr>
            <w:tcW w:w="669" w:type="dxa"/>
            <w:tcBorders>
              <w:top w:val="nil"/>
              <w:left w:val="nil"/>
              <w:bottom w:val="nil"/>
              <w:right w:val="nil"/>
            </w:tcBorders>
            <w:shd w:val="clear" w:color="auto" w:fill="auto"/>
            <w:vAlign w:val="center"/>
            <w:hideMark/>
          </w:tcPr>
          <w:p w14:paraId="1B9CC0E5" w14:textId="77777777" w:rsidR="001D67D3" w:rsidRPr="005C1205" w:rsidRDefault="001D67D3" w:rsidP="001D67D3">
            <w:pPr>
              <w:jc w:val="center"/>
              <w:rPr>
                <w:sz w:val="20"/>
                <w:szCs w:val="20"/>
              </w:rPr>
            </w:pPr>
            <w:r w:rsidRPr="005C1205">
              <w:rPr>
                <w:sz w:val="20"/>
                <w:szCs w:val="20"/>
              </w:rPr>
              <w:t>0.729</w:t>
            </w:r>
          </w:p>
        </w:tc>
        <w:tc>
          <w:tcPr>
            <w:tcW w:w="670" w:type="dxa"/>
            <w:tcBorders>
              <w:top w:val="nil"/>
              <w:left w:val="nil"/>
              <w:bottom w:val="nil"/>
              <w:right w:val="nil"/>
            </w:tcBorders>
            <w:shd w:val="clear" w:color="auto" w:fill="auto"/>
            <w:vAlign w:val="center"/>
            <w:hideMark/>
          </w:tcPr>
          <w:p w14:paraId="67A0C9AF" w14:textId="77777777" w:rsidR="001D67D3" w:rsidRPr="005C1205" w:rsidRDefault="001D67D3" w:rsidP="001D67D3">
            <w:pPr>
              <w:jc w:val="center"/>
              <w:rPr>
                <w:sz w:val="20"/>
                <w:szCs w:val="20"/>
              </w:rPr>
            </w:pPr>
            <w:r w:rsidRPr="005C1205">
              <w:rPr>
                <w:sz w:val="20"/>
                <w:szCs w:val="20"/>
              </w:rPr>
              <w:t>0.714</w:t>
            </w:r>
          </w:p>
        </w:tc>
        <w:tc>
          <w:tcPr>
            <w:tcW w:w="669" w:type="dxa"/>
            <w:tcBorders>
              <w:top w:val="nil"/>
              <w:left w:val="nil"/>
              <w:bottom w:val="nil"/>
              <w:right w:val="nil"/>
            </w:tcBorders>
            <w:shd w:val="clear" w:color="000000" w:fill="D9D9D9"/>
            <w:vAlign w:val="center"/>
            <w:hideMark/>
          </w:tcPr>
          <w:p w14:paraId="1E663D21" w14:textId="77777777" w:rsidR="001D67D3" w:rsidRPr="005C1205" w:rsidRDefault="001D67D3" w:rsidP="001D67D3">
            <w:pPr>
              <w:jc w:val="center"/>
              <w:rPr>
                <w:sz w:val="20"/>
                <w:szCs w:val="20"/>
              </w:rPr>
            </w:pPr>
            <w:r w:rsidRPr="005C1205">
              <w:rPr>
                <w:sz w:val="20"/>
                <w:szCs w:val="20"/>
              </w:rPr>
              <w:t>0.728</w:t>
            </w:r>
          </w:p>
        </w:tc>
        <w:tc>
          <w:tcPr>
            <w:tcW w:w="670" w:type="dxa"/>
            <w:tcBorders>
              <w:top w:val="nil"/>
              <w:left w:val="nil"/>
              <w:bottom w:val="nil"/>
              <w:right w:val="nil"/>
            </w:tcBorders>
            <w:shd w:val="clear" w:color="000000" w:fill="D9D9D9"/>
            <w:vAlign w:val="center"/>
            <w:hideMark/>
          </w:tcPr>
          <w:p w14:paraId="5343ECCF" w14:textId="77777777" w:rsidR="001D67D3" w:rsidRPr="005C1205" w:rsidRDefault="001D67D3" w:rsidP="001D67D3">
            <w:pPr>
              <w:jc w:val="center"/>
              <w:rPr>
                <w:sz w:val="20"/>
                <w:szCs w:val="20"/>
              </w:rPr>
            </w:pPr>
            <w:r w:rsidRPr="005C1205">
              <w:rPr>
                <w:sz w:val="20"/>
                <w:szCs w:val="20"/>
              </w:rPr>
              <w:t>0.730</w:t>
            </w:r>
          </w:p>
        </w:tc>
        <w:tc>
          <w:tcPr>
            <w:tcW w:w="669" w:type="dxa"/>
            <w:tcBorders>
              <w:top w:val="nil"/>
              <w:left w:val="nil"/>
              <w:bottom w:val="nil"/>
              <w:right w:val="nil"/>
            </w:tcBorders>
            <w:shd w:val="clear" w:color="auto" w:fill="auto"/>
            <w:vAlign w:val="center"/>
            <w:hideMark/>
          </w:tcPr>
          <w:p w14:paraId="6FE0A886" w14:textId="77777777" w:rsidR="001D67D3" w:rsidRPr="005C1205" w:rsidRDefault="001D67D3" w:rsidP="001D67D3">
            <w:pPr>
              <w:jc w:val="center"/>
              <w:rPr>
                <w:b/>
                <w:bCs/>
                <w:sz w:val="20"/>
                <w:szCs w:val="20"/>
              </w:rPr>
            </w:pPr>
            <w:r w:rsidRPr="005C1205">
              <w:rPr>
                <w:b/>
                <w:bCs/>
                <w:sz w:val="20"/>
                <w:szCs w:val="20"/>
              </w:rPr>
              <w:t>0.737</w:t>
            </w:r>
          </w:p>
        </w:tc>
        <w:tc>
          <w:tcPr>
            <w:tcW w:w="670" w:type="dxa"/>
            <w:tcBorders>
              <w:top w:val="nil"/>
              <w:left w:val="nil"/>
              <w:bottom w:val="nil"/>
              <w:right w:val="nil"/>
            </w:tcBorders>
            <w:shd w:val="clear" w:color="auto" w:fill="auto"/>
            <w:vAlign w:val="center"/>
            <w:hideMark/>
          </w:tcPr>
          <w:p w14:paraId="18AE0907" w14:textId="77777777" w:rsidR="001D67D3" w:rsidRPr="005C1205" w:rsidRDefault="001D67D3" w:rsidP="001D67D3">
            <w:pPr>
              <w:jc w:val="center"/>
              <w:rPr>
                <w:b/>
                <w:bCs/>
                <w:sz w:val="20"/>
                <w:szCs w:val="20"/>
              </w:rPr>
            </w:pPr>
            <w:r w:rsidRPr="005C1205">
              <w:rPr>
                <w:b/>
                <w:bCs/>
                <w:sz w:val="20"/>
                <w:szCs w:val="20"/>
              </w:rPr>
              <w:t>0.730</w:t>
            </w:r>
          </w:p>
        </w:tc>
        <w:tc>
          <w:tcPr>
            <w:tcW w:w="667" w:type="dxa"/>
            <w:tcBorders>
              <w:top w:val="nil"/>
              <w:left w:val="nil"/>
              <w:bottom w:val="nil"/>
              <w:right w:val="nil"/>
            </w:tcBorders>
            <w:shd w:val="clear" w:color="000000" w:fill="D9D9D9"/>
            <w:vAlign w:val="bottom"/>
            <w:hideMark/>
          </w:tcPr>
          <w:p w14:paraId="679D1E31" w14:textId="7067F06C" w:rsidR="001D67D3" w:rsidRPr="001D67D3" w:rsidRDefault="001D67D3" w:rsidP="001D67D3">
            <w:pPr>
              <w:jc w:val="center"/>
              <w:rPr>
                <w:sz w:val="20"/>
                <w:szCs w:val="20"/>
              </w:rPr>
            </w:pPr>
            <w:r w:rsidRPr="001D67D3">
              <w:rPr>
                <w:color w:val="000000"/>
                <w:sz w:val="20"/>
                <w:szCs w:val="20"/>
              </w:rPr>
              <w:t>0.728</w:t>
            </w:r>
          </w:p>
        </w:tc>
        <w:tc>
          <w:tcPr>
            <w:tcW w:w="668" w:type="dxa"/>
            <w:tcBorders>
              <w:top w:val="nil"/>
              <w:left w:val="nil"/>
              <w:bottom w:val="nil"/>
              <w:right w:val="nil"/>
            </w:tcBorders>
            <w:shd w:val="clear" w:color="000000" w:fill="D9D9D9"/>
            <w:vAlign w:val="bottom"/>
            <w:hideMark/>
          </w:tcPr>
          <w:p w14:paraId="119C370A" w14:textId="58B75951" w:rsidR="001D67D3" w:rsidRPr="001D67D3" w:rsidRDefault="001D67D3" w:rsidP="001D67D3">
            <w:pPr>
              <w:jc w:val="center"/>
              <w:rPr>
                <w:sz w:val="20"/>
                <w:szCs w:val="20"/>
              </w:rPr>
            </w:pPr>
            <w:r w:rsidRPr="001D67D3">
              <w:rPr>
                <w:color w:val="000000"/>
                <w:sz w:val="20"/>
                <w:szCs w:val="20"/>
              </w:rPr>
              <w:t>0.718</w:t>
            </w:r>
          </w:p>
        </w:tc>
        <w:tc>
          <w:tcPr>
            <w:tcW w:w="669" w:type="dxa"/>
            <w:tcBorders>
              <w:top w:val="nil"/>
              <w:left w:val="nil"/>
              <w:bottom w:val="nil"/>
              <w:right w:val="nil"/>
            </w:tcBorders>
            <w:shd w:val="clear" w:color="auto" w:fill="auto"/>
            <w:vAlign w:val="center"/>
            <w:hideMark/>
          </w:tcPr>
          <w:p w14:paraId="30F82A10" w14:textId="77777777" w:rsidR="001D67D3" w:rsidRPr="005C1205" w:rsidRDefault="001D67D3" w:rsidP="001D67D3">
            <w:pPr>
              <w:jc w:val="center"/>
              <w:rPr>
                <w:sz w:val="20"/>
                <w:szCs w:val="20"/>
              </w:rPr>
            </w:pPr>
            <w:r w:rsidRPr="005C1205">
              <w:rPr>
                <w:sz w:val="20"/>
                <w:szCs w:val="20"/>
              </w:rPr>
              <w:t>0.689</w:t>
            </w:r>
          </w:p>
        </w:tc>
        <w:tc>
          <w:tcPr>
            <w:tcW w:w="670" w:type="dxa"/>
            <w:tcBorders>
              <w:top w:val="nil"/>
              <w:left w:val="nil"/>
              <w:bottom w:val="nil"/>
              <w:right w:val="nil"/>
            </w:tcBorders>
            <w:shd w:val="clear" w:color="auto" w:fill="auto"/>
            <w:vAlign w:val="center"/>
            <w:hideMark/>
          </w:tcPr>
          <w:p w14:paraId="3B7280D4" w14:textId="77777777" w:rsidR="001D67D3" w:rsidRPr="005C1205" w:rsidRDefault="001D67D3" w:rsidP="001D67D3">
            <w:pPr>
              <w:jc w:val="center"/>
              <w:rPr>
                <w:sz w:val="20"/>
                <w:szCs w:val="20"/>
              </w:rPr>
            </w:pPr>
            <w:r w:rsidRPr="005C1205">
              <w:rPr>
                <w:sz w:val="20"/>
                <w:szCs w:val="20"/>
              </w:rPr>
              <w:t>0.709</w:t>
            </w:r>
          </w:p>
        </w:tc>
        <w:tc>
          <w:tcPr>
            <w:tcW w:w="669" w:type="dxa"/>
            <w:tcBorders>
              <w:top w:val="nil"/>
              <w:left w:val="nil"/>
              <w:bottom w:val="nil"/>
              <w:right w:val="nil"/>
            </w:tcBorders>
            <w:shd w:val="clear" w:color="000000" w:fill="D9D9D9"/>
            <w:vAlign w:val="center"/>
            <w:hideMark/>
          </w:tcPr>
          <w:p w14:paraId="32C516C3" w14:textId="77777777" w:rsidR="001D67D3" w:rsidRPr="005C1205" w:rsidRDefault="001D67D3" w:rsidP="001D67D3">
            <w:pPr>
              <w:jc w:val="center"/>
              <w:rPr>
                <w:sz w:val="20"/>
                <w:szCs w:val="20"/>
              </w:rPr>
            </w:pPr>
            <w:r w:rsidRPr="005C1205">
              <w:rPr>
                <w:sz w:val="20"/>
                <w:szCs w:val="20"/>
              </w:rPr>
              <w:t>0.714</w:t>
            </w:r>
          </w:p>
        </w:tc>
        <w:tc>
          <w:tcPr>
            <w:tcW w:w="670" w:type="dxa"/>
            <w:tcBorders>
              <w:top w:val="nil"/>
              <w:left w:val="nil"/>
              <w:bottom w:val="nil"/>
              <w:right w:val="nil"/>
            </w:tcBorders>
            <w:shd w:val="clear" w:color="000000" w:fill="D9D9D9"/>
            <w:vAlign w:val="center"/>
            <w:hideMark/>
          </w:tcPr>
          <w:p w14:paraId="4E071732" w14:textId="77777777" w:rsidR="001D67D3" w:rsidRPr="005C1205" w:rsidRDefault="001D67D3" w:rsidP="001D67D3">
            <w:pPr>
              <w:jc w:val="center"/>
              <w:rPr>
                <w:sz w:val="20"/>
                <w:szCs w:val="20"/>
              </w:rPr>
            </w:pPr>
            <w:r w:rsidRPr="005C1205">
              <w:rPr>
                <w:sz w:val="20"/>
                <w:szCs w:val="20"/>
              </w:rPr>
              <w:t>0.723</w:t>
            </w:r>
          </w:p>
        </w:tc>
        <w:tc>
          <w:tcPr>
            <w:tcW w:w="667" w:type="dxa"/>
            <w:tcBorders>
              <w:top w:val="nil"/>
              <w:left w:val="nil"/>
              <w:bottom w:val="nil"/>
              <w:right w:val="nil"/>
            </w:tcBorders>
            <w:shd w:val="clear" w:color="auto" w:fill="auto"/>
            <w:vAlign w:val="bottom"/>
            <w:hideMark/>
          </w:tcPr>
          <w:p w14:paraId="0111C9A3" w14:textId="7096DD13" w:rsidR="001D67D3" w:rsidRPr="001D67D3" w:rsidRDefault="001D67D3" w:rsidP="001D67D3">
            <w:pPr>
              <w:jc w:val="center"/>
              <w:rPr>
                <w:sz w:val="20"/>
                <w:szCs w:val="20"/>
              </w:rPr>
            </w:pPr>
            <w:r w:rsidRPr="001D67D3">
              <w:rPr>
                <w:color w:val="000000"/>
                <w:sz w:val="20"/>
                <w:szCs w:val="20"/>
              </w:rPr>
              <w:t>0.730</w:t>
            </w:r>
          </w:p>
        </w:tc>
        <w:tc>
          <w:tcPr>
            <w:tcW w:w="667" w:type="dxa"/>
            <w:tcBorders>
              <w:top w:val="nil"/>
              <w:left w:val="nil"/>
              <w:bottom w:val="nil"/>
              <w:right w:val="nil"/>
            </w:tcBorders>
            <w:shd w:val="clear" w:color="auto" w:fill="auto"/>
            <w:vAlign w:val="bottom"/>
            <w:hideMark/>
          </w:tcPr>
          <w:p w14:paraId="227117FB" w14:textId="66AC070E" w:rsidR="001D67D3" w:rsidRPr="001D67D3" w:rsidRDefault="001D67D3" w:rsidP="001D67D3">
            <w:pPr>
              <w:jc w:val="center"/>
              <w:rPr>
                <w:sz w:val="20"/>
                <w:szCs w:val="20"/>
              </w:rPr>
            </w:pPr>
            <w:r w:rsidRPr="001D67D3">
              <w:rPr>
                <w:color w:val="000000"/>
                <w:sz w:val="20"/>
                <w:szCs w:val="20"/>
              </w:rPr>
              <w:t>0.730</w:t>
            </w:r>
          </w:p>
        </w:tc>
      </w:tr>
      <w:tr w:rsidR="001D67D3" w:rsidRPr="001D67D3" w14:paraId="2A172B84" w14:textId="77777777" w:rsidTr="00E63AC5">
        <w:trPr>
          <w:trHeight w:val="284"/>
        </w:trPr>
        <w:tc>
          <w:tcPr>
            <w:tcW w:w="953" w:type="dxa"/>
            <w:tcBorders>
              <w:top w:val="nil"/>
              <w:left w:val="nil"/>
              <w:bottom w:val="single" w:sz="8" w:space="0" w:color="000000"/>
              <w:right w:val="nil"/>
            </w:tcBorders>
            <w:shd w:val="clear" w:color="auto" w:fill="auto"/>
            <w:vAlign w:val="center"/>
            <w:hideMark/>
          </w:tcPr>
          <w:p w14:paraId="29382B5C" w14:textId="77777777" w:rsidR="001D67D3" w:rsidRPr="005C1205" w:rsidRDefault="001D67D3" w:rsidP="001D67D3">
            <w:pPr>
              <w:jc w:val="center"/>
              <w:rPr>
                <w:i/>
                <w:iCs/>
                <w:sz w:val="20"/>
                <w:szCs w:val="20"/>
              </w:rPr>
            </w:pPr>
            <w:r w:rsidRPr="005C1205">
              <w:rPr>
                <w:i/>
                <w:iCs/>
                <w:sz w:val="20"/>
                <w:szCs w:val="20"/>
              </w:rPr>
              <w:t xml:space="preserve">OtsG311 </w:t>
            </w:r>
          </w:p>
        </w:tc>
        <w:tc>
          <w:tcPr>
            <w:tcW w:w="669" w:type="dxa"/>
            <w:tcBorders>
              <w:top w:val="nil"/>
              <w:left w:val="nil"/>
              <w:bottom w:val="single" w:sz="8" w:space="0" w:color="000000"/>
              <w:right w:val="nil"/>
            </w:tcBorders>
            <w:shd w:val="clear" w:color="000000" w:fill="D9D9D9"/>
            <w:vAlign w:val="center"/>
            <w:hideMark/>
          </w:tcPr>
          <w:p w14:paraId="6AE4270F" w14:textId="77777777" w:rsidR="001D67D3" w:rsidRPr="005C1205" w:rsidRDefault="001D67D3" w:rsidP="001D67D3">
            <w:pPr>
              <w:jc w:val="center"/>
              <w:rPr>
                <w:b/>
                <w:bCs/>
                <w:sz w:val="20"/>
                <w:szCs w:val="20"/>
              </w:rPr>
            </w:pPr>
            <w:r w:rsidRPr="005C1205">
              <w:rPr>
                <w:b/>
                <w:bCs/>
                <w:sz w:val="20"/>
                <w:szCs w:val="20"/>
              </w:rPr>
              <w:t>0.943</w:t>
            </w:r>
          </w:p>
        </w:tc>
        <w:tc>
          <w:tcPr>
            <w:tcW w:w="670" w:type="dxa"/>
            <w:tcBorders>
              <w:top w:val="nil"/>
              <w:left w:val="nil"/>
              <w:bottom w:val="single" w:sz="8" w:space="0" w:color="000000"/>
              <w:right w:val="nil"/>
            </w:tcBorders>
            <w:shd w:val="clear" w:color="000000" w:fill="D9D9D9"/>
            <w:vAlign w:val="center"/>
            <w:hideMark/>
          </w:tcPr>
          <w:p w14:paraId="4DBB64F5" w14:textId="77777777" w:rsidR="001D67D3" w:rsidRPr="005C1205" w:rsidRDefault="001D67D3" w:rsidP="001D67D3">
            <w:pPr>
              <w:jc w:val="center"/>
              <w:rPr>
                <w:b/>
                <w:bCs/>
                <w:sz w:val="20"/>
                <w:szCs w:val="20"/>
              </w:rPr>
            </w:pPr>
            <w:r w:rsidRPr="005C1205">
              <w:rPr>
                <w:b/>
                <w:bCs/>
                <w:sz w:val="20"/>
                <w:szCs w:val="20"/>
              </w:rPr>
              <w:t>0.957</w:t>
            </w:r>
          </w:p>
        </w:tc>
        <w:tc>
          <w:tcPr>
            <w:tcW w:w="669" w:type="dxa"/>
            <w:tcBorders>
              <w:top w:val="nil"/>
              <w:left w:val="nil"/>
              <w:bottom w:val="single" w:sz="8" w:space="0" w:color="000000"/>
              <w:right w:val="nil"/>
            </w:tcBorders>
            <w:shd w:val="clear" w:color="auto" w:fill="auto"/>
            <w:vAlign w:val="center"/>
            <w:hideMark/>
          </w:tcPr>
          <w:p w14:paraId="291CE43F" w14:textId="77777777" w:rsidR="001D67D3" w:rsidRPr="005C1205" w:rsidRDefault="001D67D3" w:rsidP="001D67D3">
            <w:pPr>
              <w:jc w:val="center"/>
              <w:rPr>
                <w:b/>
                <w:bCs/>
                <w:sz w:val="20"/>
                <w:szCs w:val="20"/>
              </w:rPr>
            </w:pPr>
            <w:r w:rsidRPr="005C1205">
              <w:rPr>
                <w:b/>
                <w:bCs/>
                <w:sz w:val="20"/>
                <w:szCs w:val="20"/>
              </w:rPr>
              <w:t>0.953</w:t>
            </w:r>
          </w:p>
        </w:tc>
        <w:tc>
          <w:tcPr>
            <w:tcW w:w="670" w:type="dxa"/>
            <w:tcBorders>
              <w:top w:val="nil"/>
              <w:left w:val="nil"/>
              <w:bottom w:val="single" w:sz="8" w:space="0" w:color="000000"/>
              <w:right w:val="nil"/>
            </w:tcBorders>
            <w:shd w:val="clear" w:color="auto" w:fill="auto"/>
            <w:vAlign w:val="center"/>
            <w:hideMark/>
          </w:tcPr>
          <w:p w14:paraId="546D052D" w14:textId="77777777" w:rsidR="001D67D3" w:rsidRPr="005C1205" w:rsidRDefault="001D67D3" w:rsidP="001D67D3">
            <w:pPr>
              <w:jc w:val="center"/>
              <w:rPr>
                <w:b/>
                <w:bCs/>
                <w:sz w:val="20"/>
                <w:szCs w:val="20"/>
              </w:rPr>
            </w:pPr>
            <w:r w:rsidRPr="005C1205">
              <w:rPr>
                <w:b/>
                <w:bCs/>
                <w:sz w:val="20"/>
                <w:szCs w:val="20"/>
              </w:rPr>
              <w:t>0.959</w:t>
            </w:r>
          </w:p>
        </w:tc>
        <w:tc>
          <w:tcPr>
            <w:tcW w:w="669" w:type="dxa"/>
            <w:tcBorders>
              <w:top w:val="nil"/>
              <w:left w:val="nil"/>
              <w:bottom w:val="single" w:sz="8" w:space="0" w:color="000000"/>
              <w:right w:val="nil"/>
            </w:tcBorders>
            <w:shd w:val="clear" w:color="000000" w:fill="D9D9D9"/>
            <w:vAlign w:val="center"/>
            <w:hideMark/>
          </w:tcPr>
          <w:p w14:paraId="756C6357" w14:textId="77777777" w:rsidR="001D67D3" w:rsidRPr="005C1205" w:rsidRDefault="001D67D3" w:rsidP="001D67D3">
            <w:pPr>
              <w:jc w:val="center"/>
              <w:rPr>
                <w:b/>
                <w:bCs/>
                <w:sz w:val="20"/>
                <w:szCs w:val="20"/>
              </w:rPr>
            </w:pPr>
            <w:r w:rsidRPr="005C1205">
              <w:rPr>
                <w:b/>
                <w:bCs/>
                <w:sz w:val="20"/>
                <w:szCs w:val="20"/>
              </w:rPr>
              <w:t>0.952</w:t>
            </w:r>
          </w:p>
        </w:tc>
        <w:tc>
          <w:tcPr>
            <w:tcW w:w="670" w:type="dxa"/>
            <w:tcBorders>
              <w:top w:val="nil"/>
              <w:left w:val="nil"/>
              <w:bottom w:val="single" w:sz="8" w:space="0" w:color="000000"/>
              <w:right w:val="nil"/>
            </w:tcBorders>
            <w:shd w:val="clear" w:color="000000" w:fill="D9D9D9"/>
            <w:vAlign w:val="center"/>
            <w:hideMark/>
          </w:tcPr>
          <w:p w14:paraId="5A2BF232" w14:textId="77777777" w:rsidR="001D67D3" w:rsidRPr="005C1205" w:rsidRDefault="001D67D3" w:rsidP="001D67D3">
            <w:pPr>
              <w:jc w:val="center"/>
              <w:rPr>
                <w:b/>
                <w:bCs/>
                <w:sz w:val="20"/>
                <w:szCs w:val="20"/>
              </w:rPr>
            </w:pPr>
            <w:r w:rsidRPr="005C1205">
              <w:rPr>
                <w:b/>
                <w:bCs/>
                <w:sz w:val="20"/>
                <w:szCs w:val="20"/>
              </w:rPr>
              <w:t>0.961</w:t>
            </w:r>
          </w:p>
        </w:tc>
        <w:tc>
          <w:tcPr>
            <w:tcW w:w="669" w:type="dxa"/>
            <w:tcBorders>
              <w:top w:val="nil"/>
              <w:left w:val="nil"/>
              <w:bottom w:val="single" w:sz="8" w:space="0" w:color="000000"/>
              <w:right w:val="nil"/>
            </w:tcBorders>
            <w:shd w:val="clear" w:color="auto" w:fill="auto"/>
            <w:vAlign w:val="center"/>
            <w:hideMark/>
          </w:tcPr>
          <w:p w14:paraId="62F75016" w14:textId="77777777" w:rsidR="001D67D3" w:rsidRPr="005C1205" w:rsidRDefault="001D67D3" w:rsidP="001D67D3">
            <w:pPr>
              <w:jc w:val="center"/>
              <w:rPr>
                <w:b/>
                <w:bCs/>
                <w:sz w:val="20"/>
                <w:szCs w:val="20"/>
              </w:rPr>
            </w:pPr>
            <w:r w:rsidRPr="005C1205">
              <w:rPr>
                <w:b/>
                <w:bCs/>
                <w:sz w:val="20"/>
                <w:szCs w:val="20"/>
              </w:rPr>
              <w:t>0.953</w:t>
            </w:r>
          </w:p>
        </w:tc>
        <w:tc>
          <w:tcPr>
            <w:tcW w:w="670" w:type="dxa"/>
            <w:tcBorders>
              <w:top w:val="nil"/>
              <w:left w:val="nil"/>
              <w:bottom w:val="single" w:sz="8" w:space="0" w:color="000000"/>
              <w:right w:val="nil"/>
            </w:tcBorders>
            <w:shd w:val="clear" w:color="auto" w:fill="auto"/>
            <w:vAlign w:val="center"/>
            <w:hideMark/>
          </w:tcPr>
          <w:p w14:paraId="44C859B9" w14:textId="77777777" w:rsidR="001D67D3" w:rsidRPr="005C1205" w:rsidRDefault="001D67D3" w:rsidP="001D67D3">
            <w:pPr>
              <w:jc w:val="center"/>
              <w:rPr>
                <w:b/>
                <w:bCs/>
                <w:sz w:val="20"/>
                <w:szCs w:val="20"/>
              </w:rPr>
            </w:pPr>
            <w:r w:rsidRPr="005C1205">
              <w:rPr>
                <w:b/>
                <w:bCs/>
                <w:sz w:val="20"/>
                <w:szCs w:val="20"/>
              </w:rPr>
              <w:t>0.959</w:t>
            </w:r>
          </w:p>
        </w:tc>
        <w:tc>
          <w:tcPr>
            <w:tcW w:w="669" w:type="dxa"/>
            <w:tcBorders>
              <w:top w:val="nil"/>
              <w:left w:val="nil"/>
              <w:bottom w:val="single" w:sz="8" w:space="0" w:color="000000"/>
              <w:right w:val="nil"/>
            </w:tcBorders>
            <w:shd w:val="clear" w:color="000000" w:fill="D9D9D9"/>
            <w:vAlign w:val="center"/>
            <w:hideMark/>
          </w:tcPr>
          <w:p w14:paraId="5526E01A" w14:textId="77777777" w:rsidR="001D67D3" w:rsidRPr="005C1205" w:rsidRDefault="001D67D3" w:rsidP="001D67D3">
            <w:pPr>
              <w:jc w:val="center"/>
              <w:rPr>
                <w:b/>
                <w:bCs/>
                <w:sz w:val="20"/>
                <w:szCs w:val="20"/>
              </w:rPr>
            </w:pPr>
            <w:r w:rsidRPr="005C1205">
              <w:rPr>
                <w:b/>
                <w:bCs/>
                <w:sz w:val="20"/>
                <w:szCs w:val="20"/>
              </w:rPr>
              <w:t>0.950</w:t>
            </w:r>
          </w:p>
        </w:tc>
        <w:tc>
          <w:tcPr>
            <w:tcW w:w="670" w:type="dxa"/>
            <w:tcBorders>
              <w:top w:val="nil"/>
              <w:left w:val="nil"/>
              <w:bottom w:val="single" w:sz="8" w:space="0" w:color="000000"/>
              <w:right w:val="nil"/>
            </w:tcBorders>
            <w:shd w:val="clear" w:color="000000" w:fill="D9D9D9"/>
            <w:vAlign w:val="center"/>
            <w:hideMark/>
          </w:tcPr>
          <w:p w14:paraId="4F7033BD" w14:textId="77777777" w:rsidR="001D67D3" w:rsidRPr="005C1205" w:rsidRDefault="001D67D3" w:rsidP="001D67D3">
            <w:pPr>
              <w:jc w:val="center"/>
              <w:rPr>
                <w:b/>
                <w:bCs/>
                <w:sz w:val="20"/>
                <w:szCs w:val="20"/>
              </w:rPr>
            </w:pPr>
            <w:r w:rsidRPr="005C1205">
              <w:rPr>
                <w:b/>
                <w:bCs/>
                <w:sz w:val="20"/>
                <w:szCs w:val="20"/>
              </w:rPr>
              <w:t>0.958</w:t>
            </w:r>
          </w:p>
        </w:tc>
        <w:tc>
          <w:tcPr>
            <w:tcW w:w="669" w:type="dxa"/>
            <w:tcBorders>
              <w:top w:val="nil"/>
              <w:left w:val="nil"/>
              <w:bottom w:val="single" w:sz="8" w:space="0" w:color="000000"/>
              <w:right w:val="nil"/>
            </w:tcBorders>
            <w:shd w:val="clear" w:color="auto" w:fill="auto"/>
            <w:vAlign w:val="center"/>
            <w:hideMark/>
          </w:tcPr>
          <w:p w14:paraId="1E7DC1E3" w14:textId="77777777" w:rsidR="001D67D3" w:rsidRPr="005C1205" w:rsidRDefault="001D67D3" w:rsidP="001D67D3">
            <w:pPr>
              <w:jc w:val="center"/>
              <w:rPr>
                <w:b/>
                <w:bCs/>
                <w:sz w:val="20"/>
                <w:szCs w:val="20"/>
              </w:rPr>
            </w:pPr>
            <w:r w:rsidRPr="005C1205">
              <w:rPr>
                <w:b/>
                <w:bCs/>
                <w:sz w:val="20"/>
                <w:szCs w:val="20"/>
              </w:rPr>
              <w:t>0.951</w:t>
            </w:r>
          </w:p>
        </w:tc>
        <w:tc>
          <w:tcPr>
            <w:tcW w:w="670" w:type="dxa"/>
            <w:tcBorders>
              <w:top w:val="nil"/>
              <w:left w:val="nil"/>
              <w:bottom w:val="single" w:sz="8" w:space="0" w:color="000000"/>
              <w:right w:val="nil"/>
            </w:tcBorders>
            <w:shd w:val="clear" w:color="auto" w:fill="auto"/>
            <w:vAlign w:val="center"/>
            <w:hideMark/>
          </w:tcPr>
          <w:p w14:paraId="5983EE57" w14:textId="77777777" w:rsidR="001D67D3" w:rsidRPr="005C1205" w:rsidRDefault="001D67D3" w:rsidP="001D67D3">
            <w:pPr>
              <w:jc w:val="center"/>
              <w:rPr>
                <w:b/>
                <w:bCs/>
                <w:sz w:val="20"/>
                <w:szCs w:val="20"/>
              </w:rPr>
            </w:pPr>
            <w:r w:rsidRPr="005C1205">
              <w:rPr>
                <w:b/>
                <w:bCs/>
                <w:sz w:val="20"/>
                <w:szCs w:val="20"/>
              </w:rPr>
              <w:t>0.959</w:t>
            </w:r>
          </w:p>
        </w:tc>
        <w:tc>
          <w:tcPr>
            <w:tcW w:w="667" w:type="dxa"/>
            <w:tcBorders>
              <w:top w:val="nil"/>
              <w:left w:val="nil"/>
              <w:bottom w:val="single" w:sz="8" w:space="0" w:color="000000"/>
              <w:right w:val="nil"/>
            </w:tcBorders>
            <w:shd w:val="clear" w:color="000000" w:fill="D9D9D9"/>
            <w:vAlign w:val="bottom"/>
            <w:hideMark/>
          </w:tcPr>
          <w:p w14:paraId="355B6762" w14:textId="53F3BD2D" w:rsidR="001D67D3" w:rsidRPr="001D67D3" w:rsidRDefault="001D67D3" w:rsidP="001D67D3">
            <w:pPr>
              <w:jc w:val="center"/>
              <w:rPr>
                <w:b/>
                <w:bCs/>
                <w:sz w:val="20"/>
                <w:szCs w:val="20"/>
              </w:rPr>
            </w:pPr>
            <w:r w:rsidRPr="001D67D3">
              <w:rPr>
                <w:b/>
                <w:bCs/>
                <w:color w:val="000000"/>
                <w:sz w:val="20"/>
                <w:szCs w:val="20"/>
              </w:rPr>
              <w:t>0.952</w:t>
            </w:r>
          </w:p>
        </w:tc>
        <w:tc>
          <w:tcPr>
            <w:tcW w:w="668" w:type="dxa"/>
            <w:tcBorders>
              <w:top w:val="nil"/>
              <w:left w:val="nil"/>
              <w:bottom w:val="single" w:sz="8" w:space="0" w:color="000000"/>
              <w:right w:val="nil"/>
            </w:tcBorders>
            <w:shd w:val="clear" w:color="000000" w:fill="D9D9D9"/>
            <w:vAlign w:val="bottom"/>
            <w:hideMark/>
          </w:tcPr>
          <w:p w14:paraId="0E99E409" w14:textId="18D2394B" w:rsidR="001D67D3" w:rsidRPr="001D67D3" w:rsidRDefault="001D67D3" w:rsidP="001D67D3">
            <w:pPr>
              <w:jc w:val="center"/>
              <w:rPr>
                <w:b/>
                <w:bCs/>
                <w:sz w:val="20"/>
                <w:szCs w:val="20"/>
              </w:rPr>
            </w:pPr>
            <w:r w:rsidRPr="001D67D3">
              <w:rPr>
                <w:b/>
                <w:bCs/>
                <w:color w:val="000000"/>
                <w:sz w:val="20"/>
                <w:szCs w:val="20"/>
              </w:rPr>
              <w:t>0.96</w:t>
            </w:r>
          </w:p>
        </w:tc>
        <w:tc>
          <w:tcPr>
            <w:tcW w:w="669" w:type="dxa"/>
            <w:tcBorders>
              <w:top w:val="nil"/>
              <w:left w:val="nil"/>
              <w:bottom w:val="single" w:sz="8" w:space="0" w:color="000000"/>
              <w:right w:val="nil"/>
            </w:tcBorders>
            <w:shd w:val="clear" w:color="auto" w:fill="auto"/>
            <w:vAlign w:val="center"/>
            <w:hideMark/>
          </w:tcPr>
          <w:p w14:paraId="40CDE10C" w14:textId="77777777" w:rsidR="001D67D3" w:rsidRPr="005C1205" w:rsidRDefault="001D67D3" w:rsidP="001D67D3">
            <w:pPr>
              <w:jc w:val="center"/>
              <w:rPr>
                <w:sz w:val="20"/>
                <w:szCs w:val="20"/>
              </w:rPr>
            </w:pPr>
            <w:r w:rsidRPr="005C1205">
              <w:rPr>
                <w:sz w:val="20"/>
                <w:szCs w:val="20"/>
              </w:rPr>
              <w:t>0.948</w:t>
            </w:r>
          </w:p>
        </w:tc>
        <w:tc>
          <w:tcPr>
            <w:tcW w:w="670" w:type="dxa"/>
            <w:tcBorders>
              <w:top w:val="nil"/>
              <w:left w:val="nil"/>
              <w:bottom w:val="single" w:sz="8" w:space="0" w:color="000000"/>
              <w:right w:val="nil"/>
            </w:tcBorders>
            <w:shd w:val="clear" w:color="auto" w:fill="auto"/>
            <w:vAlign w:val="center"/>
            <w:hideMark/>
          </w:tcPr>
          <w:p w14:paraId="353F508B" w14:textId="77777777" w:rsidR="001D67D3" w:rsidRPr="005C1205" w:rsidRDefault="001D67D3" w:rsidP="001D67D3">
            <w:pPr>
              <w:jc w:val="center"/>
              <w:rPr>
                <w:sz w:val="20"/>
                <w:szCs w:val="20"/>
              </w:rPr>
            </w:pPr>
            <w:r w:rsidRPr="005C1205">
              <w:rPr>
                <w:sz w:val="20"/>
                <w:szCs w:val="20"/>
              </w:rPr>
              <w:t>0.953</w:t>
            </w:r>
          </w:p>
        </w:tc>
        <w:tc>
          <w:tcPr>
            <w:tcW w:w="669" w:type="dxa"/>
            <w:tcBorders>
              <w:top w:val="nil"/>
              <w:left w:val="nil"/>
              <w:bottom w:val="single" w:sz="8" w:space="0" w:color="000000"/>
              <w:right w:val="nil"/>
            </w:tcBorders>
            <w:shd w:val="clear" w:color="000000" w:fill="D9D9D9"/>
            <w:vAlign w:val="center"/>
            <w:hideMark/>
          </w:tcPr>
          <w:p w14:paraId="5901AD66" w14:textId="77777777" w:rsidR="001D67D3" w:rsidRPr="005C1205" w:rsidRDefault="001D67D3" w:rsidP="001D67D3">
            <w:pPr>
              <w:jc w:val="center"/>
              <w:rPr>
                <w:b/>
                <w:bCs/>
                <w:sz w:val="20"/>
                <w:szCs w:val="20"/>
              </w:rPr>
            </w:pPr>
            <w:r w:rsidRPr="005C1205">
              <w:rPr>
                <w:b/>
                <w:bCs/>
                <w:sz w:val="20"/>
                <w:szCs w:val="20"/>
              </w:rPr>
              <w:t>0.958</w:t>
            </w:r>
          </w:p>
        </w:tc>
        <w:tc>
          <w:tcPr>
            <w:tcW w:w="670" w:type="dxa"/>
            <w:tcBorders>
              <w:top w:val="nil"/>
              <w:left w:val="nil"/>
              <w:bottom w:val="single" w:sz="8" w:space="0" w:color="000000"/>
              <w:right w:val="nil"/>
            </w:tcBorders>
            <w:shd w:val="clear" w:color="000000" w:fill="D9D9D9"/>
            <w:vAlign w:val="center"/>
            <w:hideMark/>
          </w:tcPr>
          <w:p w14:paraId="30661825" w14:textId="77777777" w:rsidR="001D67D3" w:rsidRPr="005C1205" w:rsidRDefault="001D67D3" w:rsidP="001D67D3">
            <w:pPr>
              <w:jc w:val="center"/>
              <w:rPr>
                <w:b/>
                <w:bCs/>
                <w:sz w:val="20"/>
                <w:szCs w:val="20"/>
              </w:rPr>
            </w:pPr>
            <w:r w:rsidRPr="005C1205">
              <w:rPr>
                <w:b/>
                <w:bCs/>
                <w:sz w:val="20"/>
                <w:szCs w:val="20"/>
              </w:rPr>
              <w:t>0.956</w:t>
            </w:r>
          </w:p>
        </w:tc>
        <w:tc>
          <w:tcPr>
            <w:tcW w:w="667" w:type="dxa"/>
            <w:tcBorders>
              <w:top w:val="nil"/>
              <w:left w:val="nil"/>
              <w:bottom w:val="single" w:sz="8" w:space="0" w:color="000000"/>
              <w:right w:val="nil"/>
            </w:tcBorders>
            <w:shd w:val="clear" w:color="auto" w:fill="auto"/>
            <w:vAlign w:val="bottom"/>
            <w:hideMark/>
          </w:tcPr>
          <w:p w14:paraId="57B9011B" w14:textId="79C4823F" w:rsidR="001D67D3" w:rsidRPr="001D67D3" w:rsidRDefault="001D67D3" w:rsidP="001D67D3">
            <w:pPr>
              <w:jc w:val="center"/>
              <w:rPr>
                <w:b/>
                <w:bCs/>
                <w:sz w:val="20"/>
                <w:szCs w:val="20"/>
              </w:rPr>
            </w:pPr>
            <w:r w:rsidRPr="001D67D3">
              <w:rPr>
                <w:b/>
                <w:bCs/>
                <w:color w:val="000000"/>
                <w:sz w:val="20"/>
                <w:szCs w:val="20"/>
              </w:rPr>
              <w:t>0.952</w:t>
            </w:r>
          </w:p>
        </w:tc>
        <w:tc>
          <w:tcPr>
            <w:tcW w:w="667" w:type="dxa"/>
            <w:tcBorders>
              <w:top w:val="nil"/>
              <w:left w:val="nil"/>
              <w:bottom w:val="single" w:sz="8" w:space="0" w:color="000000"/>
              <w:right w:val="nil"/>
            </w:tcBorders>
            <w:shd w:val="clear" w:color="auto" w:fill="auto"/>
            <w:vAlign w:val="bottom"/>
            <w:hideMark/>
          </w:tcPr>
          <w:p w14:paraId="6F6C5574" w14:textId="38F4036F" w:rsidR="001D67D3" w:rsidRPr="001D67D3" w:rsidRDefault="001D67D3" w:rsidP="001D67D3">
            <w:pPr>
              <w:jc w:val="center"/>
              <w:rPr>
                <w:b/>
                <w:bCs/>
                <w:sz w:val="20"/>
                <w:szCs w:val="20"/>
              </w:rPr>
            </w:pPr>
            <w:r w:rsidRPr="001D67D3">
              <w:rPr>
                <w:b/>
                <w:bCs/>
                <w:color w:val="000000"/>
                <w:sz w:val="20"/>
                <w:szCs w:val="20"/>
              </w:rPr>
              <w:t>0.959</w:t>
            </w:r>
          </w:p>
        </w:tc>
      </w:tr>
    </w:tbl>
    <w:p w14:paraId="753CD94D" w14:textId="501EBA3F" w:rsidR="00A91DE2" w:rsidRDefault="00A91DE2" w:rsidP="005D1D05">
      <w:pPr>
        <w:spacing w:after="57" w:line="259" w:lineRule="auto"/>
      </w:pPr>
    </w:p>
    <w:p w14:paraId="73842069" w14:textId="06303E13" w:rsidR="00A91DE2" w:rsidRDefault="00656A5C" w:rsidP="005D1D05">
      <w:pPr>
        <w:spacing w:after="100" w:line="259" w:lineRule="auto"/>
      </w:pPr>
      <w:r>
        <w:t xml:space="preserve"> </w:t>
      </w:r>
      <w:r>
        <w:rPr>
          <w:rFonts w:ascii="Calibri" w:eastAsia="Calibri" w:hAnsi="Calibri" w:cs="Calibri"/>
          <w:sz w:val="22"/>
        </w:rPr>
        <w:t xml:space="preserve"> </w:t>
      </w:r>
    </w:p>
    <w:p w14:paraId="2EDC5096" w14:textId="086F4448" w:rsidR="00361D50" w:rsidRDefault="00656A5C">
      <w:pPr>
        <w:spacing w:line="259" w:lineRule="auto"/>
        <w:ind w:left="540"/>
        <w:rPr>
          <w:rFonts w:ascii="Calibri" w:eastAsia="Calibri" w:hAnsi="Calibri" w:cs="Calibri"/>
          <w:sz w:val="22"/>
        </w:rPr>
      </w:pPr>
      <w:r>
        <w:rPr>
          <w:rFonts w:ascii="Calibri" w:eastAsia="Calibri" w:hAnsi="Calibri" w:cs="Calibri"/>
          <w:sz w:val="22"/>
        </w:rPr>
        <w:t xml:space="preserve"> </w:t>
      </w:r>
    </w:p>
    <w:p w14:paraId="0B0B9A9F" w14:textId="77777777" w:rsidR="00361D50" w:rsidRDefault="00361D50">
      <w:pPr>
        <w:spacing w:after="160" w:line="259" w:lineRule="auto"/>
        <w:rPr>
          <w:rFonts w:ascii="Calibri" w:eastAsia="Calibri" w:hAnsi="Calibri" w:cs="Calibri"/>
          <w:sz w:val="22"/>
        </w:rPr>
        <w:sectPr w:rsidR="00361D50" w:rsidSect="005D1D05">
          <w:pgSz w:w="15840" w:h="12240" w:orient="landscape"/>
          <w:pgMar w:top="1440" w:right="1260" w:bottom="1440" w:left="900" w:header="720" w:footer="720" w:gutter="0"/>
          <w:cols w:space="720"/>
        </w:sectPr>
      </w:pPr>
    </w:p>
    <w:p w14:paraId="33650E97" w14:textId="35EA8698" w:rsidR="00641E50" w:rsidRPr="00E4180A" w:rsidRDefault="00641E50" w:rsidP="00641E50">
      <w:pPr>
        <w:pStyle w:val="Heading1"/>
        <w:ind w:left="0" w:firstLine="0"/>
        <w:rPr>
          <w:b/>
          <w:color w:val="auto"/>
          <w:sz w:val="24"/>
        </w:rPr>
      </w:pPr>
      <w:r w:rsidRPr="00E4180A">
        <w:rPr>
          <w:color w:val="auto"/>
          <w:sz w:val="24"/>
        </w:rPr>
        <w:lastRenderedPageBreak/>
        <w:t>A</w:t>
      </w:r>
      <w:r w:rsidRPr="00E4180A">
        <w:rPr>
          <w:color w:val="auto"/>
        </w:rPr>
        <w:t>PPENDIX</w:t>
      </w:r>
      <w:r w:rsidRPr="00E4180A">
        <w:rPr>
          <w:b/>
          <w:color w:val="auto"/>
          <w:sz w:val="24"/>
        </w:rPr>
        <w:t xml:space="preserve"> </w:t>
      </w:r>
      <w:r>
        <w:rPr>
          <w:bCs/>
          <w:color w:val="auto"/>
          <w:sz w:val="24"/>
        </w:rPr>
        <w:t>B: P</w:t>
      </w:r>
      <w:r w:rsidRPr="00641E50">
        <w:rPr>
          <w:bCs/>
          <w:color w:val="auto"/>
          <w:szCs w:val="19"/>
        </w:rPr>
        <w:t>OST</w:t>
      </w:r>
      <w:r>
        <w:rPr>
          <w:bCs/>
          <w:color w:val="auto"/>
          <w:sz w:val="24"/>
        </w:rPr>
        <w:t>-H</w:t>
      </w:r>
      <w:r w:rsidRPr="00641E50">
        <w:rPr>
          <w:bCs/>
          <w:color w:val="auto"/>
          <w:szCs w:val="19"/>
        </w:rPr>
        <w:t>OC</w:t>
      </w:r>
      <w:r>
        <w:rPr>
          <w:bCs/>
          <w:color w:val="auto"/>
          <w:sz w:val="24"/>
        </w:rPr>
        <w:t xml:space="preserve"> A</w:t>
      </w:r>
      <w:r w:rsidRPr="00641E50">
        <w:rPr>
          <w:bCs/>
          <w:color w:val="auto"/>
          <w:szCs w:val="19"/>
        </w:rPr>
        <w:t>NALYSES</w:t>
      </w:r>
    </w:p>
    <w:p w14:paraId="32808B5D" w14:textId="33077145" w:rsidR="00A91DE2" w:rsidRDefault="00A91DE2">
      <w:pPr>
        <w:spacing w:line="259" w:lineRule="auto"/>
        <w:ind w:left="540"/>
      </w:pPr>
    </w:p>
    <w:p w14:paraId="3F914387" w14:textId="50E61791" w:rsidR="00641E50" w:rsidRDefault="00641E50" w:rsidP="00936894">
      <w:pPr>
        <w:spacing w:line="259" w:lineRule="auto"/>
        <w:rPr>
          <w:i/>
          <w:iCs/>
        </w:rPr>
      </w:pPr>
      <w:r w:rsidRPr="00641E50">
        <w:rPr>
          <w:i/>
          <w:iCs/>
        </w:rPr>
        <w:t>Comparisons within 2015</w:t>
      </w:r>
    </w:p>
    <w:p w14:paraId="2622FD61" w14:textId="275F34B4" w:rsidR="00641E50" w:rsidRDefault="00641E50">
      <w:pPr>
        <w:spacing w:line="259" w:lineRule="auto"/>
        <w:ind w:left="540"/>
        <w:rPr>
          <w:i/>
          <w:iCs/>
        </w:rPr>
      </w:pPr>
    </w:p>
    <w:p w14:paraId="0A75954A" w14:textId="367F1200" w:rsidR="00641E50" w:rsidRPr="00E30801" w:rsidRDefault="00DF03FF" w:rsidP="00936894">
      <w:pPr>
        <w:spacing w:line="360" w:lineRule="auto"/>
      </w:pPr>
      <w:r>
        <w:t>W</w:t>
      </w:r>
      <w:r w:rsidR="00936894">
        <w:t xml:space="preserve">e noted that the mean TLF of NOR salmon reintroduced above Detroit dam was greater than both TLF of HOR salmon outplanted above Detroit Dam and NOR salmon reintroduced below Big Cliff. To evaluate if these differences were significant, we fit a generalized linear model with a log-link function and negative binomial distribution that modeled TLF as a function of </w:t>
      </w:r>
      <w:r w:rsidR="00936894" w:rsidRPr="00936894">
        <w:rPr>
          <w:i/>
          <w:iCs/>
        </w:rPr>
        <w:t>type</w:t>
      </w:r>
      <w:r w:rsidR="00352D2F">
        <w:rPr>
          <w:i/>
          <w:iCs/>
        </w:rPr>
        <w:t xml:space="preserve"> </w:t>
      </w:r>
      <w:r w:rsidR="00352D2F">
        <w:t xml:space="preserve">and </w:t>
      </w:r>
      <w:r w:rsidR="00352D2F">
        <w:rPr>
          <w:i/>
          <w:iCs/>
        </w:rPr>
        <w:t>sex</w:t>
      </w:r>
      <w:r w:rsidR="00936894">
        <w:t xml:space="preserve">. </w:t>
      </w:r>
      <w:r w:rsidR="00936894" w:rsidRPr="00936894">
        <w:rPr>
          <w:i/>
          <w:iCs/>
        </w:rPr>
        <w:t xml:space="preserve">Type </w:t>
      </w:r>
      <w:r w:rsidR="00936894">
        <w:t xml:space="preserve">was a factor with three levels: reintroduced NOR salmon above Detroit Dam, outplanted HOR salmon above Detroit Dam, and reintroduced NOR salmon below Big Cliff Dam. We validated the model using randomized and simulated residuals as in the GLM of predictors of fitness in the main text. We evaluated the significance of the effect of </w:t>
      </w:r>
      <w:r w:rsidR="00936894">
        <w:rPr>
          <w:i/>
          <w:iCs/>
        </w:rPr>
        <w:t xml:space="preserve">type </w:t>
      </w:r>
      <w:r w:rsidR="00936894">
        <w:t>on TLF using a likelihood ratio test and a Wald Test.</w:t>
      </w:r>
      <w:r w:rsidR="00E30801">
        <w:t xml:space="preserve"> We plotted the estimated marginal means and </w:t>
      </w:r>
      <w:proofErr w:type="spellStart"/>
      <w:r w:rsidR="00E30801">
        <w:t>s.e.</w:t>
      </w:r>
      <w:proofErr w:type="spellEnd"/>
      <w:r w:rsidR="00E30801">
        <w:t xml:space="preserve"> of the effect of </w:t>
      </w:r>
      <w:r w:rsidR="00E30801">
        <w:rPr>
          <w:i/>
          <w:iCs/>
        </w:rPr>
        <w:t>type</w:t>
      </w:r>
      <w:r w:rsidR="00E30801">
        <w:t xml:space="preserve"> using the </w:t>
      </w:r>
      <w:proofErr w:type="spellStart"/>
      <w:r w:rsidR="00E30801">
        <w:rPr>
          <w:i/>
          <w:iCs/>
        </w:rPr>
        <w:t>emmeans</w:t>
      </w:r>
      <w:proofErr w:type="spellEnd"/>
      <w:r w:rsidR="00E30801">
        <w:rPr>
          <w:i/>
          <w:iCs/>
        </w:rPr>
        <w:t xml:space="preserve"> </w:t>
      </w:r>
      <w:r w:rsidR="00E30801">
        <w:t>package in R.</w:t>
      </w:r>
    </w:p>
    <w:p w14:paraId="2399036D" w14:textId="25BD327C" w:rsidR="00936894" w:rsidRDefault="00936894" w:rsidP="00936894">
      <w:pPr>
        <w:spacing w:line="360" w:lineRule="auto"/>
      </w:pPr>
    </w:p>
    <w:p w14:paraId="66468374" w14:textId="02AF7752" w:rsidR="00936894" w:rsidRDefault="00352D2F" w:rsidP="00936894">
      <w:pPr>
        <w:spacing w:line="360" w:lineRule="auto"/>
      </w:pPr>
      <w:r>
        <w:t xml:space="preserve">Including </w:t>
      </w:r>
      <w:r w:rsidRPr="00352D2F">
        <w:rPr>
          <w:i/>
          <w:iCs/>
        </w:rPr>
        <w:t>type</w:t>
      </w:r>
      <w:r>
        <w:t xml:space="preserve"> significantly improved the fit to the data over a simple model that included only an effect of </w:t>
      </w:r>
      <w:r w:rsidRPr="00352D2F">
        <w:rPr>
          <w:i/>
          <w:iCs/>
        </w:rPr>
        <w:t>sex</w:t>
      </w:r>
      <w:r>
        <w:t xml:space="preserve"> and an intercept (likelihood ratio test p-value: 8.7 x 10</w:t>
      </w:r>
      <w:r>
        <w:rPr>
          <w:vertAlign w:val="superscript"/>
        </w:rPr>
        <w:t>-7</w:t>
      </w:r>
      <w:r>
        <w:t xml:space="preserve">). </w:t>
      </w:r>
      <w:commentRangeStart w:id="160"/>
      <w:r w:rsidR="00936894" w:rsidRPr="00352D2F">
        <w:t>NOR</w:t>
      </w:r>
      <w:r w:rsidR="00936894">
        <w:t xml:space="preserve"> salmon released above Detroit Dam had significantly greater fitness than</w:t>
      </w:r>
      <w:commentRangeEnd w:id="160"/>
      <w:r>
        <w:rPr>
          <w:rStyle w:val="CommentReference"/>
          <w:color w:val="000000"/>
        </w:rPr>
        <w:commentReference w:id="160"/>
      </w:r>
      <w:r w:rsidR="00E30801">
        <w:t xml:space="preserve"> both HOR salmon outplanted into the same habitat above Detroit Dam (Wald test p-value: 2.0 x 10</w:t>
      </w:r>
      <w:r w:rsidR="00E30801">
        <w:rPr>
          <w:vertAlign w:val="superscript"/>
        </w:rPr>
        <w:t>-7</w:t>
      </w:r>
      <w:r w:rsidR="00E30801">
        <w:t xml:space="preserve">) and NOR salmon reintroduced into the Wild Fish Sanctuary </w:t>
      </w:r>
      <w:proofErr w:type="gramStart"/>
      <w:r w:rsidR="00E30801">
        <w:t>below</w:t>
      </w:r>
      <w:proofErr w:type="gramEnd"/>
      <w:r w:rsidR="00E30801">
        <w:t xml:space="preserve"> Big Cliff Dam (Wald test p-value: 0.039).</w:t>
      </w:r>
    </w:p>
    <w:p w14:paraId="20813439" w14:textId="550A0724" w:rsidR="00E30801" w:rsidRDefault="00E30801" w:rsidP="00936894">
      <w:pPr>
        <w:spacing w:line="360" w:lineRule="auto"/>
      </w:pPr>
      <w:r>
        <w:rPr>
          <w:noProof/>
        </w:rPr>
        <w:drawing>
          <wp:inline distT="0" distB="0" distL="0" distR="0" wp14:anchorId="7CC0C63E" wp14:editId="7FF7D0CE">
            <wp:extent cx="3722255" cy="2784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
                      <a:extLst>
                        <a:ext uri="{28A0092B-C50C-407E-A947-70E740481C1C}">
                          <a14:useLocalDpi xmlns:a14="http://schemas.microsoft.com/office/drawing/2010/main" val="0"/>
                        </a:ext>
                      </a:extLst>
                    </a:blip>
                    <a:stretch>
                      <a:fillRect/>
                    </a:stretch>
                  </pic:blipFill>
                  <pic:spPr>
                    <a:xfrm>
                      <a:off x="0" y="0"/>
                      <a:ext cx="3741861" cy="2799106"/>
                    </a:xfrm>
                    <a:prstGeom prst="rect">
                      <a:avLst/>
                    </a:prstGeom>
                  </pic:spPr>
                </pic:pic>
              </a:graphicData>
            </a:graphic>
          </wp:inline>
        </w:drawing>
      </w:r>
    </w:p>
    <w:p w14:paraId="4DB5AF2C" w14:textId="602E977F" w:rsidR="00E30801" w:rsidRPr="00E30801" w:rsidRDefault="00E30801" w:rsidP="00936894">
      <w:pPr>
        <w:spacing w:line="360" w:lineRule="auto"/>
      </w:pPr>
      <w:r>
        <w:rPr>
          <w:b/>
          <w:bCs/>
        </w:rPr>
        <w:t xml:space="preserve">Figure A1: </w:t>
      </w:r>
      <w:r>
        <w:t>Estimated marginal means</w:t>
      </w:r>
      <w:r w:rsidR="00DF03FF" w:rsidRPr="00DF03FF">
        <w:t xml:space="preserve"> </w:t>
      </w:r>
      <w:r w:rsidR="00DF03FF">
        <w:t>and standard errors</w:t>
      </w:r>
      <w:r>
        <w:t xml:space="preserve"> of the effect of </w:t>
      </w:r>
      <w:r>
        <w:rPr>
          <w:i/>
          <w:iCs/>
        </w:rPr>
        <w:t>type</w:t>
      </w:r>
      <w:r>
        <w:t xml:space="preserve"> on TLF for spring Chinook salmon releases in 2015.</w:t>
      </w:r>
    </w:p>
    <w:p w14:paraId="6DE51A62" w14:textId="5D7C5504" w:rsidR="00F42D8A" w:rsidRDefault="000C5856" w:rsidP="00936894">
      <w:pPr>
        <w:spacing w:line="360" w:lineRule="auto"/>
        <w:rPr>
          <w:i/>
          <w:iCs/>
        </w:rPr>
      </w:pPr>
      <w:r>
        <w:rPr>
          <w:i/>
          <w:iCs/>
        </w:rPr>
        <w:lastRenderedPageBreak/>
        <w:t xml:space="preserve">Corroborating </w:t>
      </w:r>
      <w:r w:rsidR="00373EBF">
        <w:rPr>
          <w:i/>
          <w:iCs/>
        </w:rPr>
        <w:t>Estimated</w:t>
      </w:r>
      <w:r>
        <w:rPr>
          <w:i/>
          <w:iCs/>
        </w:rPr>
        <w:t xml:space="preserve"> Effect of Annual Sex Ratio</w:t>
      </w:r>
    </w:p>
    <w:p w14:paraId="5F6F57CE" w14:textId="4D885626" w:rsidR="000C5856" w:rsidRDefault="000C5856" w:rsidP="00936894">
      <w:pPr>
        <w:spacing w:line="360" w:lineRule="auto"/>
        <w:rPr>
          <w:i/>
          <w:iCs/>
        </w:rPr>
      </w:pPr>
    </w:p>
    <w:p w14:paraId="025DC141" w14:textId="2B145ACB" w:rsidR="000C5856" w:rsidRPr="00FA77EE" w:rsidRDefault="000C5856" w:rsidP="00936894">
      <w:pPr>
        <w:spacing w:line="360" w:lineRule="auto"/>
      </w:pPr>
      <w:r>
        <w:t>We hypothesized that if annual sex ratio was predictive of fitness among spring Chinook salmon released above Detroit Dam from 2011-2015, then it should also be predictive of fitness among 2016 HOR outplants above Detroit Dam and NOR salmon reintroduced below Big Cliff Dam from 2013-2016</w:t>
      </w:r>
      <w:r w:rsidR="00FA77EE">
        <w:t>.</w:t>
      </w:r>
    </w:p>
    <w:p w14:paraId="6561E6D6" w14:textId="6ED1F096" w:rsidR="000C5856" w:rsidRDefault="000C5856" w:rsidP="00936894">
      <w:pPr>
        <w:spacing w:line="360" w:lineRule="auto"/>
      </w:pPr>
    </w:p>
    <w:p w14:paraId="0707A9A6" w14:textId="713FA40C" w:rsidR="002869A7" w:rsidRDefault="002869A7" w:rsidP="00936894">
      <w:pPr>
        <w:spacing w:line="360" w:lineRule="auto"/>
        <w:rPr>
          <w:u w:val="single"/>
        </w:rPr>
      </w:pPr>
      <w:r>
        <w:rPr>
          <w:u w:val="single"/>
        </w:rPr>
        <w:t>NOR Salmon Reintroduced Below Big Cliff</w:t>
      </w:r>
    </w:p>
    <w:p w14:paraId="31855EEA" w14:textId="649708E7" w:rsidR="002869A7" w:rsidRDefault="002869A7" w:rsidP="00936894">
      <w:pPr>
        <w:spacing w:line="360" w:lineRule="auto"/>
        <w:rPr>
          <w:u w:val="single"/>
        </w:rPr>
      </w:pPr>
    </w:p>
    <w:p w14:paraId="7E3E60BA" w14:textId="232F7E99" w:rsidR="002869A7" w:rsidRDefault="002869A7" w:rsidP="002869A7">
      <w:pPr>
        <w:spacing w:line="360" w:lineRule="auto"/>
      </w:pPr>
      <w:r>
        <w:t xml:space="preserve">To evaluate if annual sex ratio was predictive of fitness among NOR spring Chinook salmon reintroduced below Big Cliff Dam, we fit a generalized linear model with a log-link function and negative binomial distribution that modeled fitness of NOR spring Chinook salmon reintroduced below Big Cliff Dam in 2013-2016 as a function of </w:t>
      </w:r>
      <w:r w:rsidRPr="00FA77EE">
        <w:rPr>
          <w:i/>
          <w:iCs/>
        </w:rPr>
        <w:t>sex, annual sex ratio</w:t>
      </w:r>
      <w:r>
        <w:t xml:space="preserve"> and their interaction. </w:t>
      </w:r>
      <w:r w:rsidR="00AB1F4D">
        <w:t>The range of sex ratios</w:t>
      </w:r>
      <w:r w:rsidR="00AD5472">
        <w:t xml:space="preserve"> each year</w:t>
      </w:r>
      <w:r w:rsidR="00AB1F4D">
        <w:t xml:space="preserve"> below Big Cliff Dam was comparable to the range above Detroit dam</w:t>
      </w:r>
      <w:r w:rsidR="00226F29">
        <w:t>:</w:t>
      </w:r>
      <w:r w:rsidR="00AD5472">
        <w:t xml:space="preserve"> </w:t>
      </w:r>
      <w:r w:rsidR="00AB1F4D">
        <w:t xml:space="preserve">1.1 - 2.4 (males to females) and 0.8 – 2.0, respectively. </w:t>
      </w:r>
      <w:r>
        <w:t>We validated the model using randomized and simulated residuals as in the GLM of predictors of fitness in the main text. We evaluated the significance of the effect</w:t>
      </w:r>
      <w:r w:rsidR="00AB1F4D">
        <w:t xml:space="preserve">s of </w:t>
      </w:r>
      <w:r w:rsidR="00AB1F4D" w:rsidRPr="00FA77EE">
        <w:rPr>
          <w:i/>
          <w:iCs/>
        </w:rPr>
        <w:t>sex, annual sex ratio</w:t>
      </w:r>
      <w:r w:rsidR="00AB1F4D">
        <w:t xml:space="preserve"> and their interaction </w:t>
      </w:r>
      <w:r>
        <w:t xml:space="preserve">on </w:t>
      </w:r>
      <w:r w:rsidR="00AB1F4D">
        <w:t>fitness</w:t>
      </w:r>
      <w:r>
        <w:t xml:space="preserve"> using a likelihood ratio test and a Wald Test. We</w:t>
      </w:r>
      <w:r w:rsidR="00AB1F4D">
        <w:t xml:space="preserve"> prepared an effect plot in the same fashion as the models in main text.</w:t>
      </w:r>
    </w:p>
    <w:p w14:paraId="0F8C0293" w14:textId="77777777" w:rsidR="00DA371F" w:rsidRDefault="00DA371F" w:rsidP="002869A7">
      <w:pPr>
        <w:spacing w:line="360" w:lineRule="auto"/>
      </w:pPr>
    </w:p>
    <w:p w14:paraId="5B1F6DEC" w14:textId="237DABEB" w:rsidR="00AB1F4D" w:rsidRDefault="00AB1F4D" w:rsidP="002869A7">
      <w:pPr>
        <w:spacing w:line="360" w:lineRule="auto"/>
      </w:pPr>
      <w:r>
        <w:t xml:space="preserve">The interaction term was not significant, so we refit the main effects without the interaction. </w:t>
      </w:r>
      <w:r w:rsidR="00FA77EE">
        <w:t>Inclusion of b</w:t>
      </w:r>
      <w:r>
        <w:t xml:space="preserve">oth </w:t>
      </w:r>
      <w:r w:rsidRPr="00FA77EE">
        <w:rPr>
          <w:i/>
          <w:iCs/>
        </w:rPr>
        <w:t>sex</w:t>
      </w:r>
      <w:r>
        <w:t xml:space="preserve"> and </w:t>
      </w:r>
      <w:r w:rsidRPr="00FA77EE">
        <w:rPr>
          <w:i/>
          <w:iCs/>
        </w:rPr>
        <w:t>annual sex ratio</w:t>
      </w:r>
      <w:r>
        <w:t xml:space="preserve"> significantly improved model fit (likelihood ratio test p-values: 2.1 x 10</w:t>
      </w:r>
      <w:r>
        <w:rPr>
          <w:vertAlign w:val="superscript"/>
        </w:rPr>
        <w:t>-4</w:t>
      </w:r>
      <w:r>
        <w:t xml:space="preserve"> and 1.7 x 10</w:t>
      </w:r>
      <w:r>
        <w:rPr>
          <w:vertAlign w:val="superscript"/>
        </w:rPr>
        <w:t>-5</w:t>
      </w:r>
      <w:r>
        <w:t>, respectively), and both estimated effects were significantly different than zero (Wald Test, 2.1 x 10</w:t>
      </w:r>
      <w:r>
        <w:rPr>
          <w:vertAlign w:val="superscript"/>
        </w:rPr>
        <w:t>-4</w:t>
      </w:r>
      <w:r>
        <w:t xml:space="preserve"> and 1.7 x 10</w:t>
      </w:r>
      <w:r>
        <w:rPr>
          <w:vertAlign w:val="superscript"/>
        </w:rPr>
        <w:t>-5</w:t>
      </w:r>
      <w:r>
        <w:t xml:space="preserve">, respectively). The effect of </w:t>
      </w:r>
      <w:r w:rsidR="00DA371F" w:rsidRPr="00FA77EE">
        <w:rPr>
          <w:i/>
          <w:iCs/>
        </w:rPr>
        <w:t>annual sex ratio</w:t>
      </w:r>
      <w:r w:rsidR="00DA371F">
        <w:t xml:space="preserve"> was negative over the range that occurred from 2013-2016 (</w:t>
      </w:r>
      <w:r w:rsidR="00FA77EE" w:rsidRPr="00FA77EE">
        <w:t xml:space="preserve">β </w:t>
      </w:r>
      <w:proofErr w:type="gramStart"/>
      <w:r w:rsidR="00FA77EE" w:rsidRPr="00FA77EE">
        <w:t>=</w:t>
      </w:r>
      <w:r w:rsidR="00FA77EE">
        <w:rPr>
          <w:b/>
          <w:bCs/>
        </w:rPr>
        <w:t xml:space="preserve"> </w:t>
      </w:r>
      <w:r w:rsidR="00FA77EE">
        <w:t xml:space="preserve"> </w:t>
      </w:r>
      <w:r w:rsidR="00DA371F">
        <w:t>-</w:t>
      </w:r>
      <w:proofErr w:type="gramEnd"/>
      <w:r w:rsidR="00DA371F" w:rsidRPr="00DA371F">
        <w:t>1.0</w:t>
      </w:r>
      <w:r w:rsidR="00DA371F">
        <w:t>3</w:t>
      </w:r>
      <w:r w:rsidR="00DA371F" w:rsidRPr="00DA371F">
        <w:t xml:space="preserve"> </w:t>
      </w:r>
      <w:r w:rsidR="00DA371F" w:rsidRPr="0092246C">
        <w:t>±</w:t>
      </w:r>
      <w:r w:rsidR="00DA371F" w:rsidRPr="00DA371F">
        <w:t xml:space="preserve"> 0.2</w:t>
      </w:r>
      <w:r w:rsidR="00DA371F">
        <w:t xml:space="preserve">4). This estimated effect of annual sex ratio is presented on the response scale </w:t>
      </w:r>
      <w:r w:rsidR="00FA77EE">
        <w:t>in figure A2</w:t>
      </w:r>
      <w:r w:rsidR="00DA371F">
        <w:t>.</w:t>
      </w:r>
    </w:p>
    <w:p w14:paraId="27D6FEE3" w14:textId="77777777" w:rsidR="00FA77EE" w:rsidRDefault="00FA77EE" w:rsidP="00FA77EE">
      <w:pPr>
        <w:spacing w:line="360" w:lineRule="auto"/>
      </w:pPr>
      <w:r>
        <w:rPr>
          <w:noProof/>
        </w:rPr>
        <w:lastRenderedPageBreak/>
        <w:drawing>
          <wp:inline distT="0" distB="0" distL="0" distR="0" wp14:anchorId="70DCF33C" wp14:editId="676C28D3">
            <wp:extent cx="3297382" cy="2466613"/>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1">
                      <a:extLst>
                        <a:ext uri="{28A0092B-C50C-407E-A947-70E740481C1C}">
                          <a14:useLocalDpi xmlns:a14="http://schemas.microsoft.com/office/drawing/2010/main" val="0"/>
                        </a:ext>
                      </a:extLst>
                    </a:blip>
                    <a:stretch>
                      <a:fillRect/>
                    </a:stretch>
                  </pic:blipFill>
                  <pic:spPr>
                    <a:xfrm>
                      <a:off x="0" y="0"/>
                      <a:ext cx="3307135" cy="2473909"/>
                    </a:xfrm>
                    <a:prstGeom prst="rect">
                      <a:avLst/>
                    </a:prstGeom>
                  </pic:spPr>
                </pic:pic>
              </a:graphicData>
            </a:graphic>
          </wp:inline>
        </w:drawing>
      </w:r>
    </w:p>
    <w:p w14:paraId="7DFD135E" w14:textId="03964951" w:rsidR="00FA77EE" w:rsidRPr="00FA77EE" w:rsidRDefault="00FA77EE" w:rsidP="00FA77EE">
      <w:pPr>
        <w:spacing w:line="360" w:lineRule="auto"/>
      </w:pPr>
      <w:r>
        <w:rPr>
          <w:b/>
          <w:bCs/>
        </w:rPr>
        <w:t xml:space="preserve">Figure A2: </w:t>
      </w:r>
      <w:r>
        <w:t>Estimated effect of Annual Sex Ratio on Fitness of NOR spring Chinook salmon reintroduced below Big Cliff Dam from 2013-2016.</w:t>
      </w:r>
    </w:p>
    <w:p w14:paraId="7DA7C254" w14:textId="77777777" w:rsidR="00FA77EE" w:rsidRDefault="00FA77EE" w:rsidP="002869A7">
      <w:pPr>
        <w:spacing w:line="360" w:lineRule="auto"/>
      </w:pPr>
    </w:p>
    <w:p w14:paraId="6E579AEC" w14:textId="1B95FC71" w:rsidR="00DA371F" w:rsidRPr="00AB1F4D" w:rsidRDefault="00DA371F" w:rsidP="002869A7">
      <w:pPr>
        <w:spacing w:line="360" w:lineRule="auto"/>
      </w:pPr>
      <w:r>
        <w:t xml:space="preserve">The finding that </w:t>
      </w:r>
      <w:r w:rsidR="00FA77EE">
        <w:t xml:space="preserve">strongly </w:t>
      </w:r>
      <w:r>
        <w:t>male-biased</w:t>
      </w:r>
      <w:r w:rsidR="00FA77EE">
        <w:t xml:space="preserve"> sex ratios </w:t>
      </w:r>
      <w:r w:rsidR="00226F29">
        <w:t>is estimated to impact</w:t>
      </w:r>
      <w:r w:rsidR="00FA77EE">
        <w:t xml:space="preserve"> fitness in a similar </w:t>
      </w:r>
      <w:r w:rsidR="00226F29">
        <w:t xml:space="preserve">direction and magnitude </w:t>
      </w:r>
      <w:r w:rsidR="00FA77EE">
        <w:t xml:space="preserve">among NOR salmon reintroduced below Big Cliff as all salmon released above Detroit Dam provides corroborating evidence </w:t>
      </w:r>
      <w:r w:rsidR="00226F29">
        <w:t>of an effect of annual sex ratio on fitness</w:t>
      </w:r>
      <w:r w:rsidR="00AD5472">
        <w:t>, particularly because sex ratios were not correlated between the Below Big Cliff and Above Detroit cohorts in the three years that overlapped between these analyses</w:t>
      </w:r>
      <w:r w:rsidR="00226F29">
        <w:t>.</w:t>
      </w:r>
      <w:r w:rsidR="00AD5472">
        <w:t xml:space="preserve"> </w:t>
      </w:r>
    </w:p>
    <w:p w14:paraId="113D7437" w14:textId="3A11C132" w:rsidR="002869A7" w:rsidRPr="002869A7" w:rsidRDefault="002869A7" w:rsidP="00936894">
      <w:pPr>
        <w:spacing w:line="360" w:lineRule="auto"/>
      </w:pPr>
    </w:p>
    <w:p w14:paraId="50D61208" w14:textId="77777777" w:rsidR="002869A7" w:rsidRDefault="002869A7" w:rsidP="00936894">
      <w:pPr>
        <w:spacing w:line="360" w:lineRule="auto"/>
      </w:pPr>
    </w:p>
    <w:p w14:paraId="12358E2F" w14:textId="0DA730D2" w:rsidR="000C5856" w:rsidRDefault="000C5856" w:rsidP="00936894">
      <w:pPr>
        <w:spacing w:line="360" w:lineRule="auto"/>
        <w:rPr>
          <w:u w:val="single"/>
        </w:rPr>
      </w:pPr>
      <w:r>
        <w:rPr>
          <w:u w:val="single"/>
        </w:rPr>
        <w:t>2016 Outplants Above Detroit Dam</w:t>
      </w:r>
    </w:p>
    <w:p w14:paraId="5F719668" w14:textId="23A3F617" w:rsidR="00782395" w:rsidRPr="00782395" w:rsidRDefault="00A06F4A" w:rsidP="000C5856">
      <w:pPr>
        <w:spacing w:line="360" w:lineRule="auto"/>
        <w:rPr>
          <w:u w:val="single"/>
        </w:rPr>
      </w:pPr>
      <w:r>
        <w:rPr>
          <w:color w:val="000000" w:themeColor="text1"/>
        </w:rPr>
        <w:t xml:space="preserve">The sex ratio for salmon outplanted above Detroit Dam in 2016 was female biased with approximately </w:t>
      </w:r>
      <w:proofErr w:type="gramStart"/>
      <w:r>
        <w:rPr>
          <w:color w:val="000000" w:themeColor="text1"/>
        </w:rPr>
        <w:t>2 fold</w:t>
      </w:r>
      <w:proofErr w:type="gramEnd"/>
      <w:r>
        <w:rPr>
          <w:color w:val="000000" w:themeColor="text1"/>
        </w:rPr>
        <w:t xml:space="preserve"> more females than males (452 males, 858 females). </w:t>
      </w:r>
      <w:r>
        <w:t>From effects of sex, sex ratio and their interaction</w:t>
      </w:r>
      <w:r w:rsidR="00782395">
        <w:t xml:space="preserve"> estimated in the final GLMM</w:t>
      </w:r>
      <w:r>
        <w:t>, we predict</w:t>
      </w:r>
      <w:r w:rsidR="00782395">
        <w:t>ed</w:t>
      </w:r>
      <w:r>
        <w:t xml:space="preserve"> 2016 outplants should have the highest overall fitness of any year, and that males should have much higher fitness than females. </w:t>
      </w:r>
      <w:r w:rsidR="000C5856" w:rsidRPr="000C5856">
        <w:rPr>
          <w:color w:val="000000" w:themeColor="text1"/>
        </w:rPr>
        <w:t xml:space="preserve">Although we did not sample </w:t>
      </w:r>
      <w:proofErr w:type="gramStart"/>
      <w:r w:rsidR="000C5856" w:rsidRPr="000C5856">
        <w:rPr>
          <w:color w:val="000000" w:themeColor="text1"/>
        </w:rPr>
        <w:t>5 year old</w:t>
      </w:r>
      <w:proofErr w:type="gramEnd"/>
      <w:r w:rsidR="000C5856" w:rsidRPr="000C5856">
        <w:rPr>
          <w:color w:val="000000" w:themeColor="text1"/>
        </w:rPr>
        <w:t xml:space="preserve"> offspring of </w:t>
      </w:r>
      <w:r w:rsidR="000C5856">
        <w:rPr>
          <w:color w:val="000000" w:themeColor="text1"/>
        </w:rPr>
        <w:t xml:space="preserve">HOR </w:t>
      </w:r>
      <w:r w:rsidR="000C5856" w:rsidRPr="000C5856">
        <w:rPr>
          <w:color w:val="000000" w:themeColor="text1"/>
        </w:rPr>
        <w:t>parent</w:t>
      </w:r>
      <w:r w:rsidR="000C5856">
        <w:rPr>
          <w:color w:val="000000" w:themeColor="text1"/>
        </w:rPr>
        <w:t>s</w:t>
      </w:r>
      <w:r w:rsidR="000C5856" w:rsidRPr="000C5856">
        <w:rPr>
          <w:color w:val="000000" w:themeColor="text1"/>
        </w:rPr>
        <w:t xml:space="preserve"> outplanted </w:t>
      </w:r>
      <w:r w:rsidR="000C5856">
        <w:rPr>
          <w:color w:val="000000" w:themeColor="text1"/>
        </w:rPr>
        <w:t xml:space="preserve">above Detroit Dam </w:t>
      </w:r>
      <w:r w:rsidR="000C5856" w:rsidRPr="000C5856">
        <w:rPr>
          <w:color w:val="000000" w:themeColor="text1"/>
        </w:rPr>
        <w:t>in 2016, and therefore do not include the full age structure of potential offspring of 2016 parents</w:t>
      </w:r>
      <w:r w:rsidR="000C5856">
        <w:rPr>
          <w:color w:val="000000" w:themeColor="text1"/>
        </w:rPr>
        <w:t xml:space="preserve">, </w:t>
      </w:r>
      <w:r w:rsidR="000C5856" w:rsidRPr="000C5856">
        <w:rPr>
          <w:color w:val="000000" w:themeColor="text1"/>
        </w:rPr>
        <w:t xml:space="preserve">the number and proportion of returning offspring that assigned to 2016 </w:t>
      </w:r>
      <w:r w:rsidR="00C106C1">
        <w:rPr>
          <w:color w:val="000000" w:themeColor="text1"/>
        </w:rPr>
        <w:t>was the highest of any year</w:t>
      </w:r>
      <w:r w:rsidR="00C106C1">
        <w:t xml:space="preserve">. </w:t>
      </w:r>
      <w:r w:rsidR="00782395">
        <w:t>In addition to the main effects, t</w:t>
      </w:r>
      <w:r w:rsidR="00C106C1">
        <w:t>he interaction between sex ratio and sex is also corroborated by these new data with males demonstrating much higher fitness and CRR than females.</w:t>
      </w:r>
    </w:p>
    <w:p w14:paraId="5B81F521" w14:textId="28019303" w:rsidR="000C5856" w:rsidRPr="00C106C1" w:rsidRDefault="00C106C1" w:rsidP="000C5856">
      <w:pPr>
        <w:spacing w:line="360" w:lineRule="auto"/>
      </w:pPr>
      <w:r>
        <w:lastRenderedPageBreak/>
        <w:t xml:space="preserve"> </w:t>
      </w:r>
      <w:r w:rsidR="000C5856" w:rsidRPr="000C5856">
        <w:rPr>
          <w:color w:val="000000" w:themeColor="text1"/>
        </w:rPr>
        <w:t xml:space="preserve">During 2019 and 2020, 1174 salmon returning to the North Santiam River (1174 passed over Minto) were determined to be progeny of the 1310 genotyped salmon that were outplanted above Detroit in 2016. The </w:t>
      </w:r>
      <w:proofErr w:type="spellStart"/>
      <w:r w:rsidR="000C5856" w:rsidRPr="000C5856">
        <w:rPr>
          <w:color w:val="000000" w:themeColor="text1"/>
        </w:rPr>
        <w:t>CRR</w:t>
      </w:r>
      <w:r w:rsidR="000C5856" w:rsidRPr="000C5856">
        <w:rPr>
          <w:color w:val="000000" w:themeColor="text1"/>
          <w:vertAlign w:val="subscript"/>
        </w:rPr>
        <w:t>m</w:t>
      </w:r>
      <w:proofErr w:type="spellEnd"/>
      <w:r w:rsidR="000C5856" w:rsidRPr="000C5856">
        <w:rPr>
          <w:color w:val="000000" w:themeColor="text1"/>
        </w:rPr>
        <w:t xml:space="preserve"> (including only age 3 and 4 offspring) was 1.60, the </w:t>
      </w:r>
      <w:proofErr w:type="spellStart"/>
      <w:r w:rsidR="000C5856" w:rsidRPr="000C5856">
        <w:rPr>
          <w:color w:val="000000" w:themeColor="text1"/>
        </w:rPr>
        <w:t>CRR</w:t>
      </w:r>
      <w:r w:rsidR="000C5856" w:rsidRPr="000C5856">
        <w:rPr>
          <w:color w:val="000000" w:themeColor="text1"/>
          <w:vertAlign w:val="subscript"/>
        </w:rPr>
        <w:t>f</w:t>
      </w:r>
      <w:proofErr w:type="spellEnd"/>
      <w:r w:rsidR="000C5856" w:rsidRPr="000C5856">
        <w:rPr>
          <w:color w:val="000000" w:themeColor="text1"/>
        </w:rPr>
        <w:t xml:space="preserve"> (including only age 3 and 4 offspring) was 0.45. </w:t>
      </w:r>
      <w:r w:rsidR="000C5856">
        <w:rPr>
          <w:color w:val="000000" w:themeColor="text1"/>
        </w:rPr>
        <w:t>E</w:t>
      </w:r>
      <w:r w:rsidR="000C5856" w:rsidRPr="000C5856">
        <w:rPr>
          <w:color w:val="000000" w:themeColor="text1"/>
        </w:rPr>
        <w:t xml:space="preserve">xcluding contributions to total lifetime fitness from age 5 offspring, the mean fitness of male 2016 outplants was 2.41 and the fitness of females was 1.3. </w:t>
      </w:r>
    </w:p>
    <w:p w14:paraId="76CABC50" w14:textId="77777777" w:rsidR="00373EBF" w:rsidRDefault="00373EBF" w:rsidP="000C5856">
      <w:pPr>
        <w:spacing w:line="360" w:lineRule="auto"/>
      </w:pPr>
    </w:p>
    <w:p w14:paraId="2595438C" w14:textId="317D3A0D" w:rsidR="00DA48E6" w:rsidRDefault="00373EBF" w:rsidP="000C5856">
      <w:pPr>
        <w:spacing w:line="360" w:lineRule="auto"/>
      </w:pPr>
      <w:commentRangeStart w:id="161"/>
      <w:r>
        <w:t xml:space="preserve">We also attempted to use the average age at maturity estimated from offspring in years 2016-2020 to adjust the empirical mean TLF for 2016 HOR salmon outplanted above Detroit Dam and compare this value to quantitative model predictions. Year 5 offspring represent an average of 20.8% of TLF. The actual mean fitness for 2016 was </w:t>
      </w:r>
      <w:r w:rsidR="00632844">
        <w:t xml:space="preserve">HOR salmon outplanted above Detroit Dam </w:t>
      </w:r>
      <w:r>
        <w:t>1.3 and 2.41</w:t>
      </w:r>
      <w:r w:rsidR="00632844">
        <w:t xml:space="preserve"> for females and males respectively. After adjusting the values to account for the unsampled year 5 returns, the predicted mean TLFs are 1.64 and 3.04 for females and males respectively</w:t>
      </w:r>
      <w:r>
        <w:t>.</w:t>
      </w:r>
      <w:r w:rsidR="00DA48E6">
        <w:t xml:space="preserve"> </w:t>
      </w:r>
      <w:r w:rsidR="00632844">
        <w:t xml:space="preserve">These TLFs are within the 95% confidence intervals for predicted TLF from the GLMM at the sex ratio observed in 2016 of </w:t>
      </w:r>
      <w:r w:rsidR="00632844" w:rsidRPr="00E60185">
        <w:rPr>
          <w:rFonts w:ascii="Calibri" w:hAnsi="Calibri" w:cs="Calibri"/>
        </w:rPr>
        <w:t>﻿</w:t>
      </w:r>
      <w:r w:rsidR="00632844" w:rsidRPr="00E60185">
        <w:t>2.74</w:t>
      </w:r>
      <w:r w:rsidR="00632844">
        <w:t xml:space="preserve"> </w:t>
      </w:r>
      <w:r w:rsidR="00632844" w:rsidRPr="0092246C">
        <w:t>±</w:t>
      </w:r>
      <w:r w:rsidR="00632844">
        <w:t xml:space="preserve"> </w:t>
      </w:r>
      <w:r w:rsidR="00632844" w:rsidRPr="00E60185">
        <w:t>1.2</w:t>
      </w:r>
      <w:r w:rsidR="00632844">
        <w:t xml:space="preserve"> for females and </w:t>
      </w:r>
      <w:r w:rsidR="00632844" w:rsidRPr="00E60185">
        <w:t>3.9</w:t>
      </w:r>
      <w:r w:rsidR="00632844">
        <w:t xml:space="preserve"> </w:t>
      </w:r>
      <w:r w:rsidR="00632844" w:rsidRPr="0092246C">
        <w:t>±</w:t>
      </w:r>
      <w:r w:rsidR="00632844">
        <w:t xml:space="preserve"> </w:t>
      </w:r>
      <w:r w:rsidR="00632844" w:rsidRPr="00E60185">
        <w:t>1.</w:t>
      </w:r>
      <w:r w:rsidR="00632844">
        <w:t xml:space="preserve">8 for females. </w:t>
      </w:r>
      <w:commentRangeEnd w:id="161"/>
      <w:r w:rsidR="00782395">
        <w:rPr>
          <w:rStyle w:val="CommentReference"/>
          <w:color w:val="000000"/>
        </w:rPr>
        <w:commentReference w:id="161"/>
      </w:r>
    </w:p>
    <w:p w14:paraId="2C28D02D" w14:textId="34C724D1" w:rsidR="00632844" w:rsidRDefault="00632844" w:rsidP="000C5856">
      <w:pPr>
        <w:spacing w:line="360" w:lineRule="auto"/>
      </w:pPr>
    </w:p>
    <w:p w14:paraId="56DC30EE" w14:textId="508CFF64" w:rsidR="00632844" w:rsidRDefault="00632844" w:rsidP="000C5856">
      <w:pPr>
        <w:spacing w:line="360" w:lineRule="auto"/>
      </w:pPr>
      <w:r>
        <w:t xml:space="preserve">The </w:t>
      </w:r>
      <w:r w:rsidR="0044666F">
        <w:t>capacity of the mixed model to predict TLF in years that were not used to train the model</w:t>
      </w:r>
      <w:r>
        <w:t xml:space="preserve"> provides some corroborating evidence that sex ratios influence TLF of spring Chinook salmon released above Detroit Dam, but some caution is warranted because we are predict</w:t>
      </w:r>
      <w:r w:rsidR="0044666F">
        <w:t>ing</w:t>
      </w:r>
      <w:r>
        <w:t xml:space="preserve"> TLF from an annual sex ratio </w:t>
      </w:r>
      <w:r w:rsidR="0044666F">
        <w:t xml:space="preserve">that is </w:t>
      </w:r>
      <w:r>
        <w:t xml:space="preserve">not observed in the </w:t>
      </w:r>
      <w:r w:rsidR="0044666F">
        <w:t>data</w:t>
      </w:r>
      <w:r>
        <w:t xml:space="preserve"> used to fit the model. </w:t>
      </w:r>
      <w:commentRangeStart w:id="162"/>
      <w:r w:rsidR="0044666F">
        <w:t>For example, an extremely female biased sex ratio would assuredly have a negative effect on TLF, but our model would not predict this effect</w:t>
      </w:r>
      <w:r w:rsidR="004A564C">
        <w:t>, because it is not trained on data from a year with such a sex ratio</w:t>
      </w:r>
      <w:r w:rsidR="0044666F">
        <w:t xml:space="preserve">. </w:t>
      </w:r>
      <w:commentRangeEnd w:id="162"/>
      <w:r w:rsidR="005004A4">
        <w:rPr>
          <w:rStyle w:val="CommentReference"/>
          <w:color w:val="000000"/>
        </w:rPr>
        <w:commentReference w:id="162"/>
      </w:r>
    </w:p>
    <w:p w14:paraId="47388C71" w14:textId="77777777" w:rsidR="00632844" w:rsidRPr="00373EBF" w:rsidRDefault="00632844" w:rsidP="000C5856">
      <w:pPr>
        <w:spacing w:line="360" w:lineRule="auto"/>
      </w:pPr>
    </w:p>
    <w:p w14:paraId="7533B3B4" w14:textId="77777777" w:rsidR="000C5856" w:rsidRPr="000C5856" w:rsidRDefault="000C5856" w:rsidP="00936894">
      <w:pPr>
        <w:spacing w:line="360" w:lineRule="auto"/>
        <w:rPr>
          <w:u w:val="single"/>
        </w:rPr>
      </w:pPr>
    </w:p>
    <w:sectPr w:rsidR="000C5856" w:rsidRPr="000C5856" w:rsidSect="00F42D8A">
      <w:pgSz w:w="12240" w:h="15840"/>
      <w:pgMar w:top="1206" w:right="1440" w:bottom="1260" w:left="1440"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Kathleen O'Malley" w:date="2021-06-24T08:47:00Z" w:initials="OMKG">
    <w:p w14:paraId="367AE883" w14:textId="1A3F9A63" w:rsidR="00197485" w:rsidRDefault="00197485">
      <w:pPr>
        <w:pStyle w:val="CommentText"/>
      </w:pPr>
      <w:r>
        <w:rPr>
          <w:rStyle w:val="CommentReference"/>
        </w:rPr>
        <w:annotationRef/>
      </w:r>
      <w:r>
        <w:t>I will write the summary at the end.</w:t>
      </w:r>
    </w:p>
  </w:comment>
  <w:comment w:id="1" w:author="David Dayan" w:date="2022-04-18T17:19:00Z" w:initials="DD">
    <w:p w14:paraId="5897D966" w14:textId="75786E82" w:rsidR="00197485" w:rsidRDefault="00197485">
      <w:pPr>
        <w:pStyle w:val="CommentText"/>
      </w:pPr>
      <w:r>
        <w:rPr>
          <w:rStyle w:val="CommentReference"/>
        </w:rPr>
        <w:annotationRef/>
      </w:r>
      <w:r>
        <w:t>Okay. I did not update this section with new results.</w:t>
      </w:r>
    </w:p>
  </w:comment>
  <w:comment w:id="2" w:author="David Dayan" w:date="2022-05-31T16:01:00Z" w:initials="DD">
    <w:p w14:paraId="07795906" w14:textId="598F9379" w:rsidR="00197485" w:rsidRDefault="00197485">
      <w:pPr>
        <w:pStyle w:val="CommentText"/>
      </w:pPr>
      <w:r>
        <w:rPr>
          <w:rStyle w:val="CommentReference"/>
        </w:rPr>
        <w:annotationRef/>
      </w:r>
      <w:r>
        <w:t>To do: Same parents reanalyzed here. Look closely at if any of these results are different in the current report.</w:t>
      </w:r>
    </w:p>
    <w:p w14:paraId="4F6C78D7" w14:textId="77777777" w:rsidR="00197485" w:rsidRDefault="00197485">
      <w:pPr>
        <w:pStyle w:val="CommentText"/>
      </w:pPr>
    </w:p>
    <w:p w14:paraId="20C04AC3" w14:textId="3569945B" w:rsidR="00197485" w:rsidRPr="000A1C05" w:rsidRDefault="00197485">
      <w:pPr>
        <w:pStyle w:val="CommentText"/>
        <w:rPr>
          <w:strike/>
        </w:rPr>
      </w:pPr>
      <w:r w:rsidRPr="000A1C05">
        <w:rPr>
          <w:strike/>
        </w:rPr>
        <w:t>Add a note to the methods (parentage assignments section) that the same parents are reanalyzed in some years.</w:t>
      </w:r>
    </w:p>
    <w:p w14:paraId="17989859" w14:textId="77777777" w:rsidR="00197485" w:rsidRDefault="00197485">
      <w:pPr>
        <w:pStyle w:val="CommentText"/>
      </w:pPr>
    </w:p>
    <w:p w14:paraId="36596A5B" w14:textId="506A6C62" w:rsidR="00197485" w:rsidRPr="000A1C05" w:rsidRDefault="00197485">
      <w:pPr>
        <w:pStyle w:val="CommentText"/>
        <w:rPr>
          <w:strike/>
        </w:rPr>
      </w:pPr>
      <w:r w:rsidRPr="000A1C05">
        <w:rPr>
          <w:strike/>
        </w:rPr>
        <w:t xml:space="preserve">In general, highlight how </w:t>
      </w:r>
      <w:proofErr w:type="gramStart"/>
      <w:r w:rsidRPr="000A1C05">
        <w:rPr>
          <w:strike/>
        </w:rPr>
        <w:t>long term</w:t>
      </w:r>
      <w:proofErr w:type="gramEnd"/>
      <w:r w:rsidRPr="000A1C05">
        <w:rPr>
          <w:strike/>
        </w:rPr>
        <w:t xml:space="preserve"> nature of this analysis creates challenges with reproducibility. Brief in report, more detailed in notebook.</w:t>
      </w:r>
    </w:p>
  </w:comment>
  <w:comment w:id="3" w:author="David Dayan" w:date="2022-06-06T11:55:00Z" w:initials="DD">
    <w:p w14:paraId="03DDB4E3" w14:textId="3510CCB0" w:rsidR="00197485" w:rsidRDefault="00197485" w:rsidP="000A1C05">
      <w:pPr>
        <w:pStyle w:val="CommentText"/>
      </w:pPr>
      <w:r>
        <w:rPr>
          <w:rStyle w:val="CommentReference"/>
        </w:rPr>
        <w:annotationRef/>
      </w:r>
      <w:r>
        <w:t>Explanation for why I only did two of the three tasks listed above:</w:t>
      </w:r>
    </w:p>
    <w:p w14:paraId="6FFB9F2F" w14:textId="77777777" w:rsidR="00197485" w:rsidRDefault="00197485" w:rsidP="000A1C05">
      <w:pPr>
        <w:pStyle w:val="CommentText"/>
      </w:pPr>
    </w:p>
    <w:p w14:paraId="605B6A5A" w14:textId="2B3A69EF" w:rsidR="00197485" w:rsidRDefault="00197485" w:rsidP="000A1C05">
      <w:pPr>
        <w:pStyle w:val="CommentText"/>
      </w:pPr>
      <w:r>
        <w:t xml:space="preserve">We discussed highlighting if any of these results changed </w:t>
      </w:r>
      <w:r w:rsidR="006B296D">
        <w:t>after</w:t>
      </w:r>
      <w:r>
        <w:t xml:space="preserve"> reanalyz</w:t>
      </w:r>
      <w:r w:rsidR="006B296D">
        <w:t>ing 2011 and 2012 parents</w:t>
      </w:r>
      <w:r>
        <w:t>, but none of these results as written are calculated and reported again for this report, so I don’t think it’s necessary to highlight any changes.</w:t>
      </w:r>
    </w:p>
    <w:p w14:paraId="2E0BF89B" w14:textId="77777777" w:rsidR="00197485" w:rsidRDefault="00197485" w:rsidP="000A1C05">
      <w:pPr>
        <w:pStyle w:val="CommentText"/>
      </w:pPr>
    </w:p>
    <w:p w14:paraId="1C4D1A18" w14:textId="77777777" w:rsidR="00197485" w:rsidRDefault="00197485" w:rsidP="000A1C05">
      <w:pPr>
        <w:pStyle w:val="CommentText"/>
      </w:pPr>
      <w:r>
        <w:t xml:space="preserve">For example, the current text states 66% of NOR salmon sampled in 2014 were progeny of previously outplanted salmon above Detroit Dam. </w:t>
      </w:r>
    </w:p>
    <w:p w14:paraId="54EEBEA5" w14:textId="77777777" w:rsidR="00197485" w:rsidRDefault="00197485" w:rsidP="000A1C05">
      <w:pPr>
        <w:pStyle w:val="CommentText"/>
      </w:pPr>
    </w:p>
    <w:p w14:paraId="6614950F" w14:textId="606AC299" w:rsidR="00197485" w:rsidRDefault="00197485" w:rsidP="000A1C05">
      <w:pPr>
        <w:pStyle w:val="CommentText"/>
      </w:pPr>
      <w:r>
        <w:t xml:space="preserve">While I reanalyzed 2014 offspring, I only did so to make to 2011 parent year results consistent, so the 2014 offspring are assigned </w:t>
      </w:r>
      <w:r w:rsidR="006B296D">
        <w:t xml:space="preserve">only </w:t>
      </w:r>
      <w:r>
        <w:t>to 2011 parents</w:t>
      </w:r>
      <w:r w:rsidR="006B296D">
        <w:t xml:space="preserve">. </w:t>
      </w:r>
      <w:r>
        <w:t xml:space="preserve">I didn’t calculate the total percent of 2014 offspring assigned to parents in all </w:t>
      </w:r>
      <w:r w:rsidR="006B296D">
        <w:t xml:space="preserve">possible </w:t>
      </w:r>
      <w:r>
        <w:t xml:space="preserve">years </w:t>
      </w:r>
      <w:r w:rsidR="006B296D">
        <w:t xml:space="preserve">(2009, and 2010) </w:t>
      </w:r>
      <w:r>
        <w:t xml:space="preserve">and there’s no way to take the information as presented in the current report and double check these numbers. </w:t>
      </w:r>
    </w:p>
    <w:p w14:paraId="0C9BC846" w14:textId="4F5EE4F8" w:rsidR="00197485" w:rsidRDefault="00197485" w:rsidP="000A1C05">
      <w:pPr>
        <w:pStyle w:val="CommentText"/>
      </w:pPr>
    </w:p>
    <w:p w14:paraId="3EA7477A" w14:textId="77777777" w:rsidR="00197485" w:rsidRDefault="00197485" w:rsidP="000A1C05">
      <w:pPr>
        <w:pStyle w:val="CommentText"/>
        <w:ind w:left="0" w:firstLine="0"/>
      </w:pPr>
    </w:p>
    <w:p w14:paraId="2D064EEE" w14:textId="326DE3CB" w:rsidR="00197485" w:rsidRDefault="00197485">
      <w:pPr>
        <w:pStyle w:val="CommentText"/>
      </w:pPr>
    </w:p>
  </w:comment>
  <w:comment w:id="4" w:author="Kathleen O'Malley [2]" w:date="2022-06-13T11:30:00Z" w:initials="OMKG">
    <w:p w14:paraId="69F10869" w14:textId="77777777" w:rsidR="003620CD" w:rsidRDefault="0014236C">
      <w:pPr>
        <w:pStyle w:val="CommentText"/>
        <w:rPr>
          <w:highlight w:val="yellow"/>
        </w:rPr>
      </w:pPr>
      <w:r w:rsidRPr="003620CD">
        <w:rPr>
          <w:rStyle w:val="CommentReference"/>
          <w:highlight w:val="yellow"/>
        </w:rPr>
        <w:annotationRef/>
      </w:r>
      <w:r w:rsidRPr="003620CD">
        <w:rPr>
          <w:highlight w:val="yellow"/>
        </w:rPr>
        <w:t xml:space="preserve">I believe I suggested adding text to the methods to indicate which additional samples/years were included in this analysis and why. I appreciate that the notebook includes the </w:t>
      </w:r>
      <w:proofErr w:type="gramStart"/>
      <w:r w:rsidRPr="003620CD">
        <w:rPr>
          <w:highlight w:val="yellow"/>
        </w:rPr>
        <w:t>details</w:t>
      </w:r>
      <w:proofErr w:type="gramEnd"/>
      <w:r w:rsidRPr="003620CD">
        <w:rPr>
          <w:highlight w:val="yellow"/>
        </w:rPr>
        <w:t xml:space="preserve"> but I also think it is important to briefly mention the challenges/modifications</w:t>
      </w:r>
      <w:r w:rsidR="003620CD">
        <w:rPr>
          <w:highlight w:val="yellow"/>
        </w:rPr>
        <w:t xml:space="preserve"> in this report and then reference the notebook for details</w:t>
      </w:r>
    </w:p>
    <w:p w14:paraId="4C5598A8" w14:textId="77777777" w:rsidR="003620CD" w:rsidRDefault="003620CD">
      <w:pPr>
        <w:pStyle w:val="CommentText"/>
        <w:rPr>
          <w:highlight w:val="yellow"/>
        </w:rPr>
      </w:pPr>
    </w:p>
    <w:p w14:paraId="167DBD58" w14:textId="77777777" w:rsidR="00E265EC" w:rsidRDefault="0014236C">
      <w:pPr>
        <w:pStyle w:val="CommentText"/>
        <w:rPr>
          <w:highlight w:val="yellow"/>
        </w:rPr>
      </w:pPr>
      <w:r w:rsidRPr="003620CD">
        <w:rPr>
          <w:highlight w:val="yellow"/>
        </w:rPr>
        <w:t xml:space="preserve">For instance, samples sizes were too </w:t>
      </w:r>
      <w:proofErr w:type="gramStart"/>
      <w:r w:rsidRPr="003620CD">
        <w:rPr>
          <w:highlight w:val="yellow"/>
        </w:rPr>
        <w:t>large</w:t>
      </w:r>
      <w:proofErr w:type="gramEnd"/>
      <w:r w:rsidRPr="003620CD">
        <w:rPr>
          <w:highlight w:val="yellow"/>
        </w:rPr>
        <w:t xml:space="preserve"> so the approach was modified. We can reference the notebook for details. Overall, I think it is key to emphasize the re-analysis and differences regarding prior reports. </w:t>
      </w:r>
      <w:r w:rsidR="00E265EC">
        <w:rPr>
          <w:highlight w:val="yellow"/>
        </w:rPr>
        <w:t xml:space="preserve">Did we use updated versions of the software, </w:t>
      </w:r>
      <w:proofErr w:type="spellStart"/>
      <w:r w:rsidR="00E265EC">
        <w:rPr>
          <w:highlight w:val="yellow"/>
        </w:rPr>
        <w:t>etc</w:t>
      </w:r>
      <w:proofErr w:type="spellEnd"/>
      <w:r w:rsidR="00E265EC">
        <w:rPr>
          <w:highlight w:val="yellow"/>
        </w:rPr>
        <w:t>?</w:t>
      </w:r>
    </w:p>
    <w:p w14:paraId="4E7C206D" w14:textId="77777777" w:rsidR="00E265EC" w:rsidRDefault="00E265EC">
      <w:pPr>
        <w:pStyle w:val="CommentText"/>
        <w:rPr>
          <w:highlight w:val="yellow"/>
        </w:rPr>
      </w:pPr>
    </w:p>
    <w:p w14:paraId="16C10E1B" w14:textId="70D5A086" w:rsidR="0014236C" w:rsidRDefault="0014236C">
      <w:pPr>
        <w:pStyle w:val="CommentText"/>
      </w:pPr>
      <w:r w:rsidRPr="003620CD">
        <w:rPr>
          <w:highlight w:val="yellow"/>
        </w:rPr>
        <w:t xml:space="preserve">It is important for the USACE and NFMS to understand </w:t>
      </w:r>
      <w:r w:rsidR="003620CD">
        <w:rPr>
          <w:highlight w:val="yellow"/>
        </w:rPr>
        <w:t xml:space="preserve">this </w:t>
      </w:r>
      <w:r w:rsidRPr="003620CD">
        <w:rPr>
          <w:highlight w:val="yellow"/>
        </w:rPr>
        <w:t>and will serve as a reminder for us when this report is revisited.</w:t>
      </w:r>
    </w:p>
  </w:comment>
  <w:comment w:id="5" w:author="David Dayan" w:date="2022-06-01T12:24:00Z" w:initials="DD">
    <w:p w14:paraId="063029A6" w14:textId="180376D8" w:rsidR="00197485" w:rsidRDefault="00197485">
      <w:pPr>
        <w:pStyle w:val="CommentText"/>
      </w:pPr>
      <w:r>
        <w:rPr>
          <w:rStyle w:val="CommentReference"/>
        </w:rPr>
        <w:annotationRef/>
      </w:r>
      <w:r>
        <w:t>Does this work?</w:t>
      </w:r>
    </w:p>
  </w:comment>
  <w:comment w:id="6" w:author="Kathleen O'Malley [3]" w:date="2022-06-13T11:37:00Z" w:initials="OMKG">
    <w:p w14:paraId="07D65333" w14:textId="77BBB629" w:rsidR="00E265EC" w:rsidRDefault="00E265EC">
      <w:pPr>
        <w:pStyle w:val="CommentText"/>
      </w:pPr>
      <w:r>
        <w:rPr>
          <w:rStyle w:val="CommentReference"/>
        </w:rPr>
        <w:annotationRef/>
      </w:r>
      <w:proofErr w:type="gramStart"/>
      <w:r>
        <w:t>Yes</w:t>
      </w:r>
      <w:proofErr w:type="gramEnd"/>
      <w:r>
        <w:t xml:space="preserve"> but need to include “reintroduced”?</w:t>
      </w:r>
    </w:p>
  </w:comment>
  <w:comment w:id="10" w:author="Kathleen O'Malley" w:date="2022-05-29T11:43:00Z" w:initials="OMKG">
    <w:p w14:paraId="1BD8E265" w14:textId="7AE1848D" w:rsidR="00197485" w:rsidRDefault="00197485">
      <w:pPr>
        <w:pStyle w:val="CommentText"/>
      </w:pPr>
      <w:r>
        <w:rPr>
          <w:rStyle w:val="CommentReference"/>
        </w:rPr>
        <w:annotationRef/>
      </w:r>
      <w:r>
        <w:t xml:space="preserve">Might make sense to include a few sentences explaining which HOR were genotyped for this report and which ones had been previously genotyped? And/or cite our 2021 report. </w:t>
      </w:r>
    </w:p>
    <w:p w14:paraId="3347CE91" w14:textId="77777777" w:rsidR="00197485" w:rsidRDefault="00197485">
      <w:pPr>
        <w:pStyle w:val="CommentText"/>
      </w:pPr>
    </w:p>
    <w:p w14:paraId="4C2CC14E" w14:textId="39F23CBE" w:rsidR="00197485" w:rsidRDefault="00197485">
      <w:pPr>
        <w:pStyle w:val="CommentText"/>
      </w:pPr>
      <w:proofErr w:type="gramStart"/>
      <w:r>
        <w:t>So</w:t>
      </w:r>
      <w:proofErr w:type="gramEnd"/>
      <w:r>
        <w:t xml:space="preserve"> 2013-2017 HOR outplants genotyped for this report. 2011 and 2012 were genotyped for previous reports.</w:t>
      </w:r>
    </w:p>
  </w:comment>
  <w:comment w:id="11" w:author="David Dayan" w:date="2022-06-01T12:43:00Z" w:initials="DD">
    <w:p w14:paraId="72942D16" w14:textId="65A606BB" w:rsidR="00197485" w:rsidRDefault="00197485">
      <w:pPr>
        <w:pStyle w:val="CommentText"/>
      </w:pPr>
      <w:r>
        <w:rPr>
          <w:rStyle w:val="CommentReference"/>
        </w:rPr>
        <w:annotationRef/>
      </w:r>
      <w:r>
        <w:t xml:space="preserve">Added information about which groups were genotyped in the current report to the genotyping section. This section and the one beneath </w:t>
      </w:r>
      <w:proofErr w:type="gramStart"/>
      <w:r>
        <w:t>describe</w:t>
      </w:r>
      <w:proofErr w:type="gramEnd"/>
      <w:r>
        <w:t xml:space="preserve"> sampling for HOR and NOR salmon respectively.</w:t>
      </w:r>
    </w:p>
  </w:comment>
  <w:comment w:id="13" w:author="Kathleen O'Malley" w:date="2022-05-30T10:52:00Z" w:initials="OMKG">
    <w:p w14:paraId="71248E73" w14:textId="73A7A09D" w:rsidR="00197485" w:rsidRDefault="00197485">
      <w:pPr>
        <w:pStyle w:val="CommentText"/>
      </w:pPr>
      <w:r>
        <w:rPr>
          <w:rStyle w:val="CommentReference"/>
        </w:rPr>
        <w:annotationRef/>
      </w:r>
      <w:r>
        <w:t>Although 2015 carcass sampling is mentioned on page 10, I think we should include a sentence here too.</w:t>
      </w:r>
    </w:p>
  </w:comment>
  <w:comment w:id="14" w:author="David Dayan" w:date="2022-06-01T12:44:00Z" w:initials="DD">
    <w:p w14:paraId="420E47CA" w14:textId="0887E333" w:rsidR="00197485" w:rsidRDefault="00197485">
      <w:pPr>
        <w:pStyle w:val="CommentText"/>
      </w:pPr>
      <w:r>
        <w:rPr>
          <w:rStyle w:val="CommentReference"/>
        </w:rPr>
        <w:annotationRef/>
      </w:r>
      <w:proofErr w:type="gramStart"/>
      <w:r>
        <w:t>Yes,  added</w:t>
      </w:r>
      <w:proofErr w:type="gramEnd"/>
      <w:r>
        <w:t xml:space="preserve"> to section below but I’m not sure no addition details. See comments below</w:t>
      </w:r>
    </w:p>
  </w:comment>
  <w:comment w:id="15" w:author="David Dayan" w:date="2022-05-25T17:25:00Z" w:initials="DD">
    <w:p w14:paraId="102EBFAD" w14:textId="55904940" w:rsidR="00197485" w:rsidRDefault="00197485">
      <w:pPr>
        <w:pStyle w:val="CommentText"/>
      </w:pPr>
      <w:r>
        <w:rPr>
          <w:rStyle w:val="CommentReference"/>
        </w:rPr>
        <w:annotationRef/>
      </w:r>
      <w:r>
        <w:t xml:space="preserve">There’s nothing in this section (or elsewhere in the methods) to clearly indicate that all NOR salmon that are passed over Minto </w:t>
      </w:r>
      <w:r w:rsidRPr="009F554A">
        <w:rPr>
          <w:highlight w:val="yellow"/>
        </w:rPr>
        <w:t>from 2013 to 2020</w:t>
      </w:r>
      <w:r>
        <w:t xml:space="preserve"> are sampled as possible offspring. It only comes up in table 1.</w:t>
      </w:r>
    </w:p>
    <w:p w14:paraId="6EEE3DEC" w14:textId="77777777" w:rsidR="00197485" w:rsidRDefault="00197485">
      <w:pPr>
        <w:pStyle w:val="CommentText"/>
      </w:pPr>
    </w:p>
    <w:p w14:paraId="26F93934" w14:textId="77777777" w:rsidR="00197485" w:rsidRDefault="00197485">
      <w:pPr>
        <w:pStyle w:val="CommentText"/>
      </w:pPr>
      <w:r>
        <w:t>Should something like the line in red below be included here?</w:t>
      </w:r>
    </w:p>
    <w:p w14:paraId="20EB964F" w14:textId="77777777" w:rsidR="00197485" w:rsidRDefault="00197485">
      <w:pPr>
        <w:pStyle w:val="CommentText"/>
      </w:pPr>
    </w:p>
    <w:p w14:paraId="7A397F85" w14:textId="1B81D6C4" w:rsidR="00197485" w:rsidRDefault="00197485">
      <w:pPr>
        <w:pStyle w:val="CommentText"/>
      </w:pPr>
      <w:r>
        <w:t>Similarly, does there need to be a line in the genotyping methods to indicate which groups were genotyped for this report?</w:t>
      </w:r>
    </w:p>
  </w:comment>
  <w:comment w:id="16" w:author="Kathleen O'Malley" w:date="2022-05-27T15:00:00Z" w:initials="OMKG">
    <w:p w14:paraId="503DCAB8" w14:textId="77777777" w:rsidR="00197485" w:rsidRDefault="00197485">
      <w:pPr>
        <w:pStyle w:val="CommentText"/>
      </w:pPr>
      <w:r>
        <w:rPr>
          <w:rStyle w:val="CommentReference"/>
        </w:rPr>
        <w:annotationRef/>
      </w:r>
      <w:r>
        <w:t>Yes, to both questions.</w:t>
      </w:r>
    </w:p>
    <w:p w14:paraId="4F66CB85" w14:textId="77777777" w:rsidR="00197485" w:rsidRDefault="00197485">
      <w:pPr>
        <w:pStyle w:val="CommentText"/>
      </w:pPr>
    </w:p>
    <w:p w14:paraId="6F2F3B9E" w14:textId="0E8FF01D" w:rsidR="00197485" w:rsidRDefault="00197485">
      <w:pPr>
        <w:pStyle w:val="CommentText"/>
      </w:pPr>
      <w:r>
        <w:t>You state 2013-2020 above but 2014-2020 in the text. The text needs to be updated to 2013-2020, correct?</w:t>
      </w:r>
    </w:p>
  </w:comment>
  <w:comment w:id="17" w:author="David Dayan" w:date="2022-06-01T14:50:00Z" w:initials="DD">
    <w:p w14:paraId="40C4EC65" w14:textId="52CECB69" w:rsidR="00197485" w:rsidRDefault="00197485">
      <w:pPr>
        <w:pStyle w:val="CommentText"/>
      </w:pPr>
      <w:r>
        <w:rPr>
          <w:rStyle w:val="CommentReference"/>
        </w:rPr>
        <w:annotationRef/>
      </w:r>
      <w:r>
        <w:t xml:space="preserve">As far as I can tell (from file naming conventions and dates), 2013 HOR fish were previously genotyped (not by Sandra) even though they weren’t used in the 2017 report. I included them in the genotyping results because genotyping was not previously reported  </w:t>
      </w:r>
    </w:p>
  </w:comment>
  <w:comment w:id="18" w:author="Kathleen O'Malley [4]" w:date="2022-06-13T10:53:00Z" w:initials="OMKG">
    <w:p w14:paraId="7BFD1CCC" w14:textId="1376E08D" w:rsidR="00D0274A" w:rsidRDefault="00D0274A">
      <w:pPr>
        <w:pStyle w:val="CommentText"/>
      </w:pPr>
      <w:r w:rsidRPr="00D0274A">
        <w:rPr>
          <w:rStyle w:val="CommentReference"/>
          <w:highlight w:val="yellow"/>
        </w:rPr>
        <w:annotationRef/>
      </w:r>
      <w:r w:rsidRPr="00D0274A">
        <w:rPr>
          <w:highlight w:val="yellow"/>
        </w:rPr>
        <w:t xml:space="preserve">The 2013 HOR fish might have been genotyped by Dave </w:t>
      </w:r>
      <w:proofErr w:type="gramStart"/>
      <w:r w:rsidRPr="00D0274A">
        <w:rPr>
          <w:highlight w:val="yellow"/>
        </w:rPr>
        <w:t>accidentally</w:t>
      </w:r>
      <w:proofErr w:type="gramEnd"/>
      <w:r w:rsidRPr="00D0274A">
        <w:rPr>
          <w:highlight w:val="yellow"/>
        </w:rPr>
        <w:t xml:space="preserve"> but they were included in the recent proposal so should be included in this report.</w:t>
      </w:r>
    </w:p>
  </w:comment>
  <w:comment w:id="19" w:author="Kathleen O'Malley [5]" w:date="2022-06-13T12:04:00Z" w:initials="OMKG">
    <w:p w14:paraId="780D1AC5" w14:textId="2CA1D194" w:rsidR="004904D4" w:rsidRDefault="004904D4">
      <w:pPr>
        <w:pStyle w:val="CommentText"/>
      </w:pPr>
      <w:r>
        <w:rPr>
          <w:rStyle w:val="CommentReference"/>
        </w:rPr>
        <w:annotationRef/>
      </w:r>
      <w:r w:rsidRPr="004904D4">
        <w:rPr>
          <w:highlight w:val="yellow"/>
        </w:rPr>
        <w:t xml:space="preserve">After reviewing, I believe you can go ahead and delete </w:t>
      </w:r>
      <w:proofErr w:type="gramStart"/>
      <w:r w:rsidRPr="004904D4">
        <w:rPr>
          <w:highlight w:val="yellow"/>
        </w:rPr>
        <w:t>all of</w:t>
      </w:r>
      <w:proofErr w:type="gramEnd"/>
      <w:r w:rsidRPr="004904D4">
        <w:rPr>
          <w:highlight w:val="yellow"/>
        </w:rPr>
        <w:t xml:space="preserve"> the comments above. We can insert the additional information from Luke.</w:t>
      </w:r>
    </w:p>
  </w:comment>
  <w:comment w:id="22" w:author="David Dayan" w:date="2022-05-31T16:19:00Z" w:initials="DD">
    <w:p w14:paraId="082BA31E" w14:textId="4F0018BD" w:rsidR="00197485" w:rsidRDefault="00197485" w:rsidP="000A1C05">
      <w:pPr>
        <w:pStyle w:val="CommentText"/>
      </w:pPr>
      <w:r>
        <w:rPr>
          <w:rStyle w:val="CommentReference"/>
        </w:rPr>
        <w:annotationRef/>
      </w:r>
      <w:r>
        <w:t>Added a second table for ALL HOR individuals used in the analysis</w:t>
      </w:r>
    </w:p>
  </w:comment>
  <w:comment w:id="25" w:author="David Dayan" w:date="2022-06-01T13:52:00Z" w:initials="DD">
    <w:p w14:paraId="5A046BAE" w14:textId="77777777" w:rsidR="00197485" w:rsidRDefault="00197485">
      <w:pPr>
        <w:pStyle w:val="CommentText"/>
      </w:pPr>
      <w:r>
        <w:rPr>
          <w:rStyle w:val="CommentReference"/>
        </w:rPr>
        <w:annotationRef/>
      </w:r>
      <w:r>
        <w:t>Highlighting new paragraph.</w:t>
      </w:r>
    </w:p>
    <w:p w14:paraId="0855D82E" w14:textId="77777777" w:rsidR="00197485" w:rsidRDefault="00197485">
      <w:pPr>
        <w:pStyle w:val="CommentText"/>
      </w:pPr>
    </w:p>
    <w:p w14:paraId="40BE8691" w14:textId="356AA0BD" w:rsidR="00197485" w:rsidRDefault="00197485">
      <w:pPr>
        <w:pStyle w:val="CommentText"/>
      </w:pPr>
      <w:r>
        <w:t xml:space="preserve">I chose to emphasize potential differences between technicians and the missing offspring for 2011 and 2012 parents in previous reports as the motivation for changing the assignment procedures, but not additional details. </w:t>
      </w:r>
    </w:p>
    <w:p w14:paraId="2BD008F2" w14:textId="77777777" w:rsidR="00197485" w:rsidRDefault="00197485" w:rsidP="000B1DBF">
      <w:pPr>
        <w:pStyle w:val="CommentText"/>
        <w:ind w:left="0" w:firstLine="0"/>
      </w:pPr>
    </w:p>
    <w:p w14:paraId="76AF8AA5" w14:textId="4AAD0F88" w:rsidR="00197485" w:rsidRDefault="00197485" w:rsidP="000B1DBF">
      <w:pPr>
        <w:pStyle w:val="CommentText"/>
        <w:ind w:left="0" w:firstLine="0"/>
      </w:pPr>
      <w:r>
        <w:t xml:space="preserve">I also added some (but not all) detail back to the </w:t>
      </w:r>
      <w:proofErr w:type="gramStart"/>
      <w:r>
        <w:t>cleaned up</w:t>
      </w:r>
      <w:proofErr w:type="gramEnd"/>
      <w:r>
        <w:t xml:space="preserve"> parentage assignment notebook. The full notebook contains a lot of notes that could be misinterpreted to reduce confidence in the previously published reports. </w:t>
      </w:r>
    </w:p>
  </w:comment>
  <w:comment w:id="26" w:author="Kathleen O'Malley [7]" w:date="2022-06-13T12:22:00Z" w:initials="OMKG">
    <w:p w14:paraId="51760E6D" w14:textId="77777777" w:rsidR="00CE7C5F" w:rsidRPr="00CE7C5F" w:rsidRDefault="00CE7C5F">
      <w:pPr>
        <w:pStyle w:val="CommentText"/>
        <w:rPr>
          <w:highlight w:val="yellow"/>
        </w:rPr>
      </w:pPr>
      <w:r>
        <w:rPr>
          <w:rStyle w:val="CommentReference"/>
        </w:rPr>
        <w:annotationRef/>
      </w:r>
      <w:r w:rsidRPr="00CE7C5F">
        <w:rPr>
          <w:highlight w:val="yellow"/>
        </w:rPr>
        <w:t xml:space="preserve">This works well. </w:t>
      </w:r>
    </w:p>
    <w:p w14:paraId="58CFD5D5" w14:textId="77777777" w:rsidR="00CE7C5F" w:rsidRPr="00CE7C5F" w:rsidRDefault="00CE7C5F">
      <w:pPr>
        <w:pStyle w:val="CommentText"/>
        <w:rPr>
          <w:highlight w:val="yellow"/>
        </w:rPr>
      </w:pPr>
    </w:p>
    <w:p w14:paraId="5087F85C" w14:textId="40BA4876" w:rsidR="00CE7C5F" w:rsidRDefault="00CE7C5F">
      <w:pPr>
        <w:pStyle w:val="CommentText"/>
      </w:pPr>
      <w:r w:rsidRPr="00CE7C5F">
        <w:rPr>
          <w:highlight w:val="yellow"/>
        </w:rPr>
        <w:t>What about mentioning the limitation due to large sample sizes? Any changes to version numbers?</w:t>
      </w:r>
    </w:p>
  </w:comment>
  <w:comment w:id="27" w:author="David Dayan" w:date="2022-06-01T14:01:00Z" w:initials="DD">
    <w:p w14:paraId="0489346C" w14:textId="77777777" w:rsidR="00197485" w:rsidRDefault="00197485">
      <w:pPr>
        <w:pStyle w:val="CommentText"/>
        <w:rPr>
          <w:rStyle w:val="CommentReference"/>
        </w:rPr>
      </w:pPr>
      <w:r>
        <w:rPr>
          <w:rStyle w:val="CommentReference"/>
        </w:rPr>
        <w:annotationRef/>
      </w:r>
      <w:r>
        <w:rPr>
          <w:rStyle w:val="CommentReference"/>
        </w:rPr>
        <w:t xml:space="preserve">What benefit do we get from having two versions of this figure? There is not a separate parentage assignment procedure for NOR and HOR </w:t>
      </w:r>
      <w:proofErr w:type="gramStart"/>
      <w:r>
        <w:rPr>
          <w:rStyle w:val="CommentReference"/>
        </w:rPr>
        <w:t>parents, but</w:t>
      </w:r>
      <w:proofErr w:type="gramEnd"/>
      <w:r>
        <w:rPr>
          <w:rStyle w:val="CommentReference"/>
        </w:rPr>
        <w:t xml:space="preserve"> having two figures with captions dealing with each seems to imply this is the case. Both Sandra and I (and I think Andrew too) created one combined set of parents and offspring and then ran the assignment software on this set. Impossible parentages that result from the two parent cohorts in a given year (</w:t>
      </w:r>
      <w:proofErr w:type="gramStart"/>
      <w:r>
        <w:rPr>
          <w:rStyle w:val="CommentReference"/>
        </w:rPr>
        <w:t>e.g.</w:t>
      </w:r>
      <w:proofErr w:type="gramEnd"/>
      <w:r>
        <w:rPr>
          <w:rStyle w:val="CommentReference"/>
        </w:rPr>
        <w:t xml:space="preserve"> below big cliff dam and above Detroit sire) are then filtered out.</w:t>
      </w:r>
    </w:p>
    <w:p w14:paraId="64D18B7A" w14:textId="77777777" w:rsidR="00197485" w:rsidRDefault="00197485">
      <w:pPr>
        <w:pStyle w:val="CommentText"/>
        <w:rPr>
          <w:rStyle w:val="CommentReference"/>
        </w:rPr>
      </w:pPr>
    </w:p>
    <w:p w14:paraId="6056EEAC" w14:textId="5F91FE11" w:rsidR="00197485" w:rsidRDefault="00197485">
      <w:pPr>
        <w:pStyle w:val="CommentText"/>
        <w:rPr>
          <w:rStyle w:val="CommentReference"/>
        </w:rPr>
      </w:pPr>
      <w:r>
        <w:rPr>
          <w:rStyle w:val="CommentReference"/>
        </w:rPr>
        <w:t>My recommendation is to unite these into a single figure with the following caption (may need a little tweaking). This may also have the benefit of clarifying why (for example) 2014 offspring are assigned to 2011 parents, but we don’t report 2014 offspring level results – they are there so we can include complete results for 2011 parents.</w:t>
      </w:r>
    </w:p>
    <w:p w14:paraId="1862399F" w14:textId="77777777" w:rsidR="00197485" w:rsidRDefault="00197485">
      <w:pPr>
        <w:pStyle w:val="CommentText"/>
        <w:rPr>
          <w:rStyle w:val="CommentReference"/>
        </w:rPr>
      </w:pPr>
    </w:p>
    <w:p w14:paraId="02B9FACE" w14:textId="739DF2A3" w:rsidR="00197485" w:rsidRDefault="00197485">
      <w:pPr>
        <w:pStyle w:val="CommentText"/>
      </w:pPr>
      <w:r>
        <w:t xml:space="preserve">Framework used to reconstruct parent(s) - offspring relationships for spring Chinook salmon sampled in the North Santiam River, Oregon from 2011-2020. Throughout the report we present results focused on candidate parents sampled from 2011-2015. We also present results focused on potential NOR offspring sampled from 2016-2020. In both cases, results are based on assignments of potential 3-, 4-, and </w:t>
      </w:r>
      <w:proofErr w:type="gramStart"/>
      <w:r>
        <w:t>5-year old</w:t>
      </w:r>
      <w:proofErr w:type="gramEnd"/>
      <w:r>
        <w:t xml:space="preserve"> </w:t>
      </w:r>
      <w:r w:rsidRPr="008E5661">
        <w:t>offspring to candidate parents.</w:t>
      </w:r>
    </w:p>
    <w:p w14:paraId="68782B03" w14:textId="77777777" w:rsidR="00197485" w:rsidRDefault="00197485">
      <w:pPr>
        <w:pStyle w:val="CommentText"/>
      </w:pPr>
    </w:p>
    <w:p w14:paraId="0070E6B7" w14:textId="4C35D2CD" w:rsidR="00197485" w:rsidRDefault="00197485" w:rsidP="008E5661">
      <w:pPr>
        <w:pStyle w:val="CommentText"/>
        <w:ind w:left="0" w:firstLine="0"/>
      </w:pPr>
    </w:p>
  </w:comment>
  <w:comment w:id="28" w:author="Kathleen O'Malley [6]" w:date="2022-06-13T12:13:00Z" w:initials="OMKG">
    <w:p w14:paraId="5F6E4CEE" w14:textId="77777777" w:rsidR="00E475FC" w:rsidRPr="00CE7C5F" w:rsidRDefault="00E475FC">
      <w:pPr>
        <w:pStyle w:val="CommentText"/>
        <w:rPr>
          <w:highlight w:val="yellow"/>
        </w:rPr>
      </w:pPr>
      <w:r>
        <w:rPr>
          <w:rStyle w:val="CommentReference"/>
        </w:rPr>
        <w:annotationRef/>
      </w:r>
      <w:r w:rsidRPr="00CE7C5F">
        <w:rPr>
          <w:highlight w:val="yellow"/>
        </w:rPr>
        <w:t>This approach is fine. I’ll reread the revised version and might modify the caption or not.</w:t>
      </w:r>
    </w:p>
    <w:p w14:paraId="42C050B5" w14:textId="77777777" w:rsidR="00E475FC" w:rsidRPr="00CE7C5F" w:rsidRDefault="00E475FC">
      <w:pPr>
        <w:pStyle w:val="CommentText"/>
        <w:rPr>
          <w:highlight w:val="yellow"/>
        </w:rPr>
      </w:pPr>
    </w:p>
    <w:p w14:paraId="00F1A302" w14:textId="7C547E8E" w:rsidR="00E475FC" w:rsidRDefault="00E475FC">
      <w:pPr>
        <w:pStyle w:val="CommentText"/>
      </w:pPr>
      <w:r w:rsidRPr="00CE7C5F">
        <w:rPr>
          <w:highlight w:val="yellow"/>
        </w:rPr>
        <w:t xml:space="preserve">I am a little confused by your comment about not reporting the 2014 offspring results. We don’t report them because they were included in the 2015 </w:t>
      </w:r>
      <w:proofErr w:type="gramStart"/>
      <w:r w:rsidRPr="00CE7C5F">
        <w:rPr>
          <w:highlight w:val="yellow"/>
        </w:rPr>
        <w:t>report?</w:t>
      </w:r>
      <w:proofErr w:type="gramEnd"/>
      <w:r w:rsidR="00CE7C5F" w:rsidRPr="00CE7C5F">
        <w:rPr>
          <w:highlight w:val="yellow"/>
        </w:rPr>
        <w:t xml:space="preserve"> Perhaps you can explain t lab meeting?</w:t>
      </w:r>
    </w:p>
  </w:comment>
  <w:comment w:id="29" w:author="Kathleen O'Malley" w:date="2022-04-29T14:15:00Z" w:initials="OMKG">
    <w:p w14:paraId="00365A2B" w14:textId="1D280939" w:rsidR="00197485" w:rsidRDefault="00197485">
      <w:pPr>
        <w:pStyle w:val="CommentText"/>
      </w:pPr>
      <w:r>
        <w:rPr>
          <w:rStyle w:val="CommentReference"/>
        </w:rPr>
        <w:annotationRef/>
      </w:r>
      <w:proofErr w:type="spellStart"/>
      <w:r>
        <w:t>PCrit</w:t>
      </w:r>
      <w:proofErr w:type="spellEnd"/>
      <w:r>
        <w:t xml:space="preserve"> = 0.01?</w:t>
      </w:r>
    </w:p>
  </w:comment>
  <w:comment w:id="30" w:author="David Dayan" w:date="2022-05-04T15:25:00Z" w:initials="DD">
    <w:p w14:paraId="0A15521C" w14:textId="47FB6D04" w:rsidR="00197485" w:rsidRDefault="00197485">
      <w:pPr>
        <w:pStyle w:val="CommentText"/>
      </w:pPr>
      <w:r>
        <w:rPr>
          <w:rStyle w:val="CommentReference"/>
        </w:rPr>
        <w:annotationRef/>
      </w:r>
      <w:r>
        <w:t xml:space="preserve">As a reminder, Kathleen is going to review her correspondence and former decisions about pcrit and </w:t>
      </w:r>
      <w:proofErr w:type="gramStart"/>
      <w:r>
        <w:t>make a decision</w:t>
      </w:r>
      <w:proofErr w:type="gramEnd"/>
      <w:r>
        <w:t xml:space="preserve"> if we should reduce Pcrit cutoff to only exclude singleton and revise the results.</w:t>
      </w:r>
    </w:p>
  </w:comment>
  <w:comment w:id="31" w:author="Kathleen O'Malley [8]" w:date="2022-06-13T12:16:00Z" w:initials="OMKG">
    <w:p w14:paraId="6BB3B1FF" w14:textId="6B2344B8" w:rsidR="006303D7" w:rsidRDefault="006303D7">
      <w:pPr>
        <w:pStyle w:val="CommentText"/>
      </w:pPr>
      <w:r>
        <w:rPr>
          <w:rStyle w:val="CommentReference"/>
        </w:rPr>
        <w:annotationRef/>
      </w:r>
      <w:r w:rsidRPr="00CE7C5F">
        <w:rPr>
          <w:highlight w:val="yellow"/>
        </w:rPr>
        <w:t>I can’t locate the information. What about recalculating using 0.01 (for some maybe not all) and seeing how different the results are then reassessing?</w:t>
      </w:r>
    </w:p>
  </w:comment>
  <w:comment w:id="32" w:author="David Dayan" w:date="2022-05-31T16:36:00Z" w:initials="DD">
    <w:p w14:paraId="6CD69AE4" w14:textId="0D6F04FB" w:rsidR="00197485" w:rsidRDefault="00197485">
      <w:pPr>
        <w:pStyle w:val="CommentText"/>
      </w:pPr>
      <w:r>
        <w:rPr>
          <w:rStyle w:val="CommentReference"/>
        </w:rPr>
        <w:annotationRef/>
      </w:r>
      <w:r>
        <w:t>Add dry creek? Check if this is accurate</w:t>
      </w:r>
    </w:p>
  </w:comment>
  <w:comment w:id="33" w:author="David Dayan" w:date="2022-06-01T14:40:00Z" w:initials="DD">
    <w:p w14:paraId="393F55DD" w14:textId="77777777" w:rsidR="00197485" w:rsidRDefault="00197485">
      <w:pPr>
        <w:pStyle w:val="CommentText"/>
      </w:pPr>
      <w:r>
        <w:rPr>
          <w:rStyle w:val="CommentReference"/>
        </w:rPr>
        <w:annotationRef/>
      </w:r>
      <w:r>
        <w:t xml:space="preserve"> 1253 of the 2016 samples are mixed up and could be either mainstem (dry creek) or breitenbush (undefined). All are mixed up and could be from any date.</w:t>
      </w:r>
    </w:p>
    <w:p w14:paraId="52F98F48" w14:textId="1F7DF033" w:rsidR="00197485" w:rsidRDefault="00197485">
      <w:pPr>
        <w:pStyle w:val="CommentText"/>
      </w:pPr>
      <w:r>
        <w:t>I think this edit is the best way to capture that.</w:t>
      </w:r>
    </w:p>
  </w:comment>
  <w:comment w:id="34" w:author="Kathleen O'Malley [9]" w:date="2022-06-13T12:18:00Z" w:initials="OMKG">
    <w:p w14:paraId="2D5DA52C" w14:textId="7678C94A" w:rsidR="00CE7C5F" w:rsidRDefault="00CE7C5F">
      <w:pPr>
        <w:pStyle w:val="CommentText"/>
      </w:pPr>
      <w:r>
        <w:rPr>
          <w:rStyle w:val="CommentReference"/>
        </w:rPr>
        <w:annotationRef/>
      </w:r>
      <w:r w:rsidRPr="00CE7C5F">
        <w:rPr>
          <w:highlight w:val="yellow"/>
        </w:rPr>
        <w:t xml:space="preserve">Ok, but then the ** below needs to be </w:t>
      </w:r>
      <w:proofErr w:type="gramStart"/>
      <w:r w:rsidRPr="00CE7C5F">
        <w:rPr>
          <w:highlight w:val="yellow"/>
        </w:rPr>
        <w:t>revised</w:t>
      </w:r>
      <w:proofErr w:type="gramEnd"/>
      <w:r w:rsidRPr="00CE7C5F">
        <w:rPr>
          <w:highlight w:val="yellow"/>
        </w:rPr>
        <w:t xml:space="preserve"> correct?</w:t>
      </w:r>
    </w:p>
  </w:comment>
  <w:comment w:id="35" w:author="David Dayan" w:date="2022-06-01T15:10:00Z" w:initials="DD">
    <w:p w14:paraId="186C02A2" w14:textId="77777777" w:rsidR="00197485" w:rsidRDefault="00197485">
      <w:pPr>
        <w:pStyle w:val="CommentText"/>
      </w:pPr>
      <w:r>
        <w:rPr>
          <w:rStyle w:val="CommentReference"/>
        </w:rPr>
        <w:annotationRef/>
      </w:r>
      <w:r>
        <w:t xml:space="preserve">I feel differently about this section now that I had some time to consider. This gets </w:t>
      </w:r>
      <w:proofErr w:type="gramStart"/>
      <w:r>
        <w:t>really long</w:t>
      </w:r>
      <w:proofErr w:type="gramEnd"/>
      <w:r>
        <w:t xml:space="preserve"> and redundant when you add all fish newly genotyped for this report. </w:t>
      </w:r>
    </w:p>
    <w:p w14:paraId="5D98446D" w14:textId="77777777" w:rsidR="00197485" w:rsidRDefault="00197485">
      <w:pPr>
        <w:pStyle w:val="CommentText"/>
      </w:pPr>
    </w:p>
    <w:p w14:paraId="1B04717E" w14:textId="325C6354" w:rsidR="00197485" w:rsidRDefault="00197485" w:rsidP="00FE1AD1">
      <w:pPr>
        <w:pStyle w:val="CommentText"/>
      </w:pPr>
      <w:r>
        <w:t xml:space="preserve">I wrote it out in case we want to keep it this way, but </w:t>
      </w:r>
      <w:proofErr w:type="gramStart"/>
      <w:r>
        <w:t>all of</w:t>
      </w:r>
      <w:proofErr w:type="gramEnd"/>
      <w:r>
        <w:t xml:space="preserve"> this information is already presented in either table 1 or (new) table 2. To indicate which results are new to this report I added some information to the tables (* next to samples that are new to this report). </w:t>
      </w:r>
    </w:p>
    <w:p w14:paraId="726944FD" w14:textId="77777777" w:rsidR="00197485" w:rsidRDefault="00197485">
      <w:pPr>
        <w:pStyle w:val="CommentText"/>
      </w:pPr>
    </w:p>
    <w:p w14:paraId="14F0A630" w14:textId="50FF0505" w:rsidR="00197485" w:rsidRDefault="00197485">
      <w:pPr>
        <w:pStyle w:val="CommentText"/>
      </w:pPr>
      <w:r>
        <w:t>My suggestion is to delete this entire section and replace it with a paragraph that refers to tables 1 and 2:</w:t>
      </w:r>
    </w:p>
    <w:p w14:paraId="5ED29DDD" w14:textId="77777777" w:rsidR="00197485" w:rsidRDefault="00197485">
      <w:pPr>
        <w:pStyle w:val="CommentText"/>
      </w:pPr>
    </w:p>
    <w:p w14:paraId="28052360" w14:textId="26520246" w:rsidR="00197485" w:rsidRDefault="00197485">
      <w:pPr>
        <w:pStyle w:val="CommentText"/>
      </w:pPr>
      <w:r>
        <w:t xml:space="preserve">After filtering for missingness and potential duplicates arising from multiple tissue samples drawn from the same individual, the complete genotypic dataset consisted of 12,357 individuals. Results of genotype filtering for NOR and HOR individuals is presented in tables 1 and 2 respectively. </w:t>
      </w:r>
    </w:p>
  </w:comment>
  <w:comment w:id="36" w:author="Kathleen O'Malley [10]" w:date="2022-06-13T12:19:00Z" w:initials="OMKG">
    <w:p w14:paraId="1D6C56EB" w14:textId="412E737E" w:rsidR="00CE7C5F" w:rsidRDefault="00CE7C5F">
      <w:pPr>
        <w:pStyle w:val="CommentText"/>
      </w:pPr>
      <w:r>
        <w:rPr>
          <w:rStyle w:val="CommentReference"/>
        </w:rPr>
        <w:annotationRef/>
      </w:r>
      <w:r w:rsidRPr="00CE7C5F">
        <w:rPr>
          <w:highlight w:val="yellow"/>
        </w:rPr>
        <w:t>That works for me but rather than deleting, how about we include in the supplemental information? Just a simple cut and paste since time was invested to summarize the details?</w:t>
      </w:r>
    </w:p>
  </w:comment>
  <w:comment w:id="37" w:author="David Dayan" w:date="2022-05-05T12:42:00Z" w:initials="DD">
    <w:p w14:paraId="5F9A70C0" w14:textId="0EFD1DE2" w:rsidR="00197485" w:rsidRDefault="00197485" w:rsidP="000B783D">
      <w:pPr>
        <w:pStyle w:val="CommentText"/>
      </w:pPr>
      <w:r>
        <w:rPr>
          <w:rStyle w:val="CommentReference"/>
        </w:rPr>
        <w:annotationRef/>
      </w:r>
      <w:r>
        <w:t>I tried to make these as sparse as is reasonable, but there’s a lot of information that needs to be conveyed. I prioritized tables and figures (see next comment) to cut down on text.</w:t>
      </w:r>
    </w:p>
    <w:p w14:paraId="5AC981F3" w14:textId="26848DE3" w:rsidR="00197485" w:rsidRDefault="00197485" w:rsidP="005521D9">
      <w:pPr>
        <w:pStyle w:val="CommentText"/>
        <w:ind w:left="0" w:firstLine="0"/>
      </w:pPr>
    </w:p>
  </w:comment>
  <w:comment w:id="39" w:author="David Dayan" w:date="2022-05-18T17:36:00Z" w:initials="DD">
    <w:p w14:paraId="12212FC4" w14:textId="1BB00230" w:rsidR="00197485" w:rsidRDefault="00197485">
      <w:pPr>
        <w:pStyle w:val="CommentText"/>
      </w:pPr>
      <w:r>
        <w:rPr>
          <w:rStyle w:val="CommentReference"/>
        </w:rPr>
        <w:annotationRef/>
      </w:r>
      <w:r>
        <w:t xml:space="preserve">Choosing how to present significant effects is a bit tricky. “beta = </w:t>
      </w:r>
      <w:r w:rsidRPr="00E225C1">
        <w:t>0.024 ± 0.007</w:t>
      </w:r>
      <w:r>
        <w:t xml:space="preserve"> </w:t>
      </w:r>
      <w:proofErr w:type="gramStart"/>
      <w:r>
        <w:t xml:space="preserve">s.e. </w:t>
      </w:r>
      <w:r w:rsidRPr="00E225C1">
        <w:t>,</w:t>
      </w:r>
      <w:proofErr w:type="gramEnd"/>
      <w:r w:rsidRPr="00E225C1">
        <w:t xml:space="preserve"> log scale</w:t>
      </w:r>
      <w:r>
        <w:t xml:space="preserve">” is a bit hard to translate to actual TLF predictions from the model. </w:t>
      </w:r>
    </w:p>
    <w:p w14:paraId="03D9A187" w14:textId="47691011" w:rsidR="00197485" w:rsidRDefault="00197485">
      <w:pPr>
        <w:pStyle w:val="CommentText"/>
      </w:pPr>
    </w:p>
    <w:p w14:paraId="249A2D2D" w14:textId="08CFBDE5" w:rsidR="00197485" w:rsidRDefault="00197485">
      <w:pPr>
        <w:pStyle w:val="CommentText"/>
      </w:pPr>
      <w:r>
        <w:t xml:space="preserve">In terms of TLF, a beta of 0.024 means that density has a pretty </w:t>
      </w:r>
      <w:proofErr w:type="gramStart"/>
      <w:r>
        <w:t>sizeable estimated</w:t>
      </w:r>
      <w:proofErr w:type="gramEnd"/>
      <w:r>
        <w:t xml:space="preserve"> effect, more than tripling TLF across the range of outplanting densities used in 2012, but this relationship is non-linear because of the log-link function and hard to understand without doing quite a bit of math in your head.</w:t>
      </w:r>
    </w:p>
    <w:p w14:paraId="79511AEA" w14:textId="77777777" w:rsidR="00197485" w:rsidRDefault="00197485">
      <w:pPr>
        <w:pStyle w:val="CommentText"/>
      </w:pPr>
    </w:p>
    <w:p w14:paraId="40307EFB" w14:textId="4C670A3A" w:rsidR="00197485" w:rsidRDefault="00197485">
      <w:pPr>
        <w:pStyle w:val="CommentText"/>
      </w:pPr>
      <w:r>
        <w:t>Instead of attempting to describe these effects in the text, I just put the parameter estimates and their standard errors in a table and included effect plots as supplemental figures to help readers interpret these confusing parameter estimates. The effect plots are conditioned on the “typical” values of all other significant predictors in the final model.</w:t>
      </w:r>
    </w:p>
  </w:comment>
  <w:comment w:id="40" w:author="David Dayan" w:date="2022-06-06T13:02:00Z" w:initials="DD">
    <w:p w14:paraId="077DD4EA" w14:textId="6F21AD66" w:rsidR="00197485" w:rsidRDefault="00197485">
      <w:pPr>
        <w:pStyle w:val="CommentText"/>
      </w:pPr>
      <w:r>
        <w:rPr>
          <w:rStyle w:val="CommentReference"/>
        </w:rPr>
        <w:annotationRef/>
      </w:r>
      <w:r w:rsidR="006B01BB">
        <w:t>The s</w:t>
      </w:r>
      <w:r>
        <w:t xml:space="preserve">uggested revision in this section was to include a little more information about the effects in the text. I attempted to simply include if the effect was positive or negative, for continuous first order effects, greater or fewer for factors, and attempted to describe second order effects or interactions as simply as possible. </w:t>
      </w:r>
    </w:p>
    <w:p w14:paraId="071D407F" w14:textId="77777777" w:rsidR="00197485" w:rsidRDefault="00197485">
      <w:pPr>
        <w:pStyle w:val="CommentText"/>
      </w:pPr>
    </w:p>
    <w:p w14:paraId="7196B4CD" w14:textId="77777777" w:rsidR="006B01BB" w:rsidRDefault="00197485">
      <w:pPr>
        <w:pStyle w:val="CommentText"/>
      </w:pPr>
      <w:r>
        <w:t xml:space="preserve">I don’t like this and think we should go back to how it was. Like I said earlier, you can’t easily interpret the estimated effect parameters because of the link function in the GLM. </w:t>
      </w:r>
      <w:proofErr w:type="gramStart"/>
      <w:r>
        <w:t>So</w:t>
      </w:r>
      <w:proofErr w:type="gramEnd"/>
      <w:r>
        <w:t xml:space="preserve"> we’re left with just describing positive and negative effects, which fails to convey magnitude. Another challenge is that each of the estimated effects only apply over the range of predictor used in the model and this range varies across years, so it can seem like effects aren’t consistent, when what is </w:t>
      </w:r>
      <w:proofErr w:type="gramStart"/>
      <w:r>
        <w:t>actually going</w:t>
      </w:r>
      <w:proofErr w:type="gramEnd"/>
      <w:r>
        <w:t xml:space="preserve"> on is that different years are directly comparable. </w:t>
      </w:r>
      <w:r w:rsidR="006B01BB">
        <w:t xml:space="preserve">Adding confidence intervals would be even longer. </w:t>
      </w:r>
    </w:p>
    <w:p w14:paraId="33B2C010" w14:textId="77777777" w:rsidR="006B01BB" w:rsidRDefault="006B01BB">
      <w:pPr>
        <w:pStyle w:val="CommentText"/>
      </w:pPr>
    </w:p>
    <w:p w14:paraId="01BF1B30" w14:textId="3DA3103D" w:rsidR="00197485" w:rsidRDefault="00197485">
      <w:pPr>
        <w:pStyle w:val="CommentText"/>
      </w:pPr>
      <w:r>
        <w:t>2015 is particularly bad because there are so many significant effects.</w:t>
      </w:r>
    </w:p>
    <w:p w14:paraId="01090081" w14:textId="77777777" w:rsidR="00197485" w:rsidRDefault="00197485">
      <w:pPr>
        <w:pStyle w:val="CommentText"/>
      </w:pPr>
    </w:p>
    <w:p w14:paraId="0A62D919" w14:textId="27C04E3B" w:rsidR="00197485" w:rsidRDefault="00197485">
      <w:pPr>
        <w:pStyle w:val="CommentText"/>
      </w:pPr>
      <w:r>
        <w:t xml:space="preserve">I kept track changes on here so it would be easy to </w:t>
      </w:r>
      <w:proofErr w:type="gramStart"/>
      <w:r>
        <w:t>revert back</w:t>
      </w:r>
      <w:proofErr w:type="gramEnd"/>
      <w:r>
        <w:t xml:space="preserve"> to the original. </w:t>
      </w:r>
    </w:p>
  </w:comment>
  <w:comment w:id="41" w:author="Kathleen O'Malley [11]" w:date="2022-06-13T13:17:00Z" w:initials="OMKG">
    <w:p w14:paraId="02426D34" w14:textId="1681DD2F" w:rsidR="00E15FB2" w:rsidRDefault="00E15FB2">
      <w:pPr>
        <w:pStyle w:val="CommentText"/>
      </w:pPr>
      <w:r>
        <w:rPr>
          <w:rStyle w:val="CommentReference"/>
        </w:rPr>
        <w:annotationRef/>
      </w:r>
      <w:proofErr w:type="gramStart"/>
      <w:r w:rsidRPr="00E15FB2">
        <w:rPr>
          <w:highlight w:val="yellow"/>
        </w:rPr>
        <w:t>Thanks David</w:t>
      </w:r>
      <w:proofErr w:type="gramEnd"/>
      <w:r w:rsidRPr="00E15FB2">
        <w:rPr>
          <w:highlight w:val="yellow"/>
        </w:rPr>
        <w:t xml:space="preserve"> for sharing your thoughts above. I need time to review these results and think about best path forward.</w:t>
      </w:r>
      <w:r>
        <w:t xml:space="preserve"> </w:t>
      </w:r>
    </w:p>
  </w:comment>
  <w:comment w:id="69" w:author="Kathleen O'Malley" w:date="2022-05-30T09:12:00Z" w:initials="OMKG">
    <w:p w14:paraId="3BBEABDE" w14:textId="344DFF4A" w:rsidR="00197485" w:rsidRDefault="00197485">
      <w:pPr>
        <w:pStyle w:val="CommentText"/>
      </w:pPr>
      <w:r>
        <w:rPr>
          <w:rStyle w:val="CommentReference"/>
        </w:rPr>
        <w:annotationRef/>
      </w:r>
      <w:r>
        <w:t xml:space="preserve">Not all outplants produced adult offspring that were sampled, correct. So maybe best to rephrase “were determined to be progeny of some of the HOR salmon that were outplanted above Detroit in 2011 </w:t>
      </w:r>
      <w:r w:rsidRPr="00AB48DB">
        <w:t>(n = 149)”</w:t>
      </w:r>
    </w:p>
    <w:p w14:paraId="13CC529F" w14:textId="77777777" w:rsidR="00197485" w:rsidRDefault="00197485">
      <w:pPr>
        <w:pStyle w:val="CommentText"/>
      </w:pPr>
    </w:p>
    <w:p w14:paraId="20DD35D8" w14:textId="1FD187E2" w:rsidR="00197485" w:rsidRDefault="00197485">
      <w:pPr>
        <w:pStyle w:val="CommentText"/>
      </w:pPr>
      <w:r>
        <w:t>We can discuss. This applies to the paragraphs below too.</w:t>
      </w:r>
    </w:p>
  </w:comment>
  <w:comment w:id="70" w:author="David Dayan" w:date="2022-05-31T16:54:00Z" w:initials="DD">
    <w:p w14:paraId="45656C45" w14:textId="1603C363" w:rsidR="00197485" w:rsidRDefault="00197485">
      <w:pPr>
        <w:pStyle w:val="CommentText"/>
      </w:pPr>
      <w:r>
        <w:rPr>
          <w:rStyle w:val="CommentReference"/>
        </w:rPr>
        <w:annotationRef/>
      </w:r>
      <w:r>
        <w:t>Yes, apply this to all years</w:t>
      </w:r>
    </w:p>
  </w:comment>
  <w:comment w:id="71" w:author="Kathleen O'Malley [12]" w:date="2022-06-13T13:20:00Z" w:initials="OMKG">
    <w:p w14:paraId="0F0F09CD" w14:textId="1C6669AC" w:rsidR="00E15FB2" w:rsidRDefault="00E15FB2">
      <w:pPr>
        <w:pStyle w:val="CommentText"/>
      </w:pPr>
      <w:r>
        <w:rPr>
          <w:rStyle w:val="CommentReference"/>
        </w:rPr>
        <w:annotationRef/>
      </w:r>
      <w:r w:rsidRPr="00E15FB2">
        <w:rPr>
          <w:highlight w:val="yellow"/>
        </w:rPr>
        <w:t>Thanks for revising the text. You can delete the comments above</w:t>
      </w:r>
    </w:p>
  </w:comment>
  <w:comment w:id="72" w:author="Kathleen O'Malley" w:date="2022-05-30T09:33:00Z" w:initials="OMKG">
    <w:p w14:paraId="63ED944B" w14:textId="4CFAC525" w:rsidR="00197485" w:rsidRDefault="00197485">
      <w:pPr>
        <w:pStyle w:val="CommentText"/>
      </w:pPr>
      <w:r>
        <w:rPr>
          <w:rStyle w:val="CommentReference"/>
        </w:rPr>
        <w:annotationRef/>
      </w:r>
      <w:r>
        <w:t>Revisit this</w:t>
      </w:r>
    </w:p>
  </w:comment>
  <w:comment w:id="73" w:author="Kathleen O'Malley [13]" w:date="2022-06-13T13:21:00Z" w:initials="OMKG">
    <w:p w14:paraId="7C120058" w14:textId="6FB956CA" w:rsidR="00E15FB2" w:rsidRDefault="00E15FB2">
      <w:pPr>
        <w:pStyle w:val="CommentText"/>
      </w:pPr>
      <w:r>
        <w:rPr>
          <w:rStyle w:val="CommentReference"/>
        </w:rPr>
        <w:annotationRef/>
      </w:r>
      <w:r w:rsidRPr="00E15FB2">
        <w:rPr>
          <w:highlight w:val="yellow"/>
        </w:rPr>
        <w:t>I’ll revisit this section and the comments below.</w:t>
      </w:r>
    </w:p>
  </w:comment>
  <w:comment w:id="76" w:author="Kathleen O'Malley" w:date="2022-04-29T15:07:00Z" w:initials="OMKG">
    <w:p w14:paraId="6DBDC27A" w14:textId="77777777" w:rsidR="00197485" w:rsidRDefault="00197485" w:rsidP="00E12F97">
      <w:pPr>
        <w:pStyle w:val="CommentText"/>
      </w:pPr>
      <w:r>
        <w:rPr>
          <w:rStyle w:val="CommentReference"/>
        </w:rPr>
        <w:annotationRef/>
      </w:r>
      <w:r>
        <w:t xml:space="preserve"> We discussed how N is used to refer to two different things here – census size and number of fish that produced adult offspring. So, did we agree to use Nc here to clarify things here?</w:t>
      </w:r>
    </w:p>
  </w:comment>
  <w:comment w:id="77" w:author="David Dayan" w:date="2022-05-02T12:22:00Z" w:initials="DD">
    <w:p w14:paraId="23DABFFA" w14:textId="18ACC964" w:rsidR="00197485" w:rsidRDefault="00197485" w:rsidP="00E12F97">
      <w:pPr>
        <w:pStyle w:val="CommentText"/>
      </w:pPr>
      <w:r>
        <w:rPr>
          <w:rStyle w:val="CommentReference"/>
        </w:rPr>
        <w:annotationRef/>
      </w:r>
      <w:r w:rsidRPr="00E15FB2">
        <w:t xml:space="preserve">Number of candidate parents = </w:t>
      </w:r>
      <w:proofErr w:type="gramStart"/>
      <w:r w:rsidRPr="00E15FB2">
        <w:t>Ncand ?</w:t>
      </w:r>
      <w:proofErr w:type="gramEnd"/>
    </w:p>
    <w:p w14:paraId="1A03A4D4" w14:textId="77777777" w:rsidR="00197485" w:rsidRDefault="00197485" w:rsidP="00E12F97">
      <w:pPr>
        <w:pStyle w:val="CommentText"/>
      </w:pPr>
    </w:p>
    <w:p w14:paraId="18D705AD" w14:textId="0C017B38" w:rsidR="00197485" w:rsidRDefault="00197485" w:rsidP="00E12F97">
      <w:pPr>
        <w:pStyle w:val="CommentText"/>
      </w:pPr>
    </w:p>
  </w:comment>
  <w:comment w:id="78" w:author="Kathleen O'Malley" w:date="2022-05-30T10:03:00Z" w:initials="OMKG">
    <w:p w14:paraId="49AAFCD4" w14:textId="1164DF23" w:rsidR="00197485" w:rsidRDefault="00197485">
      <w:pPr>
        <w:pStyle w:val="CommentText"/>
      </w:pPr>
      <w:r>
        <w:rPr>
          <w:rStyle w:val="CommentReference"/>
        </w:rPr>
        <w:annotationRef/>
      </w:r>
      <w:r>
        <w:t>N census?</w:t>
      </w:r>
    </w:p>
  </w:comment>
  <w:comment w:id="79" w:author="David Dayan" w:date="2022-06-06T14:11:00Z" w:initials="DD">
    <w:p w14:paraId="1F932D34" w14:textId="60A77809" w:rsidR="00197485" w:rsidRDefault="00197485">
      <w:pPr>
        <w:pStyle w:val="CommentText"/>
      </w:pPr>
      <w:r>
        <w:rPr>
          <w:rStyle w:val="CommentReference"/>
        </w:rPr>
        <w:annotationRef/>
      </w:r>
      <w:r>
        <w:t xml:space="preserve">I thought we wanted to avoid calling it the census size, because we know more than these individuals are up there (individuals are filtered for genotype </w:t>
      </w:r>
      <w:proofErr w:type="gramStart"/>
      <w:r>
        <w:t>missingness)  and</w:t>
      </w:r>
      <w:proofErr w:type="gramEnd"/>
      <w:r>
        <w:t xml:space="preserve"> there are potentially additional individuals we don’t sample. Census implies it is a complete count. </w:t>
      </w:r>
    </w:p>
  </w:comment>
  <w:comment w:id="82" w:author="David Dayan" w:date="2022-06-06T14:30:00Z" w:initials="DD">
    <w:p w14:paraId="4DB04947" w14:textId="77777777" w:rsidR="00C55D2C" w:rsidRDefault="00C55D2C">
      <w:pPr>
        <w:pStyle w:val="CommentText"/>
      </w:pPr>
      <w:r>
        <w:rPr>
          <w:rStyle w:val="CommentReference"/>
        </w:rPr>
        <w:annotationRef/>
      </w:r>
      <w:r>
        <w:t xml:space="preserve">Added these as </w:t>
      </w:r>
      <w:proofErr w:type="gramStart"/>
      <w:r>
        <w:t>discussed, but</w:t>
      </w:r>
      <w:proofErr w:type="gramEnd"/>
      <w:r>
        <w:t xml:space="preserve"> tracked changes to facilitate removal if we don’t want to keep it. </w:t>
      </w:r>
    </w:p>
    <w:p w14:paraId="0F020A91" w14:textId="77777777" w:rsidR="00C55D2C" w:rsidRDefault="00C55D2C">
      <w:pPr>
        <w:pStyle w:val="CommentText"/>
      </w:pPr>
    </w:p>
    <w:p w14:paraId="36A8D435" w14:textId="0EC21906" w:rsidR="00C55D2C" w:rsidRDefault="00C55D2C" w:rsidP="0015048E">
      <w:pPr>
        <w:pStyle w:val="CommentText"/>
      </w:pPr>
      <w:r>
        <w:t xml:space="preserve">I think the Nb estimates are generally </w:t>
      </w:r>
      <w:proofErr w:type="gramStart"/>
      <w:r>
        <w:t>pretty close</w:t>
      </w:r>
      <w:proofErr w:type="gramEnd"/>
      <w:r>
        <w:t xml:space="preserve"> to the number estimated from the pedigree</w:t>
      </w:r>
      <w:r w:rsidR="0015048E">
        <w:t xml:space="preserve">. </w:t>
      </w:r>
      <w:r>
        <w:t>We should expect Nb to be less than the number of parents in the pedigree because of the reasons listed. What’s surprising</w:t>
      </w:r>
      <w:r w:rsidR="0015048E">
        <w:t xml:space="preserve"> to me</w:t>
      </w:r>
      <w:r>
        <w:t xml:space="preserve"> is that Nb is so close (or even above) this number.</w:t>
      </w:r>
    </w:p>
    <w:p w14:paraId="438A951D" w14:textId="77777777" w:rsidR="00C55D2C" w:rsidRDefault="00C55D2C" w:rsidP="00C55D2C">
      <w:pPr>
        <w:pStyle w:val="CommentText"/>
      </w:pPr>
    </w:p>
    <w:p w14:paraId="332A0126" w14:textId="24DEF39E" w:rsidR="00C55D2C" w:rsidRDefault="00C55D2C" w:rsidP="00C55D2C">
      <w:pPr>
        <w:pStyle w:val="CommentText"/>
      </w:pPr>
      <w:r>
        <w:t xml:space="preserve">I take this to mean that we probably are conservative in our assignments (assignment rate underestimates the number of offspring of candidate parents </w:t>
      </w:r>
      <w:r w:rsidR="0015048E">
        <w:t>/</w:t>
      </w:r>
      <w:r>
        <w:t>there are</w:t>
      </w:r>
      <w:r w:rsidR="003D1056">
        <w:t xml:space="preserve"> more outplants that produced one or more offspring in the river than in our pedigree</w:t>
      </w:r>
      <w:r>
        <w:t xml:space="preserve">), but because there are many possibilities here that could bias </w:t>
      </w:r>
      <w:r w:rsidR="003D1056">
        <w:t xml:space="preserve">the result in either </w:t>
      </w:r>
      <w:proofErr w:type="gramStart"/>
      <w:r w:rsidR="003D1056">
        <w:t>direction</w:t>
      </w:r>
      <w:proofErr w:type="gramEnd"/>
      <w:r w:rsidR="003D1056">
        <w:t xml:space="preserve"> I wouldn’t draw any strong conclusions here. </w:t>
      </w:r>
    </w:p>
  </w:comment>
  <w:comment w:id="112" w:author="David Dayan" w:date="2022-05-04T15:52:00Z" w:initials="DD">
    <w:p w14:paraId="2B494B07" w14:textId="7AC8D3D7" w:rsidR="00197485" w:rsidRDefault="00197485">
      <w:pPr>
        <w:pStyle w:val="CommentText"/>
      </w:pPr>
      <w:r>
        <w:rPr>
          <w:rStyle w:val="CommentReference"/>
        </w:rPr>
        <w:annotationRef/>
      </w:r>
      <w:r>
        <w:t>Add that this is a possible explanation of many</w:t>
      </w:r>
    </w:p>
  </w:comment>
  <w:comment w:id="123" w:author="David Dayan" w:date="2022-04-19T22:23:00Z" w:initials="DD">
    <w:p w14:paraId="6F843841" w14:textId="77777777" w:rsidR="00197485" w:rsidRDefault="00197485">
      <w:pPr>
        <w:pStyle w:val="CommentText"/>
      </w:pPr>
      <w:r>
        <w:rPr>
          <w:rStyle w:val="CommentReference"/>
        </w:rPr>
        <w:annotationRef/>
      </w:r>
      <w:r>
        <w:t>I understand the logic behind not reporting on 2016 and 2017 parent years (not all offspring returned), but I don’t want to lose out on presenting an interesting result. The only group with mean fitness above above 2 (</w:t>
      </w:r>
      <w:proofErr w:type="gramStart"/>
      <w:r>
        <w:t>e.g.</w:t>
      </w:r>
      <w:proofErr w:type="gramEnd"/>
      <w:r>
        <w:t xml:space="preserve"> above replacement) are the 2016 male outplants (fitness = 2.41). The female outplants also have high fitness relative to other groups (fitness = 1.3). </w:t>
      </w:r>
    </w:p>
    <w:p w14:paraId="240033EF" w14:textId="7254BEC8" w:rsidR="00197485" w:rsidRDefault="00197485">
      <w:pPr>
        <w:pStyle w:val="CommentText"/>
      </w:pPr>
      <w:r>
        <w:t>While we can’t say for sure, it’s also interesting that this high fitness occurs despite 2016 having the second largest number of outplants (1306 vs mean of 907), suggesting that carrying capacity of the above dam habitat is not limiting.</w:t>
      </w:r>
    </w:p>
    <w:p w14:paraId="08AD1751" w14:textId="74F6F727" w:rsidR="00197485" w:rsidRDefault="00197485" w:rsidP="00372144">
      <w:pPr>
        <w:pStyle w:val="CommentText"/>
        <w:ind w:left="0" w:firstLine="0"/>
      </w:pPr>
    </w:p>
    <w:p w14:paraId="4D0DDD9C" w14:textId="64360D67" w:rsidR="00197485" w:rsidRDefault="00197485">
      <w:pPr>
        <w:pStyle w:val="CommentText"/>
      </w:pPr>
      <w:r>
        <w:t xml:space="preserve">Is there a good place to incorporate this result into the report? </w:t>
      </w:r>
    </w:p>
  </w:comment>
  <w:comment w:id="124" w:author="Kathleen O'Malley" w:date="2022-04-28T15:26:00Z" w:initials="OMKG">
    <w:p w14:paraId="501C2F8C" w14:textId="297E3E36" w:rsidR="00197485" w:rsidRDefault="00197485">
      <w:pPr>
        <w:pStyle w:val="CommentText"/>
      </w:pPr>
      <w:r>
        <w:rPr>
          <w:rStyle w:val="CommentReference"/>
        </w:rPr>
        <w:annotationRef/>
      </w:r>
      <w:r>
        <w:t>I agree it should be noted. I’ll think about where would be best.</w:t>
      </w:r>
    </w:p>
  </w:comment>
  <w:comment w:id="125" w:author="Kathleen O'Malley" w:date="2022-05-30T10:58:00Z" w:initials="OMKG">
    <w:p w14:paraId="7BC7FB7A" w14:textId="2F49C6C9" w:rsidR="00197485" w:rsidRDefault="00197485">
      <w:pPr>
        <w:pStyle w:val="CommentText"/>
      </w:pPr>
      <w:r>
        <w:rPr>
          <w:rStyle w:val="CommentReference"/>
        </w:rPr>
        <w:annotationRef/>
      </w:r>
      <w:r>
        <w:t>In the Discussion where we will also highlight what are the next steps/future information needs</w:t>
      </w:r>
    </w:p>
  </w:comment>
  <w:comment w:id="130" w:author="Kathleen O'Malley" w:date="2021-06-24T08:46:00Z" w:initials="OMKG">
    <w:p w14:paraId="7A9AC0DA" w14:textId="3A8E821E" w:rsidR="00197485" w:rsidRDefault="00197485">
      <w:pPr>
        <w:pStyle w:val="CommentText"/>
      </w:pPr>
      <w:r>
        <w:rPr>
          <w:rStyle w:val="CommentReference"/>
        </w:rPr>
        <w:annotationRef/>
      </w:r>
      <w:r>
        <w:t>I will circle back to this after we complete the methods and results.</w:t>
      </w:r>
    </w:p>
  </w:comment>
  <w:comment w:id="131" w:author="David Dayan" w:date="2022-04-22T15:00:00Z" w:initials="DD">
    <w:p w14:paraId="050E955B" w14:textId="4F1EE7AD" w:rsidR="00197485" w:rsidRDefault="00197485">
      <w:pPr>
        <w:pStyle w:val="CommentText"/>
      </w:pPr>
      <w:r>
        <w:rPr>
          <w:rStyle w:val="CommentReference"/>
        </w:rPr>
        <w:annotationRef/>
      </w:r>
      <w:r>
        <w:t>Okay. Values in the highlighted section are not updated with the revised assignments and results.</w:t>
      </w:r>
    </w:p>
  </w:comment>
  <w:comment w:id="132" w:author="David Dayan" w:date="2022-05-24T14:50:00Z" w:initials="DD">
    <w:p w14:paraId="64DB905A" w14:textId="77777777" w:rsidR="00197485" w:rsidRDefault="00197485">
      <w:pPr>
        <w:pStyle w:val="CommentText"/>
      </w:pPr>
      <w:r>
        <w:rPr>
          <w:rStyle w:val="CommentReference"/>
        </w:rPr>
        <w:annotationRef/>
      </w:r>
      <w:r>
        <w:t>I summarized the most salient results from the modeling results here.</w:t>
      </w:r>
    </w:p>
    <w:p w14:paraId="3A6F0F1B" w14:textId="0A25D7A9" w:rsidR="00197485" w:rsidRDefault="00197485">
      <w:pPr>
        <w:pStyle w:val="CommentText"/>
      </w:pPr>
      <w:r>
        <w:t xml:space="preserve">I also have a more detailed, informal discussion of the results I can share if you’d like more context for these conclusions. We can also discuss the results. </w:t>
      </w:r>
    </w:p>
  </w:comment>
  <w:comment w:id="133" w:author="David Dayan" w:date="2022-05-25T13:16:00Z" w:initials="DD">
    <w:p w14:paraId="35EF91A7" w14:textId="62D22832" w:rsidR="00197485" w:rsidRDefault="00197485">
      <w:pPr>
        <w:pStyle w:val="CommentText"/>
      </w:pPr>
      <w:r>
        <w:rPr>
          <w:rStyle w:val="CommentReference"/>
        </w:rPr>
        <w:annotationRef/>
      </w:r>
      <w:r>
        <w:t>Kathleen, I included these for us to consider together, but my inclination given the audience/nature of the report is to rely on the mixed modeling results and not get into the weeds here, because of the issues I outlined above.</w:t>
      </w:r>
    </w:p>
  </w:comment>
  <w:comment w:id="134" w:author="David Dayan" w:date="2022-05-25T15:50:00Z" w:initials="DD">
    <w:p w14:paraId="2B07C498" w14:textId="77777777" w:rsidR="00197485" w:rsidRDefault="00197485">
      <w:pPr>
        <w:pStyle w:val="CommentText"/>
      </w:pPr>
      <w:r>
        <w:rPr>
          <w:rStyle w:val="CommentReference"/>
        </w:rPr>
        <w:annotationRef/>
      </w:r>
      <w:r>
        <w:t xml:space="preserve">If we want to make this </w:t>
      </w:r>
      <w:proofErr w:type="gramStart"/>
      <w:r>
        <w:t>assertion</w:t>
      </w:r>
      <w:proofErr w:type="gramEnd"/>
      <w:r>
        <w:t xml:space="preserve"> we should probably include this GLM in the report. </w:t>
      </w:r>
    </w:p>
    <w:p w14:paraId="3EF2ACD0" w14:textId="65B7909D" w:rsidR="00197485" w:rsidRDefault="00197485">
      <w:pPr>
        <w:pStyle w:val="CommentText"/>
      </w:pPr>
      <w:r>
        <w:t>Instead of a full model selection and a lot of work, we could just fit the simple model, validate it, and report the parameter estimates and p-values like this.</w:t>
      </w:r>
    </w:p>
  </w:comment>
  <w:comment w:id="135" w:author="David Dayan" w:date="2022-06-06T15:31:00Z" w:initials="DD">
    <w:p w14:paraId="7D84E3E2" w14:textId="345D343A" w:rsidR="00000D4D" w:rsidRDefault="00000D4D">
      <w:pPr>
        <w:pStyle w:val="CommentText"/>
      </w:pPr>
      <w:r>
        <w:rPr>
          <w:rStyle w:val="CommentReference"/>
        </w:rPr>
        <w:annotationRef/>
      </w:r>
      <w:r>
        <w:t>Added a second appendix of post-hoc analyses</w:t>
      </w:r>
    </w:p>
  </w:comment>
  <w:comment w:id="136" w:author="David Dayan" w:date="2022-05-25T18:17:00Z" w:initials="DD">
    <w:p w14:paraId="234E7511" w14:textId="57563F1D" w:rsidR="00197485" w:rsidRDefault="00197485" w:rsidP="00D955EB">
      <w:pPr>
        <w:pStyle w:val="CommentText"/>
      </w:pPr>
      <w:r>
        <w:rPr>
          <w:rStyle w:val="CommentReference"/>
        </w:rPr>
        <w:annotationRef/>
      </w:r>
      <w:r>
        <w:t>I only thought to check this today and was very pleased to corroborate the modeling results.</w:t>
      </w:r>
    </w:p>
    <w:p w14:paraId="13EDCC7E" w14:textId="77777777" w:rsidR="00197485" w:rsidRDefault="00197485" w:rsidP="00D955EB">
      <w:pPr>
        <w:pStyle w:val="CommentText"/>
      </w:pPr>
    </w:p>
    <w:p w14:paraId="3742F440" w14:textId="22C01A52" w:rsidR="00197485" w:rsidRDefault="00197485" w:rsidP="00BE062E">
      <w:pPr>
        <w:pStyle w:val="CommentText"/>
        <w:ind w:left="0" w:firstLine="0"/>
      </w:pPr>
    </w:p>
  </w:comment>
  <w:comment w:id="137" w:author="David Dayan" w:date="2022-05-25T18:17:00Z" w:initials="DD">
    <w:p w14:paraId="67FCD616" w14:textId="3ECB5D36" w:rsidR="00197485" w:rsidRDefault="00197485" w:rsidP="00244C01">
      <w:pPr>
        <w:pStyle w:val="CommentText"/>
      </w:pPr>
      <w:r>
        <w:rPr>
          <w:rStyle w:val="CommentReference"/>
        </w:rPr>
        <w:annotationRef/>
      </w:r>
      <w:r>
        <w:t>Discussed below in a comment below as well. We don’t currently include these results in the main text, so if we want to use this piece of corroborating information then the fitness and/or partial CRR for 2016 outplants needs to be included in the discussion or added to the results.</w:t>
      </w:r>
    </w:p>
    <w:p w14:paraId="11CA75B9" w14:textId="16F86203" w:rsidR="00197485" w:rsidRDefault="00197485" w:rsidP="00D955EB">
      <w:pPr>
        <w:pStyle w:val="CommentText"/>
      </w:pPr>
    </w:p>
  </w:comment>
  <w:comment w:id="138" w:author="David Dayan" w:date="2022-06-06T15:30:00Z" w:initials="DD">
    <w:p w14:paraId="34FD2E5B" w14:textId="7433AD1B" w:rsidR="00000D4D" w:rsidRDefault="00000D4D">
      <w:pPr>
        <w:pStyle w:val="CommentText"/>
      </w:pPr>
      <w:r>
        <w:rPr>
          <w:rStyle w:val="CommentReference"/>
        </w:rPr>
        <w:annotationRef/>
      </w:r>
      <w:r>
        <w:t>Added these as a second appendix</w:t>
      </w:r>
    </w:p>
  </w:comment>
  <w:comment w:id="139" w:author="Kathleen O'Malley" w:date="2022-05-30T14:06:00Z" w:initials="OMKG">
    <w:p w14:paraId="5272DD3F" w14:textId="523CBDEC" w:rsidR="00197485" w:rsidRDefault="00197485">
      <w:pPr>
        <w:pStyle w:val="CommentText"/>
      </w:pPr>
      <w:r>
        <w:rPr>
          <w:rStyle w:val="CommentReference"/>
        </w:rPr>
        <w:annotationRef/>
      </w:r>
      <w:r>
        <w:t>Again, I think it makes most sense to compare location first – above Detroit NOR vs HOR then NOR above and NOR below.</w:t>
      </w:r>
    </w:p>
  </w:comment>
  <w:comment w:id="140" w:author="David Dayan" w:date="2022-05-25T14:17:00Z" w:initials="DD">
    <w:p w14:paraId="02229E5D" w14:textId="23526E0D" w:rsidR="00197485" w:rsidRDefault="00197485" w:rsidP="00FA0D39">
      <w:pPr>
        <w:pStyle w:val="ListParagraph"/>
        <w:spacing w:after="115" w:line="259" w:lineRule="auto"/>
        <w:ind w:left="715" w:right="53" w:firstLine="0"/>
      </w:pPr>
      <w:r>
        <w:rPr>
          <w:rStyle w:val="CommentReference"/>
        </w:rPr>
        <w:annotationRef/>
      </w:r>
      <w:r>
        <w:t xml:space="preserve">I didn’t take the time to do a full exploration of this, but I fit a simple negative binomial glm on TLF with “type” (reintro above, reintro below, outplant above) as a fixed factor with no other effects. Type was very significant (delta AIC = 19, likelihood ratio test p-value = 1e-5). Estimated effects of the GLM suggest that reintros above have significantly greater fitness than outplants above, </w:t>
      </w:r>
      <w:r w:rsidRPr="00E23430">
        <w:rPr>
          <w:highlight w:val="yellow"/>
        </w:rPr>
        <w:t>but not reintros below</w:t>
      </w:r>
      <w:r>
        <w:t xml:space="preserve">. This seems like important information to highlight if the report is seeking to inform the decision to place NOR fish above the dam. It also suggests that we can’t be sure the management decision to move NOR salmon above the dam in 2015 due to poor conditions was justified or not, TLF was higher but not significantly so. Effect plot below. </w:t>
      </w:r>
    </w:p>
    <w:p w14:paraId="05220A04" w14:textId="30322432" w:rsidR="00197485" w:rsidRPr="006C4EC0" w:rsidRDefault="00197485" w:rsidP="00FA0D39">
      <w:pPr>
        <w:pStyle w:val="ListParagraph"/>
        <w:spacing w:after="115" w:line="259" w:lineRule="auto"/>
        <w:ind w:left="715" w:right="53" w:firstLine="0"/>
        <w:rPr>
          <w:color w:val="000000" w:themeColor="text1"/>
        </w:rPr>
      </w:pPr>
      <w:r>
        <w:t>Because we are dealing with count data that has a lot of dispersion and/or zero-inflation, the strength of the differences between these groups is not apparent when just looking at the means and standard deviation of empirical TLF as presented in table 4. We really need the GLM to highlight that effect size is not only significant, but large.</w:t>
      </w:r>
    </w:p>
    <w:p w14:paraId="05E6DFBA" w14:textId="77777777" w:rsidR="00197485" w:rsidRDefault="00197485" w:rsidP="00FA0D39">
      <w:pPr>
        <w:spacing w:after="115" w:line="259" w:lineRule="auto"/>
        <w:ind w:right="53"/>
        <w:rPr>
          <w:color w:val="000000" w:themeColor="text1"/>
        </w:rPr>
      </w:pPr>
      <w:r w:rsidRPr="006C4EC0">
        <w:rPr>
          <w:noProof/>
          <w:color w:val="000000" w:themeColor="text1"/>
        </w:rPr>
        <w:drawing>
          <wp:inline distT="0" distB="0" distL="0" distR="0" wp14:anchorId="634EFD5E" wp14:editId="685AD89C">
            <wp:extent cx="3263900" cy="243840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1"/>
                    <a:stretch>
                      <a:fillRect/>
                    </a:stretch>
                  </pic:blipFill>
                  <pic:spPr>
                    <a:xfrm>
                      <a:off x="0" y="0"/>
                      <a:ext cx="3263900" cy="2438400"/>
                    </a:xfrm>
                    <a:prstGeom prst="rect">
                      <a:avLst/>
                    </a:prstGeom>
                  </pic:spPr>
                </pic:pic>
              </a:graphicData>
            </a:graphic>
          </wp:inline>
        </w:drawing>
      </w:r>
    </w:p>
    <w:p w14:paraId="05218362" w14:textId="77777777" w:rsidR="00197485" w:rsidRPr="006C4EC0" w:rsidRDefault="00197485" w:rsidP="00FA0D39">
      <w:pPr>
        <w:spacing w:after="115" w:line="259" w:lineRule="auto"/>
        <w:ind w:right="53"/>
        <w:rPr>
          <w:color w:val="000000" w:themeColor="text1"/>
        </w:rPr>
      </w:pPr>
    </w:p>
    <w:p w14:paraId="71BA003F" w14:textId="77777777" w:rsidR="00197485" w:rsidRDefault="00197485" w:rsidP="00FA0D39">
      <w:pPr>
        <w:pStyle w:val="ListParagraph"/>
        <w:spacing w:after="115" w:line="259" w:lineRule="auto"/>
        <w:ind w:left="715" w:right="53" w:firstLine="0"/>
        <w:rPr>
          <w:color w:val="000000" w:themeColor="text1"/>
        </w:rPr>
      </w:pPr>
    </w:p>
    <w:p w14:paraId="4BC6C0D1" w14:textId="07A86C4A" w:rsidR="00197485" w:rsidRDefault="00197485">
      <w:pPr>
        <w:pStyle w:val="CommentText"/>
      </w:pPr>
    </w:p>
  </w:comment>
  <w:comment w:id="141" w:author="David Dayan" w:date="2022-05-31T17:09:00Z" w:initials="DD">
    <w:p w14:paraId="32AF932A" w14:textId="1E17F874" w:rsidR="00197485" w:rsidRDefault="00197485">
      <w:pPr>
        <w:pStyle w:val="CommentText"/>
      </w:pPr>
      <w:r>
        <w:rPr>
          <w:rStyle w:val="CommentReference"/>
        </w:rPr>
        <w:annotationRef/>
      </w:r>
      <w:r>
        <w:t>Add</w:t>
      </w:r>
      <w:r w:rsidR="003253BA">
        <w:t>ed</w:t>
      </w:r>
      <w:r>
        <w:t xml:space="preserve"> this </w:t>
      </w:r>
      <w:r w:rsidR="00000D4D">
        <w:t>as a second appendix (post-hoc analyses)</w:t>
      </w:r>
      <w:r>
        <w:t xml:space="preserve"> </w:t>
      </w:r>
    </w:p>
  </w:comment>
  <w:comment w:id="142" w:author="David Dayan" w:date="2022-05-25T14:17:00Z" w:initials="DD">
    <w:p w14:paraId="14C919C7" w14:textId="036E58F5" w:rsidR="00197485" w:rsidRDefault="00197485" w:rsidP="00FA0D39">
      <w:pPr>
        <w:pStyle w:val="ListParagraph"/>
        <w:ind w:left="715" w:firstLine="0"/>
        <w:rPr>
          <w:color w:val="000000" w:themeColor="text1"/>
        </w:rPr>
      </w:pPr>
      <w:r>
        <w:rPr>
          <w:rStyle w:val="CommentReference"/>
        </w:rPr>
        <w:annotationRef/>
      </w:r>
      <w:r>
        <w:rPr>
          <w:color w:val="000000" w:themeColor="text1"/>
        </w:rPr>
        <w:t xml:space="preserve">We can either add the text above to the appropriate section of the report with the caveat that it only includes age 3 and 4 offspring, or we can just highlight this result in the discussion. </w:t>
      </w:r>
    </w:p>
    <w:p w14:paraId="3B576900" w14:textId="03EC0A7B" w:rsidR="00197485" w:rsidRPr="004F3032" w:rsidRDefault="00197485" w:rsidP="00FA0D39">
      <w:pPr>
        <w:pStyle w:val="ListParagraph"/>
        <w:ind w:left="715" w:firstLine="0"/>
        <w:rPr>
          <w:color w:val="000000" w:themeColor="text1"/>
        </w:rPr>
      </w:pPr>
      <w:r>
        <w:rPr>
          <w:color w:val="000000" w:themeColor="text1"/>
        </w:rPr>
        <w:t>If we want to highlight that 2016 outplants corroborate the GLMM results, this needs to be included.</w:t>
      </w:r>
    </w:p>
    <w:p w14:paraId="05BEA312" w14:textId="01EEB200" w:rsidR="00197485" w:rsidRDefault="00197485">
      <w:pPr>
        <w:pStyle w:val="CommentText"/>
      </w:pPr>
    </w:p>
  </w:comment>
  <w:comment w:id="143" w:author="Kathleen O'Malley" w:date="2022-05-30T14:10:00Z" w:initials="OMKG">
    <w:p w14:paraId="2B84B2A9" w14:textId="27FAAC5A" w:rsidR="00197485" w:rsidRDefault="00197485">
      <w:pPr>
        <w:pStyle w:val="CommentText"/>
      </w:pPr>
      <w:r>
        <w:rPr>
          <w:rStyle w:val="CommentReference"/>
        </w:rPr>
        <w:annotationRef/>
      </w:r>
      <w:r>
        <w:t>I think this would fit best in the Discussion and Future Research sections. The information could be included in a supplemental file</w:t>
      </w:r>
    </w:p>
  </w:comment>
  <w:comment w:id="144" w:author="David Dayan" w:date="2022-06-06T15:29:00Z" w:initials="DD">
    <w:p w14:paraId="1EF2A05D" w14:textId="77777777" w:rsidR="00000D4D" w:rsidRDefault="003253BA" w:rsidP="00000D4D">
      <w:pPr>
        <w:pStyle w:val="CommentText"/>
      </w:pPr>
      <w:r>
        <w:rPr>
          <w:rStyle w:val="CommentReference"/>
        </w:rPr>
        <w:annotationRef/>
      </w:r>
      <w:r w:rsidR="00000D4D">
        <w:rPr>
          <w:rStyle w:val="CommentReference"/>
        </w:rPr>
        <w:annotationRef/>
      </w:r>
      <w:r w:rsidR="00000D4D">
        <w:t xml:space="preserve">Added this as a second appendix (post-hoc analyses) </w:t>
      </w:r>
    </w:p>
    <w:p w14:paraId="0B1287EF" w14:textId="5CFEC5F5" w:rsidR="003253BA" w:rsidRDefault="00000D4D" w:rsidP="00000D4D">
      <w:pPr>
        <w:pStyle w:val="CommentText"/>
        <w:ind w:left="0" w:firstLine="0"/>
      </w:pPr>
      <w:r>
        <w:t xml:space="preserve"> </w:t>
      </w:r>
    </w:p>
  </w:comment>
  <w:comment w:id="146" w:author="Kathleen O'Malley" w:date="2022-05-30T14:28:00Z" w:initials="OMKG">
    <w:p w14:paraId="3430188D" w14:textId="77777777" w:rsidR="00197485" w:rsidRDefault="00197485" w:rsidP="00641E50">
      <w:pPr>
        <w:pStyle w:val="CommentText"/>
      </w:pPr>
      <w:r>
        <w:rPr>
          <w:rStyle w:val="CommentReference"/>
        </w:rPr>
        <w:annotationRef/>
      </w:r>
      <w:r>
        <w:t xml:space="preserve">I’m surprised the max TLF never exceeded 3? In 2009, it was 20 for males </w:t>
      </w:r>
    </w:p>
  </w:comment>
  <w:comment w:id="147" w:author="David Dayan" w:date="2022-06-06T15:37:00Z" w:initials="DD">
    <w:p w14:paraId="012DF62C" w14:textId="3028E546" w:rsidR="00105FDC" w:rsidRDefault="00105FDC">
      <w:pPr>
        <w:pStyle w:val="CommentText"/>
      </w:pPr>
      <w:r>
        <w:rPr>
          <w:rStyle w:val="CommentReference"/>
        </w:rPr>
        <w:annotationRef/>
      </w:r>
      <w:r>
        <w:t xml:space="preserve">This is </w:t>
      </w:r>
      <w:r w:rsidRPr="00105FDC">
        <w:t>estimated TLF</w:t>
      </w:r>
      <w:r>
        <w:t xml:space="preserve"> + 95% CIs. The line should approximate the estimated mean TLF. </w:t>
      </w:r>
    </w:p>
  </w:comment>
  <w:comment w:id="148" w:author="Kathleen O'Malley" w:date="2022-05-30T14:22:00Z" w:initials="OMKG">
    <w:p w14:paraId="342AB888" w14:textId="77777777" w:rsidR="00197485" w:rsidRDefault="00197485" w:rsidP="00641E50">
      <w:pPr>
        <w:pStyle w:val="CommentText"/>
      </w:pPr>
      <w:r>
        <w:rPr>
          <w:rStyle w:val="CommentReference"/>
        </w:rPr>
        <w:annotationRef/>
      </w:r>
      <w:r>
        <w:t>Can we standardize the y axis?</w:t>
      </w:r>
    </w:p>
  </w:comment>
  <w:comment w:id="149" w:author="David Dayan" w:date="2022-06-06T15:40:00Z" w:initials="DD">
    <w:p w14:paraId="2A08FA91" w14:textId="298CABAF" w:rsidR="006B01BB" w:rsidRDefault="006B01BB">
      <w:pPr>
        <w:pStyle w:val="CommentText"/>
      </w:pPr>
      <w:r>
        <w:rPr>
          <w:rStyle w:val="CommentReference"/>
        </w:rPr>
        <w:annotationRef/>
      </w:r>
      <w:proofErr w:type="gramStart"/>
      <w:r>
        <w:t>Yes</w:t>
      </w:r>
      <w:proofErr w:type="gramEnd"/>
      <w:r>
        <w:t xml:space="preserve"> we can</w:t>
      </w:r>
    </w:p>
    <w:p w14:paraId="50EF25FA" w14:textId="6A345038" w:rsidR="006B01BB" w:rsidRDefault="006B01BB">
      <w:pPr>
        <w:pStyle w:val="CommentText"/>
      </w:pPr>
      <w:r>
        <w:t xml:space="preserve">This would better convey magnitude of the effect size of a </w:t>
      </w:r>
      <w:proofErr w:type="gramStart"/>
      <w:r>
        <w:t>predictor vs others</w:t>
      </w:r>
      <w:proofErr w:type="gramEnd"/>
      <w:r>
        <w:t xml:space="preserve">, or across years, but come at the cost that individual effects might be hard to interpret. Plots b, c, e, </w:t>
      </w:r>
      <w:proofErr w:type="gramStart"/>
      <w:r>
        <w:t>f</w:t>
      </w:r>
      <w:proofErr w:type="gramEnd"/>
      <w:r>
        <w:t xml:space="preserve"> and g would look like flat lines, because the effects in plots a, d and h are so much larger (or their Cis are larger) than others.</w:t>
      </w:r>
    </w:p>
    <w:p w14:paraId="71FAE3AE" w14:textId="3FFFF131" w:rsidR="006B01BB" w:rsidRDefault="006B01BB">
      <w:pPr>
        <w:pStyle w:val="CommentText"/>
      </w:pPr>
      <w:r>
        <w:t>As a compromise, we could also standardize the y-axis within a year.</w:t>
      </w:r>
    </w:p>
    <w:p w14:paraId="12D85389" w14:textId="216C4065" w:rsidR="006B01BB" w:rsidRDefault="006B01BB">
      <w:pPr>
        <w:pStyle w:val="CommentText"/>
      </w:pPr>
    </w:p>
  </w:comment>
  <w:comment w:id="151" w:author="Kathleen O'Malley" w:date="2022-05-30T14:21:00Z" w:initials="OMKG">
    <w:p w14:paraId="65F6150B" w14:textId="77777777" w:rsidR="00197485" w:rsidRDefault="00197485" w:rsidP="00641E50">
      <w:pPr>
        <w:pStyle w:val="CommentText"/>
      </w:pPr>
      <w:r>
        <w:rPr>
          <w:rStyle w:val="CommentReference"/>
        </w:rPr>
        <w:annotationRef/>
      </w:r>
      <w:r>
        <w:t>I only see one triangle</w:t>
      </w:r>
    </w:p>
  </w:comment>
  <w:comment w:id="152" w:author="David Dayan" w:date="2022-06-06T15:43:00Z" w:initials="DD">
    <w:p w14:paraId="2BCB784A" w14:textId="02ACA24C" w:rsidR="006B01BB" w:rsidRDefault="006B01BB">
      <w:pPr>
        <w:pStyle w:val="CommentText"/>
      </w:pPr>
      <w:r>
        <w:rPr>
          <w:rStyle w:val="CommentReference"/>
        </w:rPr>
        <w:annotationRef/>
      </w:r>
      <w:r>
        <w:t xml:space="preserve">These are embedded as pdfs to preserve resolution, which has presented some problems when passing drafts back and forth before. I’ve attached a pdf of this draft of the report. </w:t>
      </w:r>
    </w:p>
  </w:comment>
  <w:comment w:id="150" w:author="David Dayan" w:date="2022-05-19T13:49:00Z" w:initials="DD">
    <w:p w14:paraId="2C922675" w14:textId="77777777" w:rsidR="00197485" w:rsidRDefault="00197485" w:rsidP="00641E50">
      <w:pPr>
        <w:pStyle w:val="CommentText"/>
      </w:pPr>
      <w:r>
        <w:rPr>
          <w:rStyle w:val="CommentReference"/>
        </w:rPr>
        <w:annotationRef/>
      </w:r>
      <w:r>
        <w:t xml:space="preserve">These can be removed if they are a little confusing/misleading. The data is fit on TLF at the level of the individual parent, not averaged over predictors. Putting them both on the same plot might confuse some readers. I originally included them to highlight how collinearity between location and density in 2011 may drive </w:t>
      </w:r>
      <w:proofErr w:type="gramStart"/>
      <w:r>
        <w:t>the  parameter</w:t>
      </w:r>
      <w:proofErr w:type="gramEnd"/>
      <w:r>
        <w:t xml:space="preserve"> estimate for the effect density. </w:t>
      </w:r>
    </w:p>
  </w:comment>
  <w:comment w:id="154" w:author="Sandra Bohn" w:date="2021-07-08T15:23:00Z" w:initials="SB">
    <w:p w14:paraId="0B09616E" w14:textId="49CF008D" w:rsidR="00197485" w:rsidRDefault="00197485">
      <w:pPr>
        <w:pStyle w:val="CommentText"/>
      </w:pPr>
      <w:r>
        <w:rPr>
          <w:rStyle w:val="CommentReference"/>
        </w:rPr>
        <w:annotationRef/>
      </w:r>
      <w:r>
        <w:t>I did a two-tail comparison and then noticed this says “lower”. Some of these are higher.</w:t>
      </w:r>
    </w:p>
  </w:comment>
  <w:comment w:id="155" w:author="David Dayan" w:date="2022-04-22T15:41:00Z" w:initials="DD">
    <w:p w14:paraId="3BD1B706" w14:textId="6C4D3D61" w:rsidR="00197485" w:rsidRDefault="00197485">
      <w:pPr>
        <w:pStyle w:val="CommentText"/>
      </w:pPr>
      <w:r>
        <w:rPr>
          <w:rStyle w:val="CommentReference"/>
        </w:rPr>
        <w:annotationRef/>
      </w:r>
      <w:r>
        <w:t xml:space="preserve">I kept consistent with what was done (two-tailed). </w:t>
      </w:r>
      <w:proofErr w:type="gramStart"/>
      <w:r>
        <w:t>So</w:t>
      </w:r>
      <w:proofErr w:type="gramEnd"/>
      <w:r>
        <w:t xml:space="preserve"> the caption should be changed. Left comment in case we only want to present one tailed test, but if </w:t>
      </w:r>
      <w:proofErr w:type="gramStart"/>
      <w:r>
        <w:t>not</w:t>
      </w:r>
      <w:proofErr w:type="gramEnd"/>
      <w:r>
        <w:t xml:space="preserve"> this should be changed to “different”</w:t>
      </w:r>
    </w:p>
  </w:comment>
  <w:comment w:id="156" w:author="David Dayan" w:date="2022-05-04T15:58:00Z" w:initials="DD">
    <w:p w14:paraId="0573E1DC" w14:textId="7BAAF5DD" w:rsidR="00197485" w:rsidRDefault="00197485">
      <w:pPr>
        <w:pStyle w:val="CommentText"/>
      </w:pPr>
      <w:r>
        <w:rPr>
          <w:rStyle w:val="CommentReference"/>
        </w:rPr>
        <w:annotationRef/>
      </w:r>
      <w:r>
        <w:t>Proof again</w:t>
      </w:r>
    </w:p>
  </w:comment>
  <w:comment w:id="157" w:author="Kathleen O'Malley" w:date="2022-05-30T14:19:00Z" w:initials="OMKG">
    <w:p w14:paraId="190B9FFB" w14:textId="77777777" w:rsidR="00197485" w:rsidRDefault="00197485">
      <w:pPr>
        <w:pStyle w:val="CommentText"/>
      </w:pPr>
      <w:r>
        <w:rPr>
          <w:rStyle w:val="CommentReference"/>
        </w:rPr>
        <w:annotationRef/>
      </w:r>
      <w:r>
        <w:t>Should include unmarked here too.</w:t>
      </w:r>
    </w:p>
    <w:p w14:paraId="5545BB41" w14:textId="77777777" w:rsidR="00197485" w:rsidRDefault="00197485">
      <w:pPr>
        <w:pStyle w:val="CommentText"/>
      </w:pPr>
    </w:p>
    <w:p w14:paraId="18BCD0C6" w14:textId="4B34D159" w:rsidR="00197485" w:rsidRDefault="00197485">
      <w:pPr>
        <w:pStyle w:val="CommentText"/>
      </w:pPr>
      <w:r>
        <w:t>That said, might be best to maintain consistency and just use HOR and NOR</w:t>
      </w:r>
    </w:p>
  </w:comment>
  <w:comment w:id="158" w:author="Kathleen O'Malley" w:date="2022-05-30T14:18:00Z" w:initials="OMKG">
    <w:p w14:paraId="2F591B1D" w14:textId="087201D4" w:rsidR="00197485" w:rsidRDefault="00197485">
      <w:pPr>
        <w:pStyle w:val="CommentText"/>
      </w:pPr>
      <w:r>
        <w:rPr>
          <w:rStyle w:val="CommentReference"/>
        </w:rPr>
        <w:annotationRef/>
      </w:r>
    </w:p>
  </w:comment>
  <w:comment w:id="159" w:author="Kathleen O'Malley" w:date="2022-05-30T14:18:00Z" w:initials="OMKG">
    <w:p w14:paraId="36956E31" w14:textId="1DB12159" w:rsidR="00197485" w:rsidRDefault="00197485">
      <w:pPr>
        <w:pStyle w:val="CommentText"/>
      </w:pPr>
      <w:r>
        <w:rPr>
          <w:rStyle w:val="CommentReference"/>
        </w:rPr>
        <w:annotationRef/>
      </w:r>
    </w:p>
  </w:comment>
  <w:comment w:id="160" w:author="David Dayan" w:date="2022-06-02T13:37:00Z" w:initials="DD">
    <w:p w14:paraId="08617EA9" w14:textId="42F3B99C" w:rsidR="00197485" w:rsidRDefault="00197485">
      <w:pPr>
        <w:pStyle w:val="CommentText"/>
      </w:pPr>
      <w:r>
        <w:rPr>
          <w:rStyle w:val="CommentReference"/>
        </w:rPr>
        <w:annotationRef/>
      </w:r>
      <w:r>
        <w:t xml:space="preserve">A note that I was wrong when we last met. When we decided to include this as a data supplement, I more carefully reviewed the results and realized I read them incorrectly. I was comparing outplants to reintros above and reintros </w:t>
      </w:r>
      <w:proofErr w:type="gramStart"/>
      <w:r>
        <w:t>below</w:t>
      </w:r>
      <w:r w:rsidR="00DF03FF">
        <w:t>, when</w:t>
      </w:r>
      <w:proofErr w:type="gramEnd"/>
      <w:r w:rsidR="00DF03FF">
        <w:t xml:space="preserve"> I said only the comparison against reintros above was significant.</w:t>
      </w:r>
    </w:p>
    <w:p w14:paraId="2C1B6834" w14:textId="77777777" w:rsidR="00197485" w:rsidRDefault="00197485">
      <w:pPr>
        <w:pStyle w:val="CommentText"/>
      </w:pPr>
    </w:p>
    <w:p w14:paraId="628ADCD1" w14:textId="417C4377" w:rsidR="00197485" w:rsidRDefault="00197485">
      <w:pPr>
        <w:pStyle w:val="CommentText"/>
      </w:pPr>
      <w:r>
        <w:t xml:space="preserve">I’ve corrected this now. Reintros above have greater fitness than outplants AND reintros above </w:t>
      </w:r>
    </w:p>
  </w:comment>
  <w:comment w:id="161" w:author="David Dayan" w:date="2022-06-06T15:25:00Z" w:initials="DD">
    <w:p w14:paraId="64248FD1" w14:textId="5EA508B3" w:rsidR="00782395" w:rsidRDefault="00782395">
      <w:pPr>
        <w:pStyle w:val="CommentText"/>
      </w:pPr>
      <w:r>
        <w:rPr>
          <w:rStyle w:val="CommentReference"/>
        </w:rPr>
        <w:annotationRef/>
      </w:r>
      <w:r>
        <w:t>If adjusting the 2016 TLF for the missing year 5 reutrns is to</w:t>
      </w:r>
      <w:r w:rsidR="004A564C">
        <w:t>o</w:t>
      </w:r>
      <w:r>
        <w:t xml:space="preserve"> hand-wavey for this report, we can delete it. It seemed appropriate given the post-hoc nature of this test, but I </w:t>
      </w:r>
      <w:r w:rsidR="004A564C">
        <w:t>understand that maybe it should go.</w:t>
      </w:r>
    </w:p>
  </w:comment>
  <w:comment w:id="162" w:author="David Dayan" w:date="2022-06-02T18:27:00Z" w:initials="DD">
    <w:p w14:paraId="66359ED3" w14:textId="77777777" w:rsidR="00197485" w:rsidRDefault="00197485" w:rsidP="005004A4">
      <w:pPr>
        <w:pStyle w:val="CommentText"/>
      </w:pPr>
      <w:r>
        <w:rPr>
          <w:rStyle w:val="CommentReference"/>
        </w:rPr>
        <w:annotationRef/>
      </w:r>
      <w:r>
        <w:t>This is something that might belong in the discussion. Our model is parameterized over mostly male-biased sex ratios and predicts that strongly male-biased sex ratios used in 2013 and 2014 reduce fitness relative to the more balanced sex ratios used in 2011, 2012 and 2015.</w:t>
      </w:r>
    </w:p>
    <w:p w14:paraId="321AF319" w14:textId="77777777" w:rsidR="00197485" w:rsidRDefault="00197485" w:rsidP="005004A4">
      <w:pPr>
        <w:pStyle w:val="CommentText"/>
      </w:pPr>
    </w:p>
    <w:p w14:paraId="4EECD5E1" w14:textId="3AC5F37C" w:rsidR="00197485" w:rsidRDefault="00197485" w:rsidP="005004A4">
      <w:pPr>
        <w:pStyle w:val="CommentText"/>
      </w:pPr>
      <w:r>
        <w:t xml:space="preserve">Therefore, I think </w:t>
      </w:r>
      <w:r w:rsidRPr="004A564C">
        <w:rPr>
          <w:b/>
          <w:bCs/>
        </w:rPr>
        <w:t xml:space="preserve">the prudent management take-away here is that strongly biased sex ratios should be </w:t>
      </w:r>
      <w:proofErr w:type="gramStart"/>
      <w:r w:rsidRPr="004A564C">
        <w:rPr>
          <w:b/>
          <w:bCs/>
        </w:rPr>
        <w:t>avoided</w:t>
      </w:r>
      <w:proofErr w:type="gramEnd"/>
      <w:r w:rsidRPr="004A564C">
        <w:rPr>
          <w:b/>
          <w:bCs/>
        </w:rPr>
        <w:t xml:space="preserve"> if possible</w:t>
      </w:r>
      <w:r>
        <w:t>, but there is a possibility for the GLMM results to be over-interpreted and predict that a female biased sex ratio will increase TLF. We don’t have sufficient data to support the latter claim.</w:t>
      </w:r>
    </w:p>
    <w:p w14:paraId="69531C74" w14:textId="6ED603BC" w:rsidR="00197485" w:rsidRDefault="00197485">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67AE883" w15:done="0"/>
  <w15:commentEx w15:paraId="5897D966" w15:paraIdParent="367AE883" w15:done="0"/>
  <w15:commentEx w15:paraId="36596A5B" w15:done="0"/>
  <w15:commentEx w15:paraId="2D064EEE" w15:paraIdParent="36596A5B" w15:done="0"/>
  <w15:commentEx w15:paraId="16C10E1B" w15:paraIdParent="36596A5B" w15:done="0"/>
  <w15:commentEx w15:paraId="063029A6" w15:done="0"/>
  <w15:commentEx w15:paraId="07D65333" w15:paraIdParent="063029A6" w15:done="0"/>
  <w15:commentEx w15:paraId="4C2CC14E" w15:done="0"/>
  <w15:commentEx w15:paraId="72942D16" w15:paraIdParent="4C2CC14E" w15:done="0"/>
  <w15:commentEx w15:paraId="71248E73" w15:done="0"/>
  <w15:commentEx w15:paraId="420E47CA" w15:paraIdParent="71248E73" w15:done="0"/>
  <w15:commentEx w15:paraId="7A397F85" w15:done="0"/>
  <w15:commentEx w15:paraId="6F2F3B9E" w15:paraIdParent="7A397F85" w15:done="0"/>
  <w15:commentEx w15:paraId="40C4EC65" w15:paraIdParent="7A397F85" w15:done="0"/>
  <w15:commentEx w15:paraId="7BFD1CCC" w15:paraIdParent="7A397F85" w15:done="0"/>
  <w15:commentEx w15:paraId="780D1AC5" w15:paraIdParent="7A397F85" w15:done="0"/>
  <w15:commentEx w15:paraId="082BA31E" w15:done="0"/>
  <w15:commentEx w15:paraId="76AF8AA5" w15:done="0"/>
  <w15:commentEx w15:paraId="5087F85C" w15:paraIdParent="76AF8AA5" w15:done="0"/>
  <w15:commentEx w15:paraId="0070E6B7" w15:done="0"/>
  <w15:commentEx w15:paraId="00F1A302" w15:paraIdParent="0070E6B7" w15:done="0"/>
  <w15:commentEx w15:paraId="00365A2B" w15:done="0"/>
  <w15:commentEx w15:paraId="0A15521C" w15:paraIdParent="00365A2B" w15:done="0"/>
  <w15:commentEx w15:paraId="6BB3B1FF" w15:paraIdParent="00365A2B" w15:done="0"/>
  <w15:commentEx w15:paraId="6CD69AE4" w15:done="0"/>
  <w15:commentEx w15:paraId="52F98F48" w15:paraIdParent="6CD69AE4" w15:done="0"/>
  <w15:commentEx w15:paraId="2D5DA52C" w15:paraIdParent="6CD69AE4" w15:done="0"/>
  <w15:commentEx w15:paraId="28052360" w15:done="0"/>
  <w15:commentEx w15:paraId="1D6C56EB" w15:paraIdParent="28052360" w15:done="0"/>
  <w15:commentEx w15:paraId="5AC981F3" w15:done="0"/>
  <w15:commentEx w15:paraId="40307EFB" w15:done="0"/>
  <w15:commentEx w15:paraId="0A62D919" w15:paraIdParent="40307EFB" w15:done="0"/>
  <w15:commentEx w15:paraId="02426D34" w15:paraIdParent="40307EFB" w15:done="0"/>
  <w15:commentEx w15:paraId="20DD35D8" w15:done="0"/>
  <w15:commentEx w15:paraId="45656C45" w15:paraIdParent="20DD35D8" w15:done="0"/>
  <w15:commentEx w15:paraId="0F0F09CD" w15:paraIdParent="20DD35D8" w15:done="0"/>
  <w15:commentEx w15:paraId="63ED944B" w15:done="0"/>
  <w15:commentEx w15:paraId="7C120058" w15:done="0"/>
  <w15:commentEx w15:paraId="6DBDC27A" w15:done="0"/>
  <w15:commentEx w15:paraId="18D705AD" w15:paraIdParent="6DBDC27A" w15:done="0"/>
  <w15:commentEx w15:paraId="49AAFCD4" w15:paraIdParent="6DBDC27A" w15:done="0"/>
  <w15:commentEx w15:paraId="1F932D34" w15:paraIdParent="6DBDC27A" w15:done="0"/>
  <w15:commentEx w15:paraId="332A0126" w15:done="0"/>
  <w15:commentEx w15:paraId="2B494B07" w15:done="0"/>
  <w15:commentEx w15:paraId="4D0DDD9C" w15:done="0"/>
  <w15:commentEx w15:paraId="501C2F8C" w15:paraIdParent="4D0DDD9C" w15:done="0"/>
  <w15:commentEx w15:paraId="7BC7FB7A" w15:paraIdParent="4D0DDD9C" w15:done="0"/>
  <w15:commentEx w15:paraId="7A9AC0DA" w15:done="0"/>
  <w15:commentEx w15:paraId="050E955B" w15:paraIdParent="7A9AC0DA" w15:done="0"/>
  <w15:commentEx w15:paraId="3A6F0F1B" w15:done="0"/>
  <w15:commentEx w15:paraId="35EF91A7" w15:done="0"/>
  <w15:commentEx w15:paraId="3EF2ACD0" w15:done="0"/>
  <w15:commentEx w15:paraId="7D84E3E2" w15:paraIdParent="3EF2ACD0" w15:done="0"/>
  <w15:commentEx w15:paraId="3742F440" w15:done="0"/>
  <w15:commentEx w15:paraId="11CA75B9" w15:done="0"/>
  <w15:commentEx w15:paraId="34FD2E5B" w15:paraIdParent="11CA75B9" w15:done="0"/>
  <w15:commentEx w15:paraId="5272DD3F" w15:done="0"/>
  <w15:commentEx w15:paraId="4BC6C0D1" w15:done="0"/>
  <w15:commentEx w15:paraId="32AF932A" w15:paraIdParent="4BC6C0D1" w15:done="0"/>
  <w15:commentEx w15:paraId="05BEA312" w15:done="0"/>
  <w15:commentEx w15:paraId="2B84B2A9" w15:paraIdParent="05BEA312" w15:done="0"/>
  <w15:commentEx w15:paraId="0B1287EF" w15:paraIdParent="05BEA312" w15:done="0"/>
  <w15:commentEx w15:paraId="3430188D" w15:done="0"/>
  <w15:commentEx w15:paraId="012DF62C" w15:paraIdParent="3430188D" w15:done="0"/>
  <w15:commentEx w15:paraId="342AB888" w15:done="0"/>
  <w15:commentEx w15:paraId="12D85389" w15:paraIdParent="342AB888" w15:done="0"/>
  <w15:commentEx w15:paraId="65F6150B" w15:done="0"/>
  <w15:commentEx w15:paraId="2BCB784A" w15:paraIdParent="65F6150B" w15:done="0"/>
  <w15:commentEx w15:paraId="2C922675" w15:done="0"/>
  <w15:commentEx w15:paraId="0B09616E" w15:done="0"/>
  <w15:commentEx w15:paraId="3BD1B706" w15:paraIdParent="0B09616E" w15:done="0"/>
  <w15:commentEx w15:paraId="0573E1DC" w15:paraIdParent="0B09616E" w15:done="0"/>
  <w15:commentEx w15:paraId="18BCD0C6" w15:done="0"/>
  <w15:commentEx w15:paraId="2F591B1D" w15:done="0"/>
  <w15:commentEx w15:paraId="36956E31" w15:done="0"/>
  <w15:commentEx w15:paraId="628ADCD1" w15:done="0"/>
  <w15:commentEx w15:paraId="64248FD1" w15:done="0"/>
  <w15:commentEx w15:paraId="69531C7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7EC520" w16cex:dateUtc="2021-06-24T15:47:00Z"/>
  <w16cex:commentExtensible w16cex:durableId="26081C0A" w16cex:dateUtc="2022-04-19T00:19:00Z"/>
  <w16cex:commentExtensible w16cex:durableId="2640BA6C" w16cex:dateUtc="2022-05-31T23:01:00Z"/>
  <w16cex:commentExtensible w16cex:durableId="264869B0" w16cex:dateUtc="2022-06-06T18:55:00Z"/>
  <w16cex:commentExtensible w16cex:durableId="26519E4E" w16cex:dateUtc="2022-06-13T18:30:00Z"/>
  <w16cex:commentExtensible w16cex:durableId="2641D90C" w16cex:dateUtc="2022-06-01T19:24:00Z"/>
  <w16cex:commentExtensible w16cex:durableId="26519FF3" w16cex:dateUtc="2022-06-13T18:37:00Z"/>
  <w16cex:commentExtensible w16cex:durableId="263DDACB" w16cex:dateUtc="2022-05-29T18:43:00Z"/>
  <w16cex:commentExtensible w16cex:durableId="2641DD5A" w16cex:dateUtc="2022-06-01T19:43:00Z"/>
  <w16cex:commentExtensible w16cex:durableId="263F207A" w16cex:dateUtc="2022-05-30T17:52:00Z"/>
  <w16cex:commentExtensible w16cex:durableId="2641DD92" w16cex:dateUtc="2022-06-01T19:44:00Z"/>
  <w16cex:commentExtensible w16cex:durableId="2638E519" w16cex:dateUtc="2022-05-26T00:25:00Z"/>
  <w16cex:commentExtensible w16cex:durableId="263B65FE" w16cex:dateUtc="2022-05-27T22:00:00Z"/>
  <w16cex:commentExtensible w16cex:durableId="2641FB33" w16cex:dateUtc="2022-06-01T21:50:00Z"/>
  <w16cex:commentExtensible w16cex:durableId="2651959E" w16cex:dateUtc="2022-06-13T17:53:00Z"/>
  <w16cex:commentExtensible w16cex:durableId="2651A635" w16cex:dateUtc="2022-06-13T19:04:00Z"/>
  <w16cex:commentExtensible w16cex:durableId="2642105D" w16cex:dateUtc="2022-05-31T23:19:00Z"/>
  <w16cex:commentExtensible w16cex:durableId="2641ED95" w16cex:dateUtc="2022-06-01T20:52:00Z"/>
  <w16cex:commentExtensible w16cex:durableId="2651AA91" w16cex:dateUtc="2022-06-13T19:22:00Z"/>
  <w16cex:commentExtensible w16cex:durableId="2641EFD3" w16cex:dateUtc="2022-06-01T21:01:00Z"/>
  <w16cex:commentExtensible w16cex:durableId="2651A880" w16cex:dateUtc="2022-06-13T19:13:00Z"/>
  <w16cex:commentExtensible w16cex:durableId="2616718B" w16cex:dateUtc="2022-04-29T21:15:00Z"/>
  <w16cex:commentExtensible w16cex:durableId="261D195C" w16cex:dateUtc="2022-05-04T22:25:00Z"/>
  <w16cex:commentExtensible w16cex:durableId="2651A90C" w16cex:dateUtc="2022-06-13T19:16:00Z"/>
  <w16cex:commentExtensible w16cex:durableId="2640C291" w16cex:dateUtc="2022-05-31T23:36:00Z"/>
  <w16cex:commentExtensible w16cex:durableId="2641F8EF" w16cex:dateUtc="2022-06-01T21:40:00Z"/>
  <w16cex:commentExtensible w16cex:durableId="2651A999" w16cex:dateUtc="2022-06-13T19:18:00Z"/>
  <w16cex:commentExtensible w16cex:durableId="2641FFF3" w16cex:dateUtc="2022-06-01T22:10:00Z"/>
  <w16cex:commentExtensible w16cex:durableId="2651A9EA" w16cex:dateUtc="2022-06-13T19:19:00Z"/>
  <w16cex:commentExtensible w16cex:durableId="261E44B2" w16cex:dateUtc="2022-05-05T19:42:00Z"/>
  <w16cex:commentExtensible w16cex:durableId="262FAD0F" w16cex:dateUtc="2022-05-19T00:36:00Z"/>
  <w16cex:commentExtensible w16cex:durableId="2648794B" w16cex:dateUtc="2022-06-06T20:02:00Z"/>
  <w16cex:commentExtensible w16cex:durableId="2651B780" w16cex:dateUtc="2022-06-13T20:17:00Z"/>
  <w16cex:commentExtensible w16cex:durableId="263F092A" w16cex:dateUtc="2022-05-30T16:12:00Z"/>
  <w16cex:commentExtensible w16cex:durableId="2640C6B1" w16cex:dateUtc="2022-05-31T23:54:00Z"/>
  <w16cex:commentExtensible w16cex:durableId="2651B80B" w16cex:dateUtc="2022-06-13T20:20:00Z"/>
  <w16cex:commentExtensible w16cex:durableId="263F0DE0" w16cex:dateUtc="2022-05-30T16:33:00Z"/>
  <w16cex:commentExtensible w16cex:durableId="2651B842" w16cex:dateUtc="2022-06-13T20:21:00Z"/>
  <w16cex:commentExtensible w16cex:durableId="26167DBD" w16cex:dateUtc="2022-04-29T22:07:00Z"/>
  <w16cex:commentExtensible w16cex:durableId="261A4BA1" w16cex:dateUtc="2022-05-02T19:22:00Z"/>
  <w16cex:commentExtensible w16cex:durableId="263F14F6" w16cex:dateUtc="2022-05-30T17:03:00Z"/>
  <w16cex:commentExtensible w16cex:durableId="26488985" w16cex:dateUtc="2022-06-06T21:11:00Z"/>
  <w16cex:commentExtensible w16cex:durableId="26488E15" w16cex:dateUtc="2022-06-06T21:30:00Z"/>
  <w16cex:commentExtensible w16cex:durableId="261D1FCD" w16cex:dateUtc="2022-05-04T22:52:00Z"/>
  <w16cex:commentExtensible w16cex:durableId="2609B4ED" w16cex:dateUtc="2022-04-20T05:23:00Z"/>
  <w16cex:commentExtensible w16cex:durableId="26153099" w16cex:dateUtc="2022-04-28T22:26:00Z"/>
  <w16cex:commentExtensible w16cex:durableId="263F21D2" w16cex:dateUtc="2022-05-30T17:58:00Z"/>
  <w16cex:commentExtensible w16cex:durableId="247EC4EE" w16cex:dateUtc="2021-06-24T15:46:00Z"/>
  <w16cex:commentExtensible w16cex:durableId="260D417D" w16cex:dateUtc="2022-04-22T22:00:00Z"/>
  <w16cex:commentExtensible w16cex:durableId="26376F23" w16cex:dateUtc="2022-05-24T21:50:00Z"/>
  <w16cex:commentExtensible w16cex:durableId="2638AACB" w16cex:dateUtc="2022-05-25T20:16:00Z"/>
  <w16cex:commentExtensible w16cex:durableId="2638CEAE" w16cex:dateUtc="2022-05-25T22:50:00Z"/>
  <w16cex:commentExtensible w16cex:durableId="26489C3E" w16cex:dateUtc="2022-06-06T22:31:00Z"/>
  <w16cex:commentExtensible w16cex:durableId="2638F143" w16cex:dateUtc="2022-05-26T01:17:00Z"/>
  <w16cex:commentExtensible w16cex:durableId="2638F14A" w16cex:dateUtc="2022-05-26T01:17:00Z"/>
  <w16cex:commentExtensible w16cex:durableId="26489C2C" w16cex:dateUtc="2022-06-06T22:30:00Z"/>
  <w16cex:commentExtensible w16cex:durableId="263F4DEC" w16cex:dateUtc="2022-05-30T21:06:00Z"/>
  <w16cex:commentExtensible w16cex:durableId="2638B8E7" w16cex:dateUtc="2022-05-25T21:17:00Z"/>
  <w16cex:commentExtensible w16cex:durableId="2640CA52" w16cex:dateUtc="2022-06-01T00:09:00Z"/>
  <w16cex:commentExtensible w16cex:durableId="2638B8F3" w16cex:dateUtc="2022-05-25T21:17:00Z"/>
  <w16cex:commentExtensible w16cex:durableId="263F4EC8" w16cex:dateUtc="2022-05-30T21:10:00Z"/>
  <w16cex:commentExtensible w16cex:durableId="26489BF6" w16cex:dateUtc="2022-06-06T22:29:00Z"/>
  <w16cex:commentExtensible w16cex:durableId="263F52FE" w16cex:dateUtc="2022-05-30T21:28:00Z"/>
  <w16cex:commentExtensible w16cex:durableId="26489DD0" w16cex:dateUtc="2022-06-06T22:37:00Z"/>
  <w16cex:commentExtensible w16cex:durableId="263F5196" w16cex:dateUtc="2022-05-30T21:22:00Z"/>
  <w16cex:commentExtensible w16cex:durableId="26489E6F" w16cex:dateUtc="2022-06-06T22:40:00Z"/>
  <w16cex:commentExtensible w16cex:durableId="263F5176" w16cex:dateUtc="2022-05-30T21:21:00Z"/>
  <w16cex:commentExtensible w16cex:durableId="26489F3B" w16cex:dateUtc="2022-06-06T22:43:00Z"/>
  <w16cex:commentExtensible w16cex:durableId="2630C95B" w16cex:dateUtc="2022-05-19T20:49:00Z"/>
  <w16cex:commentExtensible w16cex:durableId="2553332E" w16cex:dateUtc="2021-07-08T22:23:00Z"/>
  <w16cex:commentExtensible w16cex:durableId="260D4B10" w16cex:dateUtc="2022-04-22T22:41:00Z"/>
  <w16cex:commentExtensible w16cex:durableId="261D2135" w16cex:dateUtc="2022-05-04T22:58:00Z"/>
  <w16cex:commentExtensible w16cex:durableId="263F50FA" w16cex:dateUtc="2022-05-30T21:19:00Z"/>
  <w16cex:commentExtensible w16cex:durableId="263F50CA" w16cex:dateUtc="2022-05-30T21:18:00Z"/>
  <w16cex:commentExtensible w16cex:durableId="263F50C3" w16cex:dateUtc="2022-05-30T21:18:00Z"/>
  <w16cex:commentExtensible w16cex:durableId="26433BAE" w16cex:dateUtc="2022-06-02T20:37:00Z"/>
  <w16cex:commentExtensible w16cex:durableId="26489ADB" w16cex:dateUtc="2022-06-06T22:25:00Z"/>
  <w16cex:commentExtensible w16cex:durableId="26437F91" w16cex:dateUtc="2022-06-03T0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67AE883" w16cid:durableId="247EC520"/>
  <w16cid:commentId w16cid:paraId="5897D966" w16cid:durableId="26081C0A"/>
  <w16cid:commentId w16cid:paraId="36596A5B" w16cid:durableId="2640BA6C"/>
  <w16cid:commentId w16cid:paraId="2D064EEE" w16cid:durableId="264869B0"/>
  <w16cid:commentId w16cid:paraId="16C10E1B" w16cid:durableId="26519E4E"/>
  <w16cid:commentId w16cid:paraId="063029A6" w16cid:durableId="2641D90C"/>
  <w16cid:commentId w16cid:paraId="07D65333" w16cid:durableId="26519FF3"/>
  <w16cid:commentId w16cid:paraId="4C2CC14E" w16cid:durableId="263DDACB"/>
  <w16cid:commentId w16cid:paraId="72942D16" w16cid:durableId="2641DD5A"/>
  <w16cid:commentId w16cid:paraId="71248E73" w16cid:durableId="263F207A"/>
  <w16cid:commentId w16cid:paraId="420E47CA" w16cid:durableId="2641DD92"/>
  <w16cid:commentId w16cid:paraId="7A397F85" w16cid:durableId="2638E519"/>
  <w16cid:commentId w16cid:paraId="6F2F3B9E" w16cid:durableId="263B65FE"/>
  <w16cid:commentId w16cid:paraId="40C4EC65" w16cid:durableId="2641FB33"/>
  <w16cid:commentId w16cid:paraId="7BFD1CCC" w16cid:durableId="2651959E"/>
  <w16cid:commentId w16cid:paraId="780D1AC5" w16cid:durableId="2651A635"/>
  <w16cid:commentId w16cid:paraId="082BA31E" w16cid:durableId="2642105D"/>
  <w16cid:commentId w16cid:paraId="76AF8AA5" w16cid:durableId="2641ED95"/>
  <w16cid:commentId w16cid:paraId="5087F85C" w16cid:durableId="2651AA91"/>
  <w16cid:commentId w16cid:paraId="0070E6B7" w16cid:durableId="2641EFD3"/>
  <w16cid:commentId w16cid:paraId="00F1A302" w16cid:durableId="2651A880"/>
  <w16cid:commentId w16cid:paraId="00365A2B" w16cid:durableId="2616718B"/>
  <w16cid:commentId w16cid:paraId="0A15521C" w16cid:durableId="261D195C"/>
  <w16cid:commentId w16cid:paraId="6BB3B1FF" w16cid:durableId="2651A90C"/>
  <w16cid:commentId w16cid:paraId="6CD69AE4" w16cid:durableId="2640C291"/>
  <w16cid:commentId w16cid:paraId="52F98F48" w16cid:durableId="2641F8EF"/>
  <w16cid:commentId w16cid:paraId="2D5DA52C" w16cid:durableId="2651A999"/>
  <w16cid:commentId w16cid:paraId="28052360" w16cid:durableId="2641FFF3"/>
  <w16cid:commentId w16cid:paraId="1D6C56EB" w16cid:durableId="2651A9EA"/>
  <w16cid:commentId w16cid:paraId="5AC981F3" w16cid:durableId="261E44B2"/>
  <w16cid:commentId w16cid:paraId="40307EFB" w16cid:durableId="262FAD0F"/>
  <w16cid:commentId w16cid:paraId="0A62D919" w16cid:durableId="2648794B"/>
  <w16cid:commentId w16cid:paraId="02426D34" w16cid:durableId="2651B780"/>
  <w16cid:commentId w16cid:paraId="20DD35D8" w16cid:durableId="263F092A"/>
  <w16cid:commentId w16cid:paraId="45656C45" w16cid:durableId="2640C6B1"/>
  <w16cid:commentId w16cid:paraId="0F0F09CD" w16cid:durableId="2651B80B"/>
  <w16cid:commentId w16cid:paraId="63ED944B" w16cid:durableId="263F0DE0"/>
  <w16cid:commentId w16cid:paraId="7C120058" w16cid:durableId="2651B842"/>
  <w16cid:commentId w16cid:paraId="6DBDC27A" w16cid:durableId="26167DBD"/>
  <w16cid:commentId w16cid:paraId="18D705AD" w16cid:durableId="261A4BA1"/>
  <w16cid:commentId w16cid:paraId="49AAFCD4" w16cid:durableId="263F14F6"/>
  <w16cid:commentId w16cid:paraId="1F932D34" w16cid:durableId="26488985"/>
  <w16cid:commentId w16cid:paraId="332A0126" w16cid:durableId="26488E15"/>
  <w16cid:commentId w16cid:paraId="2B494B07" w16cid:durableId="261D1FCD"/>
  <w16cid:commentId w16cid:paraId="4D0DDD9C" w16cid:durableId="2609B4ED"/>
  <w16cid:commentId w16cid:paraId="501C2F8C" w16cid:durableId="26153099"/>
  <w16cid:commentId w16cid:paraId="7BC7FB7A" w16cid:durableId="263F21D2"/>
  <w16cid:commentId w16cid:paraId="7A9AC0DA" w16cid:durableId="247EC4EE"/>
  <w16cid:commentId w16cid:paraId="050E955B" w16cid:durableId="260D417D"/>
  <w16cid:commentId w16cid:paraId="3A6F0F1B" w16cid:durableId="26376F23"/>
  <w16cid:commentId w16cid:paraId="35EF91A7" w16cid:durableId="2638AACB"/>
  <w16cid:commentId w16cid:paraId="3EF2ACD0" w16cid:durableId="2638CEAE"/>
  <w16cid:commentId w16cid:paraId="7D84E3E2" w16cid:durableId="26489C3E"/>
  <w16cid:commentId w16cid:paraId="3742F440" w16cid:durableId="2638F143"/>
  <w16cid:commentId w16cid:paraId="11CA75B9" w16cid:durableId="2638F14A"/>
  <w16cid:commentId w16cid:paraId="34FD2E5B" w16cid:durableId="26489C2C"/>
  <w16cid:commentId w16cid:paraId="5272DD3F" w16cid:durableId="263F4DEC"/>
  <w16cid:commentId w16cid:paraId="4BC6C0D1" w16cid:durableId="2638B8E7"/>
  <w16cid:commentId w16cid:paraId="32AF932A" w16cid:durableId="2640CA52"/>
  <w16cid:commentId w16cid:paraId="05BEA312" w16cid:durableId="2638B8F3"/>
  <w16cid:commentId w16cid:paraId="2B84B2A9" w16cid:durableId="263F4EC8"/>
  <w16cid:commentId w16cid:paraId="0B1287EF" w16cid:durableId="26489BF6"/>
  <w16cid:commentId w16cid:paraId="3430188D" w16cid:durableId="263F52FE"/>
  <w16cid:commentId w16cid:paraId="012DF62C" w16cid:durableId="26489DD0"/>
  <w16cid:commentId w16cid:paraId="342AB888" w16cid:durableId="263F5196"/>
  <w16cid:commentId w16cid:paraId="12D85389" w16cid:durableId="26489E6F"/>
  <w16cid:commentId w16cid:paraId="65F6150B" w16cid:durableId="263F5176"/>
  <w16cid:commentId w16cid:paraId="2BCB784A" w16cid:durableId="26489F3B"/>
  <w16cid:commentId w16cid:paraId="2C922675" w16cid:durableId="2630C95B"/>
  <w16cid:commentId w16cid:paraId="0B09616E" w16cid:durableId="2553332E"/>
  <w16cid:commentId w16cid:paraId="3BD1B706" w16cid:durableId="260D4B10"/>
  <w16cid:commentId w16cid:paraId="0573E1DC" w16cid:durableId="261D2135"/>
  <w16cid:commentId w16cid:paraId="18BCD0C6" w16cid:durableId="263F50FA"/>
  <w16cid:commentId w16cid:paraId="2F591B1D" w16cid:durableId="263F50CA"/>
  <w16cid:commentId w16cid:paraId="36956E31" w16cid:durableId="263F50C3"/>
  <w16cid:commentId w16cid:paraId="628ADCD1" w16cid:durableId="26433BAE"/>
  <w16cid:commentId w16cid:paraId="64248FD1" w16cid:durableId="26489ADB"/>
  <w16cid:commentId w16cid:paraId="69531C74" w16cid:durableId="26437F9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C73002" w14:textId="77777777" w:rsidR="00401429" w:rsidRDefault="00401429">
      <w:r>
        <w:separator/>
      </w:r>
    </w:p>
  </w:endnote>
  <w:endnote w:type="continuationSeparator" w:id="0">
    <w:p w14:paraId="0B1C5F6A" w14:textId="77777777" w:rsidR="00401429" w:rsidRDefault="004014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E97E2" w14:textId="77777777" w:rsidR="00197485" w:rsidRDefault="00197485">
    <w:pPr>
      <w:spacing w:line="259" w:lineRule="auto"/>
      <w:ind w:right="48"/>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4B7598EF" w14:textId="77777777" w:rsidR="00197485" w:rsidRDefault="00197485">
    <w:pPr>
      <w:spacing w:line="259" w:lineRule="auto"/>
    </w:pPr>
    <w:r>
      <w:rPr>
        <w:rFonts w:ascii="Calibri" w:eastAsia="Calibri" w:hAnsi="Calibri" w:cs="Calibri"/>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633DD" w14:textId="77777777" w:rsidR="00197485" w:rsidRDefault="00197485">
    <w:pPr>
      <w:spacing w:after="160" w:line="259" w:lineRule="auto"/>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398FB" w14:textId="77777777" w:rsidR="00197485" w:rsidRDefault="00197485">
    <w:pPr>
      <w:spacing w:after="160" w:line="259" w:lineRule="auto"/>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F4DD" w14:textId="77777777" w:rsidR="00197485" w:rsidRDefault="00197485">
    <w:pPr>
      <w:spacing w:after="160" w:line="259"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0F05A" w14:textId="74B20B85" w:rsidR="00197485" w:rsidRDefault="00197485">
    <w:pPr>
      <w:spacing w:line="259" w:lineRule="auto"/>
      <w:ind w:right="48"/>
      <w:jc w:val="right"/>
    </w:pPr>
    <w:r>
      <w:fldChar w:fldCharType="begin"/>
    </w:r>
    <w:r>
      <w:instrText xml:space="preserve"> PAGE   \* MERGEFORMAT </w:instrText>
    </w:r>
    <w:r>
      <w:fldChar w:fldCharType="separate"/>
    </w:r>
    <w:r w:rsidRPr="009C3A56">
      <w:rPr>
        <w:rFonts w:ascii="Calibri" w:eastAsia="Calibri" w:hAnsi="Calibri" w:cs="Calibri"/>
        <w:noProof/>
        <w:sz w:val="22"/>
      </w:rPr>
      <w:t>24</w:t>
    </w:r>
    <w:r>
      <w:rPr>
        <w:rFonts w:ascii="Calibri" w:eastAsia="Calibri" w:hAnsi="Calibri" w:cs="Calibri"/>
        <w:sz w:val="22"/>
      </w:rPr>
      <w:fldChar w:fldCharType="end"/>
    </w:r>
    <w:r>
      <w:rPr>
        <w:rFonts w:ascii="Calibri" w:eastAsia="Calibri" w:hAnsi="Calibri" w:cs="Calibri"/>
        <w:sz w:val="22"/>
      </w:rPr>
      <w:t xml:space="preserve"> </w:t>
    </w:r>
  </w:p>
  <w:p w14:paraId="1AC1729B" w14:textId="77777777" w:rsidR="00197485" w:rsidRDefault="00197485">
    <w:pPr>
      <w:spacing w:line="259" w:lineRule="auto"/>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74C86" w14:textId="77777777" w:rsidR="00197485" w:rsidRDefault="00197485">
    <w:pPr>
      <w:spacing w:after="160" w:line="259"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47B64" w14:textId="77777777" w:rsidR="00197485" w:rsidRDefault="00197485">
    <w:pPr>
      <w:spacing w:after="160" w:line="259"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8B269" w14:textId="77777777" w:rsidR="00197485" w:rsidRDefault="00197485">
    <w:pPr>
      <w:spacing w:after="160" w:line="259"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A8291" w14:textId="77777777" w:rsidR="00197485" w:rsidRDefault="00197485">
    <w:pPr>
      <w:spacing w:after="160" w:line="259" w:lineRule="auto"/>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B4B4C" w14:textId="77777777" w:rsidR="00197485" w:rsidRDefault="00197485">
    <w:pPr>
      <w:spacing w:line="259" w:lineRule="auto"/>
      <w:ind w:right="-8"/>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4024A1EA" w14:textId="77777777" w:rsidR="00197485" w:rsidRDefault="00197485">
    <w:pPr>
      <w:spacing w:line="259" w:lineRule="auto"/>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EFB80" w14:textId="45834329" w:rsidR="00197485" w:rsidRDefault="00197485">
    <w:pPr>
      <w:spacing w:line="259" w:lineRule="auto"/>
      <w:ind w:right="-8"/>
      <w:jc w:val="right"/>
    </w:pPr>
    <w:r>
      <w:fldChar w:fldCharType="begin"/>
    </w:r>
    <w:r>
      <w:instrText xml:space="preserve"> PAGE   \* MERGEFORMAT </w:instrText>
    </w:r>
    <w:r>
      <w:fldChar w:fldCharType="separate"/>
    </w:r>
    <w:r w:rsidRPr="009C3A56">
      <w:rPr>
        <w:rFonts w:ascii="Calibri" w:eastAsia="Calibri" w:hAnsi="Calibri" w:cs="Calibri"/>
        <w:noProof/>
        <w:sz w:val="22"/>
      </w:rPr>
      <w:t>34</w:t>
    </w:r>
    <w:r>
      <w:rPr>
        <w:rFonts w:ascii="Calibri" w:eastAsia="Calibri" w:hAnsi="Calibri" w:cs="Calibri"/>
        <w:sz w:val="22"/>
      </w:rPr>
      <w:fldChar w:fldCharType="end"/>
    </w:r>
    <w:r>
      <w:rPr>
        <w:rFonts w:ascii="Calibri" w:eastAsia="Calibri" w:hAnsi="Calibri" w:cs="Calibri"/>
        <w:sz w:val="22"/>
      </w:rPr>
      <w:t xml:space="preserve"> </w:t>
    </w:r>
  </w:p>
  <w:p w14:paraId="7FF3273A" w14:textId="77777777" w:rsidR="00197485" w:rsidRDefault="00197485">
    <w:pPr>
      <w:spacing w:line="259" w:lineRule="auto"/>
    </w:pP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C4CC4" w14:textId="77777777" w:rsidR="00197485" w:rsidRDefault="00197485">
    <w:pPr>
      <w:spacing w:line="259" w:lineRule="auto"/>
      <w:ind w:right="-8"/>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44C9CC93" w14:textId="77777777" w:rsidR="00197485" w:rsidRDefault="00197485">
    <w:pPr>
      <w:spacing w:line="259" w:lineRule="auto"/>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3976F3" w14:textId="77777777" w:rsidR="00401429" w:rsidRDefault="00401429">
      <w:r>
        <w:separator/>
      </w:r>
    </w:p>
  </w:footnote>
  <w:footnote w:type="continuationSeparator" w:id="0">
    <w:p w14:paraId="51850188" w14:textId="77777777" w:rsidR="00401429" w:rsidRDefault="004014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DCFD9" w14:textId="77777777" w:rsidR="00197485" w:rsidRDefault="0019748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3CCEB" w14:textId="77777777" w:rsidR="00197485" w:rsidRDefault="0019748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898516"/>
      <w:docPartObj>
        <w:docPartGallery w:val="Watermarks"/>
        <w:docPartUnique/>
      </w:docPartObj>
    </w:sdtPr>
    <w:sdtEndPr/>
    <w:sdtContent>
      <w:p w14:paraId="3406A7CB" w14:textId="502B498B" w:rsidR="00197485" w:rsidRDefault="00401429">
        <w:pPr>
          <w:pStyle w:val="Header"/>
        </w:pPr>
        <w:r>
          <w:rPr>
            <w:noProof/>
          </w:rPr>
          <w:pict w14:anchorId="5DDF24E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alt="" style="position:absolute;left:0;text-align:left;margin-left:0;margin-top:0;width:412.4pt;height:247.45pt;rotation:315;z-index:-251658752;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8B31C2"/>
    <w:multiLevelType w:val="hybridMultilevel"/>
    <w:tmpl w:val="4560C8C4"/>
    <w:lvl w:ilvl="0" w:tplc="A3E61716">
      <w:start w:val="1"/>
      <w:numFmt w:val="bullet"/>
      <w:lvlText w:val="-"/>
      <w:lvlJc w:val="left"/>
      <w:pPr>
        <w:ind w:left="5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CFE7C02">
      <w:start w:val="1"/>
      <w:numFmt w:val="bullet"/>
      <w:lvlText w:val="o"/>
      <w:lvlJc w:val="left"/>
      <w:pPr>
        <w:ind w:left="1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6CEC8FA">
      <w:start w:val="1"/>
      <w:numFmt w:val="bullet"/>
      <w:lvlText w:val="▪"/>
      <w:lvlJc w:val="left"/>
      <w:pPr>
        <w:ind w:left="2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3FC8C90">
      <w:start w:val="1"/>
      <w:numFmt w:val="bullet"/>
      <w:lvlText w:val="•"/>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DD82312">
      <w:start w:val="1"/>
      <w:numFmt w:val="bullet"/>
      <w:lvlText w:val="o"/>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FC2CA8">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6E440">
      <w:start w:val="1"/>
      <w:numFmt w:val="bullet"/>
      <w:lvlText w:val="•"/>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3095DA">
      <w:start w:val="1"/>
      <w:numFmt w:val="bullet"/>
      <w:lvlText w:val="o"/>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E4E2CE4">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5145EE8"/>
    <w:multiLevelType w:val="hybridMultilevel"/>
    <w:tmpl w:val="75825BD4"/>
    <w:lvl w:ilvl="0" w:tplc="04090001">
      <w:start w:val="1"/>
      <w:numFmt w:val="bullet"/>
      <w:lvlText w:val=""/>
      <w:lvlJc w:val="left"/>
      <w:pPr>
        <w:ind w:left="715" w:hanging="360"/>
      </w:pPr>
      <w:rPr>
        <w:rFonts w:ascii="Symbol" w:hAnsi="Symbol"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2" w15:restartNumberingAfterBreak="0">
    <w:nsid w:val="179C6EDE"/>
    <w:multiLevelType w:val="hybridMultilevel"/>
    <w:tmpl w:val="C34CAE36"/>
    <w:lvl w:ilvl="0" w:tplc="FAAC5942">
      <w:start w:val="2014"/>
      <w:numFmt w:val="bullet"/>
      <w:lvlText w:val="-"/>
      <w:lvlJc w:val="left"/>
      <w:pPr>
        <w:ind w:left="405" w:hanging="360"/>
      </w:pPr>
      <w:rPr>
        <w:rFonts w:ascii="Times New Roman" w:eastAsia="Times New Roman" w:hAnsi="Times New Roman" w:cs="Times New Roman"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3" w15:restartNumberingAfterBreak="0">
    <w:nsid w:val="23604628"/>
    <w:multiLevelType w:val="hybridMultilevel"/>
    <w:tmpl w:val="5784E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362C31"/>
    <w:multiLevelType w:val="hybridMultilevel"/>
    <w:tmpl w:val="33EA00DA"/>
    <w:lvl w:ilvl="0" w:tplc="23827482">
      <w:start w:val="1"/>
      <w:numFmt w:val="decimal"/>
      <w:lvlText w:val="%1"/>
      <w:lvlJc w:val="left"/>
      <w:pPr>
        <w:ind w:left="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43C55C8">
      <w:start w:val="1"/>
      <w:numFmt w:val="lowerLetter"/>
      <w:lvlText w:val="%2"/>
      <w:lvlJc w:val="left"/>
      <w:pPr>
        <w:ind w:left="12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4AA184">
      <w:start w:val="1"/>
      <w:numFmt w:val="lowerRoman"/>
      <w:lvlText w:val="%3"/>
      <w:lvlJc w:val="left"/>
      <w:pPr>
        <w:ind w:left="20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1E341A">
      <w:start w:val="1"/>
      <w:numFmt w:val="decimal"/>
      <w:lvlText w:val="%4"/>
      <w:lvlJc w:val="left"/>
      <w:pPr>
        <w:ind w:left="27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E4F9DC">
      <w:start w:val="1"/>
      <w:numFmt w:val="lowerLetter"/>
      <w:lvlText w:val="%5"/>
      <w:lvlJc w:val="left"/>
      <w:pPr>
        <w:ind w:left="34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8C32B2">
      <w:start w:val="1"/>
      <w:numFmt w:val="lowerRoman"/>
      <w:lvlText w:val="%6"/>
      <w:lvlJc w:val="left"/>
      <w:pPr>
        <w:ind w:left="41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D88D86C">
      <w:start w:val="1"/>
      <w:numFmt w:val="decimal"/>
      <w:lvlText w:val="%7"/>
      <w:lvlJc w:val="left"/>
      <w:pPr>
        <w:ind w:left="48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65A445C">
      <w:start w:val="1"/>
      <w:numFmt w:val="lowerLetter"/>
      <w:lvlText w:val="%8"/>
      <w:lvlJc w:val="left"/>
      <w:pPr>
        <w:ind w:left="56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44E6E0">
      <w:start w:val="1"/>
      <w:numFmt w:val="lowerRoman"/>
      <w:lvlText w:val="%9"/>
      <w:lvlJc w:val="left"/>
      <w:pPr>
        <w:ind w:left="63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0F1494F"/>
    <w:multiLevelType w:val="hybridMultilevel"/>
    <w:tmpl w:val="2E76D5DC"/>
    <w:lvl w:ilvl="0" w:tplc="E63E6C74">
      <w:start w:val="1"/>
      <w:numFmt w:val="decimal"/>
      <w:lvlText w:val="%1."/>
      <w:lvlJc w:val="left"/>
      <w:pPr>
        <w:ind w:left="6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D109882">
      <w:start w:val="1"/>
      <w:numFmt w:val="lowerLetter"/>
      <w:lvlText w:val="%2"/>
      <w:lvlJc w:val="left"/>
      <w:pPr>
        <w:ind w:left="1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B877A0">
      <w:start w:val="1"/>
      <w:numFmt w:val="lowerRoman"/>
      <w:lvlText w:val="%3"/>
      <w:lvlJc w:val="left"/>
      <w:pPr>
        <w:ind w:left="2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E52F9A2">
      <w:start w:val="1"/>
      <w:numFmt w:val="decimal"/>
      <w:lvlText w:val="%4"/>
      <w:lvlJc w:val="left"/>
      <w:pPr>
        <w:ind w:left="2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FC7C90">
      <w:start w:val="1"/>
      <w:numFmt w:val="lowerLetter"/>
      <w:lvlText w:val="%5"/>
      <w:lvlJc w:val="left"/>
      <w:pPr>
        <w:ind w:left="3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6C07BE">
      <w:start w:val="1"/>
      <w:numFmt w:val="lowerRoman"/>
      <w:lvlText w:val="%6"/>
      <w:lvlJc w:val="left"/>
      <w:pPr>
        <w:ind w:left="4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340E48">
      <w:start w:val="1"/>
      <w:numFmt w:val="decimal"/>
      <w:lvlText w:val="%7"/>
      <w:lvlJc w:val="left"/>
      <w:pPr>
        <w:ind w:left="4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F4007B8">
      <w:start w:val="1"/>
      <w:numFmt w:val="lowerLetter"/>
      <w:lvlText w:val="%8"/>
      <w:lvlJc w:val="left"/>
      <w:pPr>
        <w:ind w:left="5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21C16D8">
      <w:start w:val="1"/>
      <w:numFmt w:val="lowerRoman"/>
      <w:lvlText w:val="%9"/>
      <w:lvlJc w:val="left"/>
      <w:pPr>
        <w:ind w:left="6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9662FDB"/>
    <w:multiLevelType w:val="hybridMultilevel"/>
    <w:tmpl w:val="1A7457E4"/>
    <w:lvl w:ilvl="0" w:tplc="892019B2">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451861"/>
    <w:multiLevelType w:val="hybridMultilevel"/>
    <w:tmpl w:val="3D66FDBC"/>
    <w:lvl w:ilvl="0" w:tplc="315AD1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734B7F"/>
    <w:multiLevelType w:val="hybridMultilevel"/>
    <w:tmpl w:val="291A289E"/>
    <w:lvl w:ilvl="0" w:tplc="7B224AA4">
      <w:start w:val="1"/>
      <w:numFmt w:val="bullet"/>
      <w:lvlText w:val="-"/>
      <w:lvlJc w:val="left"/>
      <w:pPr>
        <w:ind w:left="4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E4A7A6E">
      <w:start w:val="1"/>
      <w:numFmt w:val="bullet"/>
      <w:lvlText w:val="o"/>
      <w:lvlJc w:val="left"/>
      <w:pPr>
        <w:ind w:left="12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2D667CE">
      <w:start w:val="1"/>
      <w:numFmt w:val="bullet"/>
      <w:lvlText w:val="▪"/>
      <w:lvlJc w:val="left"/>
      <w:pPr>
        <w:ind w:left="19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4CFA5E">
      <w:start w:val="1"/>
      <w:numFmt w:val="bullet"/>
      <w:lvlText w:val="•"/>
      <w:lvlJc w:val="left"/>
      <w:pPr>
        <w:ind w:left="26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3DE3C7A">
      <w:start w:val="1"/>
      <w:numFmt w:val="bullet"/>
      <w:lvlText w:val="o"/>
      <w:lvlJc w:val="left"/>
      <w:pPr>
        <w:ind w:left="3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726C64">
      <w:start w:val="1"/>
      <w:numFmt w:val="bullet"/>
      <w:lvlText w:val="▪"/>
      <w:lvlJc w:val="left"/>
      <w:pPr>
        <w:ind w:left="41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688D52">
      <w:start w:val="1"/>
      <w:numFmt w:val="bullet"/>
      <w:lvlText w:val="•"/>
      <w:lvlJc w:val="left"/>
      <w:pPr>
        <w:ind w:left="48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C21E5C">
      <w:start w:val="1"/>
      <w:numFmt w:val="bullet"/>
      <w:lvlText w:val="o"/>
      <w:lvlJc w:val="left"/>
      <w:pPr>
        <w:ind w:left="5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FAFDFC">
      <w:start w:val="1"/>
      <w:numFmt w:val="bullet"/>
      <w:lvlText w:val="▪"/>
      <w:lvlJc w:val="left"/>
      <w:pPr>
        <w:ind w:left="6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0744723"/>
    <w:multiLevelType w:val="hybridMultilevel"/>
    <w:tmpl w:val="9B404B26"/>
    <w:lvl w:ilvl="0" w:tplc="04090001">
      <w:start w:val="1"/>
      <w:numFmt w:val="bullet"/>
      <w:lvlText w:val=""/>
      <w:lvlJc w:val="left"/>
      <w:pPr>
        <w:ind w:left="715" w:hanging="360"/>
      </w:pPr>
      <w:rPr>
        <w:rFonts w:ascii="Symbol" w:hAnsi="Symbol" w:hint="default"/>
      </w:rPr>
    </w:lvl>
    <w:lvl w:ilvl="1" w:tplc="04090003">
      <w:start w:val="1"/>
      <w:numFmt w:val="bullet"/>
      <w:lvlText w:val="o"/>
      <w:lvlJc w:val="left"/>
      <w:pPr>
        <w:ind w:left="1435" w:hanging="360"/>
      </w:pPr>
      <w:rPr>
        <w:rFonts w:ascii="Courier New" w:hAnsi="Courier New" w:cs="Courier New" w:hint="default"/>
      </w:rPr>
    </w:lvl>
    <w:lvl w:ilvl="2" w:tplc="04090005">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0" w15:restartNumberingAfterBreak="0">
    <w:nsid w:val="5E8976E4"/>
    <w:multiLevelType w:val="hybridMultilevel"/>
    <w:tmpl w:val="BB2E737E"/>
    <w:lvl w:ilvl="0" w:tplc="18DAAE00">
      <w:start w:val="1"/>
      <w:numFmt w:val="bullet"/>
      <w:lvlText w:val="-"/>
      <w:lvlJc w:val="left"/>
      <w:pPr>
        <w:ind w:left="5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B82656A">
      <w:start w:val="1"/>
      <w:numFmt w:val="bullet"/>
      <w:lvlText w:val="o"/>
      <w:lvlJc w:val="left"/>
      <w:pPr>
        <w:ind w:left="1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8EDF60">
      <w:start w:val="1"/>
      <w:numFmt w:val="bullet"/>
      <w:lvlText w:val="▪"/>
      <w:lvlJc w:val="left"/>
      <w:pPr>
        <w:ind w:left="2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DFC3BE0">
      <w:start w:val="1"/>
      <w:numFmt w:val="bullet"/>
      <w:lvlText w:val="•"/>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406D12">
      <w:start w:val="1"/>
      <w:numFmt w:val="bullet"/>
      <w:lvlText w:val="o"/>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F44EF4">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E0D0C4">
      <w:start w:val="1"/>
      <w:numFmt w:val="bullet"/>
      <w:lvlText w:val="•"/>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C479A6">
      <w:start w:val="1"/>
      <w:numFmt w:val="bullet"/>
      <w:lvlText w:val="o"/>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C04331E">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AF03C0C"/>
    <w:multiLevelType w:val="hybridMultilevel"/>
    <w:tmpl w:val="B35088BA"/>
    <w:lvl w:ilvl="0" w:tplc="C0D2D75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EADBF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91402C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40BF8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9A2BE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665A1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C021F5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E6F22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661BF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03A39CC"/>
    <w:multiLevelType w:val="hybridMultilevel"/>
    <w:tmpl w:val="061CC79A"/>
    <w:lvl w:ilvl="0" w:tplc="135E437E">
      <w:start w:val="1"/>
      <w:numFmt w:val="bullet"/>
      <w:lvlText w:val="-"/>
      <w:lvlJc w:val="left"/>
      <w:pPr>
        <w:ind w:left="4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64949C">
      <w:start w:val="1"/>
      <w:numFmt w:val="bullet"/>
      <w:lvlText w:val="o"/>
      <w:lvlJc w:val="left"/>
      <w:pPr>
        <w:ind w:left="12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4A466A">
      <w:start w:val="1"/>
      <w:numFmt w:val="bullet"/>
      <w:lvlText w:val="▪"/>
      <w:lvlJc w:val="left"/>
      <w:pPr>
        <w:ind w:left="19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4B64880">
      <w:start w:val="1"/>
      <w:numFmt w:val="bullet"/>
      <w:lvlText w:val="•"/>
      <w:lvlJc w:val="left"/>
      <w:pPr>
        <w:ind w:left="26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62E76C">
      <w:start w:val="1"/>
      <w:numFmt w:val="bullet"/>
      <w:lvlText w:val="o"/>
      <w:lvlJc w:val="left"/>
      <w:pPr>
        <w:ind w:left="3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DCC64E">
      <w:start w:val="1"/>
      <w:numFmt w:val="bullet"/>
      <w:lvlText w:val="▪"/>
      <w:lvlJc w:val="left"/>
      <w:pPr>
        <w:ind w:left="41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B60B8C">
      <w:start w:val="1"/>
      <w:numFmt w:val="bullet"/>
      <w:lvlText w:val="•"/>
      <w:lvlJc w:val="left"/>
      <w:pPr>
        <w:ind w:left="48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2A234C">
      <w:start w:val="1"/>
      <w:numFmt w:val="bullet"/>
      <w:lvlText w:val="o"/>
      <w:lvlJc w:val="left"/>
      <w:pPr>
        <w:ind w:left="5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F6A28C2">
      <w:start w:val="1"/>
      <w:numFmt w:val="bullet"/>
      <w:lvlText w:val="▪"/>
      <w:lvlJc w:val="left"/>
      <w:pPr>
        <w:ind w:left="6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36546D1"/>
    <w:multiLevelType w:val="hybridMultilevel"/>
    <w:tmpl w:val="25F6AB96"/>
    <w:lvl w:ilvl="0" w:tplc="5B0EC618">
      <w:start w:val="1"/>
      <w:numFmt w:val="lowerLetter"/>
      <w:lvlText w:val="(%1)"/>
      <w:lvlJc w:val="left"/>
      <w:pPr>
        <w:ind w:left="345" w:hanging="360"/>
      </w:pPr>
      <w:rPr>
        <w:rFonts w:hint="default"/>
        <w:b/>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num w:numId="1">
    <w:abstractNumId w:val="5"/>
  </w:num>
  <w:num w:numId="2">
    <w:abstractNumId w:val="11"/>
  </w:num>
  <w:num w:numId="3">
    <w:abstractNumId w:val="10"/>
  </w:num>
  <w:num w:numId="4">
    <w:abstractNumId w:val="4"/>
  </w:num>
  <w:num w:numId="5">
    <w:abstractNumId w:val="12"/>
  </w:num>
  <w:num w:numId="6">
    <w:abstractNumId w:val="0"/>
  </w:num>
  <w:num w:numId="7">
    <w:abstractNumId w:val="8"/>
  </w:num>
  <w:num w:numId="8">
    <w:abstractNumId w:val="3"/>
  </w:num>
  <w:num w:numId="9">
    <w:abstractNumId w:val="2"/>
  </w:num>
  <w:num w:numId="10">
    <w:abstractNumId w:val="13"/>
  </w:num>
  <w:num w:numId="11">
    <w:abstractNumId w:val="1"/>
  </w:num>
  <w:num w:numId="12">
    <w:abstractNumId w:val="6"/>
  </w:num>
  <w:num w:numId="13">
    <w:abstractNumId w:val="9"/>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thleen O'Malley">
    <w15:presenceInfo w15:providerId="AD" w15:userId="S::omalleyk@oregonstate.edu::0f5db546-bac0-4755-b13f-b5290ba434cf"/>
  </w15:person>
  <w15:person w15:author="David Dayan">
    <w15:presenceInfo w15:providerId="AD" w15:userId="S::ddayan@clarku.edu::28280fc7-5003-494f-9b9e-92d9dd867b56"/>
  </w15:person>
  <w15:person w15:author="Kathleen O'Malley [2]">
    <w15:presenceInfo w15:providerId="AD" w15:userId="S::omalleyk@oregonstate.edu::0f5db546-bac0-4755-b13f-b5290ba434cf"/>
  </w15:person>
  <w15:person w15:author="Kathleen O'Malley [3]">
    <w15:presenceInfo w15:providerId="AD" w15:userId="S::omalleyk@oregonstate.edu::0f5db546-bac0-4755-b13f-b5290ba434cf"/>
  </w15:person>
  <w15:person w15:author="Kathleen O'Malley [4]">
    <w15:presenceInfo w15:providerId="AD" w15:userId="S::omalleyk@oregonstate.edu::0f5db546-bac0-4755-b13f-b5290ba434cf"/>
  </w15:person>
  <w15:person w15:author="Kathleen O'Malley [5]">
    <w15:presenceInfo w15:providerId="AD" w15:userId="S::omalleyk@oregonstate.edu::0f5db546-bac0-4755-b13f-b5290ba434cf"/>
  </w15:person>
  <w15:person w15:author="Kathleen O'Malley [6]">
    <w15:presenceInfo w15:providerId="AD" w15:userId="S::omalleyk@oregonstate.edu::0f5db546-bac0-4755-b13f-b5290ba434cf"/>
  </w15:person>
  <w15:person w15:author="Kathleen O'Malley [7]">
    <w15:presenceInfo w15:providerId="AD" w15:userId="S::omalleyk@oregonstate.edu::0f5db546-bac0-4755-b13f-b5290ba434cf"/>
  </w15:person>
  <w15:person w15:author="Kathleen O'Malley [8]">
    <w15:presenceInfo w15:providerId="AD" w15:userId="S::omalleyk@oregonstate.edu::0f5db546-bac0-4755-b13f-b5290ba434cf"/>
  </w15:person>
  <w15:person w15:author="Kathleen O'Malley [9]">
    <w15:presenceInfo w15:providerId="AD" w15:userId="S::omalleyk@oregonstate.edu::0f5db546-bac0-4755-b13f-b5290ba434cf"/>
  </w15:person>
  <w15:person w15:author="Kathleen O'Malley [10]">
    <w15:presenceInfo w15:providerId="AD" w15:userId="S::omalleyk@oregonstate.edu::0f5db546-bac0-4755-b13f-b5290ba434cf"/>
  </w15:person>
  <w15:person w15:author="Kathleen O'Malley [11]">
    <w15:presenceInfo w15:providerId="AD" w15:userId="S::omalleyk@oregonstate.edu::0f5db546-bac0-4755-b13f-b5290ba434cf"/>
  </w15:person>
  <w15:person w15:author="Kathleen O'Malley [12]">
    <w15:presenceInfo w15:providerId="AD" w15:userId="S::omalleyk@oregonstate.edu::0f5db546-bac0-4755-b13f-b5290ba434cf"/>
  </w15:person>
  <w15:person w15:author="Kathleen O'Malley [13]">
    <w15:presenceInfo w15:providerId="AD" w15:userId="S::omalleyk@oregonstate.edu::0f5db546-bac0-4755-b13f-b5290ba434cf"/>
  </w15:person>
  <w15:person w15:author="Sandra Bohn">
    <w15:presenceInfo w15:providerId="None" w15:userId="Sandra Boh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1DE2"/>
    <w:rsid w:val="00000D4D"/>
    <w:rsid w:val="00000E51"/>
    <w:rsid w:val="000019C3"/>
    <w:rsid w:val="00004914"/>
    <w:rsid w:val="0000693C"/>
    <w:rsid w:val="00011621"/>
    <w:rsid w:val="00011672"/>
    <w:rsid w:val="00014865"/>
    <w:rsid w:val="00015F5F"/>
    <w:rsid w:val="000236E2"/>
    <w:rsid w:val="00025B11"/>
    <w:rsid w:val="000265B5"/>
    <w:rsid w:val="00027841"/>
    <w:rsid w:val="000305E4"/>
    <w:rsid w:val="00030605"/>
    <w:rsid w:val="00030855"/>
    <w:rsid w:val="00035733"/>
    <w:rsid w:val="00035794"/>
    <w:rsid w:val="00036342"/>
    <w:rsid w:val="00036E7B"/>
    <w:rsid w:val="0004044D"/>
    <w:rsid w:val="00042A5F"/>
    <w:rsid w:val="0004378F"/>
    <w:rsid w:val="00046575"/>
    <w:rsid w:val="00047EEC"/>
    <w:rsid w:val="000515F4"/>
    <w:rsid w:val="00052124"/>
    <w:rsid w:val="00053C15"/>
    <w:rsid w:val="00053E3D"/>
    <w:rsid w:val="00056B55"/>
    <w:rsid w:val="00057905"/>
    <w:rsid w:val="00060155"/>
    <w:rsid w:val="00060F13"/>
    <w:rsid w:val="0006179F"/>
    <w:rsid w:val="00061C1C"/>
    <w:rsid w:val="0006629F"/>
    <w:rsid w:val="0006637E"/>
    <w:rsid w:val="00067420"/>
    <w:rsid w:val="00067D7A"/>
    <w:rsid w:val="00070FB8"/>
    <w:rsid w:val="00072641"/>
    <w:rsid w:val="000729B8"/>
    <w:rsid w:val="00073201"/>
    <w:rsid w:val="00073A71"/>
    <w:rsid w:val="00075791"/>
    <w:rsid w:val="000840E2"/>
    <w:rsid w:val="000861EB"/>
    <w:rsid w:val="000929CE"/>
    <w:rsid w:val="00092EEE"/>
    <w:rsid w:val="00092F87"/>
    <w:rsid w:val="00094623"/>
    <w:rsid w:val="00096505"/>
    <w:rsid w:val="0009772F"/>
    <w:rsid w:val="000A124D"/>
    <w:rsid w:val="000A1C05"/>
    <w:rsid w:val="000A2AD2"/>
    <w:rsid w:val="000A51B1"/>
    <w:rsid w:val="000A57BC"/>
    <w:rsid w:val="000B1DBF"/>
    <w:rsid w:val="000B4BE2"/>
    <w:rsid w:val="000B52AC"/>
    <w:rsid w:val="000B63B2"/>
    <w:rsid w:val="000B757E"/>
    <w:rsid w:val="000B783D"/>
    <w:rsid w:val="000C0762"/>
    <w:rsid w:val="000C1D12"/>
    <w:rsid w:val="000C1DDD"/>
    <w:rsid w:val="000C5856"/>
    <w:rsid w:val="000C67CF"/>
    <w:rsid w:val="000C6BD2"/>
    <w:rsid w:val="000C7D79"/>
    <w:rsid w:val="000D14DB"/>
    <w:rsid w:val="000D19B0"/>
    <w:rsid w:val="000D3939"/>
    <w:rsid w:val="000D3B28"/>
    <w:rsid w:val="000D3C12"/>
    <w:rsid w:val="000D519A"/>
    <w:rsid w:val="000D75EA"/>
    <w:rsid w:val="000E0BAD"/>
    <w:rsid w:val="000E15A0"/>
    <w:rsid w:val="000E4818"/>
    <w:rsid w:val="000E625C"/>
    <w:rsid w:val="000F03C1"/>
    <w:rsid w:val="000F102B"/>
    <w:rsid w:val="000F1E9D"/>
    <w:rsid w:val="000F33A4"/>
    <w:rsid w:val="000F4EAE"/>
    <w:rsid w:val="000F59B2"/>
    <w:rsid w:val="000F6E08"/>
    <w:rsid w:val="00102039"/>
    <w:rsid w:val="00102536"/>
    <w:rsid w:val="00105FDC"/>
    <w:rsid w:val="00106022"/>
    <w:rsid w:val="0011080E"/>
    <w:rsid w:val="00111A5E"/>
    <w:rsid w:val="001122B9"/>
    <w:rsid w:val="00116358"/>
    <w:rsid w:val="00121F00"/>
    <w:rsid w:val="0012311C"/>
    <w:rsid w:val="00124108"/>
    <w:rsid w:val="0012596D"/>
    <w:rsid w:val="0012677B"/>
    <w:rsid w:val="00126FC6"/>
    <w:rsid w:val="001279C2"/>
    <w:rsid w:val="00130FF4"/>
    <w:rsid w:val="00132F26"/>
    <w:rsid w:val="001335F7"/>
    <w:rsid w:val="00134570"/>
    <w:rsid w:val="0014236C"/>
    <w:rsid w:val="001442E1"/>
    <w:rsid w:val="001448F8"/>
    <w:rsid w:val="00145FF1"/>
    <w:rsid w:val="0015048E"/>
    <w:rsid w:val="001514C5"/>
    <w:rsid w:val="001517A8"/>
    <w:rsid w:val="0015381B"/>
    <w:rsid w:val="00157EC1"/>
    <w:rsid w:val="00161855"/>
    <w:rsid w:val="00162289"/>
    <w:rsid w:val="00166E27"/>
    <w:rsid w:val="0017218E"/>
    <w:rsid w:val="00173B28"/>
    <w:rsid w:val="0017649B"/>
    <w:rsid w:val="001771A6"/>
    <w:rsid w:val="00180BA8"/>
    <w:rsid w:val="00182A98"/>
    <w:rsid w:val="00183F7E"/>
    <w:rsid w:val="00186146"/>
    <w:rsid w:val="00187007"/>
    <w:rsid w:val="00190562"/>
    <w:rsid w:val="001914B7"/>
    <w:rsid w:val="001925FC"/>
    <w:rsid w:val="00193137"/>
    <w:rsid w:val="00196395"/>
    <w:rsid w:val="00196415"/>
    <w:rsid w:val="00197485"/>
    <w:rsid w:val="001A0510"/>
    <w:rsid w:val="001A0716"/>
    <w:rsid w:val="001A7301"/>
    <w:rsid w:val="001B1E16"/>
    <w:rsid w:val="001B1EE7"/>
    <w:rsid w:val="001B4DFA"/>
    <w:rsid w:val="001B51BB"/>
    <w:rsid w:val="001B58EC"/>
    <w:rsid w:val="001B7E07"/>
    <w:rsid w:val="001C03BD"/>
    <w:rsid w:val="001C29AE"/>
    <w:rsid w:val="001C2AE1"/>
    <w:rsid w:val="001C34D4"/>
    <w:rsid w:val="001C496A"/>
    <w:rsid w:val="001C5459"/>
    <w:rsid w:val="001C619D"/>
    <w:rsid w:val="001C6EF9"/>
    <w:rsid w:val="001D3102"/>
    <w:rsid w:val="001D318D"/>
    <w:rsid w:val="001D3FAC"/>
    <w:rsid w:val="001D4283"/>
    <w:rsid w:val="001D459D"/>
    <w:rsid w:val="001D67D3"/>
    <w:rsid w:val="001E0D50"/>
    <w:rsid w:val="001E13BB"/>
    <w:rsid w:val="001E1E6A"/>
    <w:rsid w:val="001E2596"/>
    <w:rsid w:val="001F3D49"/>
    <w:rsid w:val="001F4285"/>
    <w:rsid w:val="001F5FFB"/>
    <w:rsid w:val="001F6BFC"/>
    <w:rsid w:val="001F6E40"/>
    <w:rsid w:val="001F75EB"/>
    <w:rsid w:val="001F79C9"/>
    <w:rsid w:val="00203A0B"/>
    <w:rsid w:val="00210A0B"/>
    <w:rsid w:val="0021733D"/>
    <w:rsid w:val="00217CAE"/>
    <w:rsid w:val="00217DF1"/>
    <w:rsid w:val="0022480F"/>
    <w:rsid w:val="00224CB4"/>
    <w:rsid w:val="00226F29"/>
    <w:rsid w:val="00230B7B"/>
    <w:rsid w:val="00230D90"/>
    <w:rsid w:val="00233736"/>
    <w:rsid w:val="002360C0"/>
    <w:rsid w:val="002375C8"/>
    <w:rsid w:val="00242814"/>
    <w:rsid w:val="00243B31"/>
    <w:rsid w:val="0024487C"/>
    <w:rsid w:val="00244C01"/>
    <w:rsid w:val="00244C5C"/>
    <w:rsid w:val="00247972"/>
    <w:rsid w:val="002511CE"/>
    <w:rsid w:val="00251751"/>
    <w:rsid w:val="00252FDA"/>
    <w:rsid w:val="00254083"/>
    <w:rsid w:val="00254DC4"/>
    <w:rsid w:val="00260320"/>
    <w:rsid w:val="00261A0A"/>
    <w:rsid w:val="00262592"/>
    <w:rsid w:val="0026334F"/>
    <w:rsid w:val="002676D9"/>
    <w:rsid w:val="00273E36"/>
    <w:rsid w:val="00277FD4"/>
    <w:rsid w:val="00281FC3"/>
    <w:rsid w:val="00283D49"/>
    <w:rsid w:val="00285DC7"/>
    <w:rsid w:val="002869A7"/>
    <w:rsid w:val="00287628"/>
    <w:rsid w:val="002879EF"/>
    <w:rsid w:val="00293EDB"/>
    <w:rsid w:val="00294116"/>
    <w:rsid w:val="0029419E"/>
    <w:rsid w:val="0029795A"/>
    <w:rsid w:val="002979AF"/>
    <w:rsid w:val="002A0A03"/>
    <w:rsid w:val="002A176D"/>
    <w:rsid w:val="002A1A9D"/>
    <w:rsid w:val="002A29A1"/>
    <w:rsid w:val="002A525E"/>
    <w:rsid w:val="002A5F4C"/>
    <w:rsid w:val="002B06C7"/>
    <w:rsid w:val="002B2466"/>
    <w:rsid w:val="002B6F4C"/>
    <w:rsid w:val="002C0C17"/>
    <w:rsid w:val="002C2577"/>
    <w:rsid w:val="002C3D87"/>
    <w:rsid w:val="002C4C25"/>
    <w:rsid w:val="002C6743"/>
    <w:rsid w:val="002C6A7C"/>
    <w:rsid w:val="002C76C0"/>
    <w:rsid w:val="002D00B0"/>
    <w:rsid w:val="002D4132"/>
    <w:rsid w:val="002D4265"/>
    <w:rsid w:val="002D54FE"/>
    <w:rsid w:val="002D6059"/>
    <w:rsid w:val="002E0E23"/>
    <w:rsid w:val="002E2989"/>
    <w:rsid w:val="002E5145"/>
    <w:rsid w:val="002E59E6"/>
    <w:rsid w:val="002E6D44"/>
    <w:rsid w:val="002F1D97"/>
    <w:rsid w:val="002F25AE"/>
    <w:rsid w:val="002F2ED3"/>
    <w:rsid w:val="002F5A68"/>
    <w:rsid w:val="002F5DB0"/>
    <w:rsid w:val="002F65F8"/>
    <w:rsid w:val="002F6AD4"/>
    <w:rsid w:val="002F7F6E"/>
    <w:rsid w:val="003008F9"/>
    <w:rsid w:val="00301292"/>
    <w:rsid w:val="00305B72"/>
    <w:rsid w:val="00306B91"/>
    <w:rsid w:val="00310BD0"/>
    <w:rsid w:val="00311F2B"/>
    <w:rsid w:val="00312209"/>
    <w:rsid w:val="003128E4"/>
    <w:rsid w:val="00315E93"/>
    <w:rsid w:val="00320623"/>
    <w:rsid w:val="003216A2"/>
    <w:rsid w:val="00324912"/>
    <w:rsid w:val="00324C6B"/>
    <w:rsid w:val="00324F15"/>
    <w:rsid w:val="0032528D"/>
    <w:rsid w:val="003253BA"/>
    <w:rsid w:val="003257F9"/>
    <w:rsid w:val="0032588D"/>
    <w:rsid w:val="00325ED9"/>
    <w:rsid w:val="003311AD"/>
    <w:rsid w:val="003315B2"/>
    <w:rsid w:val="003329D9"/>
    <w:rsid w:val="00333ABD"/>
    <w:rsid w:val="00334588"/>
    <w:rsid w:val="003372F0"/>
    <w:rsid w:val="00347562"/>
    <w:rsid w:val="003478DB"/>
    <w:rsid w:val="00351513"/>
    <w:rsid w:val="00352D2F"/>
    <w:rsid w:val="003611CC"/>
    <w:rsid w:val="0036148E"/>
    <w:rsid w:val="00361D50"/>
    <w:rsid w:val="003620CD"/>
    <w:rsid w:val="00362F04"/>
    <w:rsid w:val="00363E19"/>
    <w:rsid w:val="00364356"/>
    <w:rsid w:val="003653DB"/>
    <w:rsid w:val="003657D5"/>
    <w:rsid w:val="003704DC"/>
    <w:rsid w:val="00372144"/>
    <w:rsid w:val="00372722"/>
    <w:rsid w:val="0037284B"/>
    <w:rsid w:val="00373EBF"/>
    <w:rsid w:val="00374A49"/>
    <w:rsid w:val="00374B71"/>
    <w:rsid w:val="0037520C"/>
    <w:rsid w:val="003755EC"/>
    <w:rsid w:val="0038037C"/>
    <w:rsid w:val="00384C34"/>
    <w:rsid w:val="00390245"/>
    <w:rsid w:val="00392572"/>
    <w:rsid w:val="003932D5"/>
    <w:rsid w:val="00394716"/>
    <w:rsid w:val="00394C66"/>
    <w:rsid w:val="00396E34"/>
    <w:rsid w:val="003A3E47"/>
    <w:rsid w:val="003A489D"/>
    <w:rsid w:val="003A5331"/>
    <w:rsid w:val="003A66FE"/>
    <w:rsid w:val="003A79CB"/>
    <w:rsid w:val="003B0113"/>
    <w:rsid w:val="003B11A2"/>
    <w:rsid w:val="003B2B84"/>
    <w:rsid w:val="003B5882"/>
    <w:rsid w:val="003C2F83"/>
    <w:rsid w:val="003C6AB3"/>
    <w:rsid w:val="003C6EBD"/>
    <w:rsid w:val="003C730B"/>
    <w:rsid w:val="003D1056"/>
    <w:rsid w:val="003D1C44"/>
    <w:rsid w:val="003D2BB0"/>
    <w:rsid w:val="003D36B0"/>
    <w:rsid w:val="003D3FED"/>
    <w:rsid w:val="003D4C9B"/>
    <w:rsid w:val="003D5841"/>
    <w:rsid w:val="003D5A38"/>
    <w:rsid w:val="003D60F8"/>
    <w:rsid w:val="003E00BA"/>
    <w:rsid w:val="003E3FD2"/>
    <w:rsid w:val="003E799D"/>
    <w:rsid w:val="003F03DA"/>
    <w:rsid w:val="003F0A1F"/>
    <w:rsid w:val="00401429"/>
    <w:rsid w:val="00401B8D"/>
    <w:rsid w:val="00402D36"/>
    <w:rsid w:val="00404DFA"/>
    <w:rsid w:val="00406619"/>
    <w:rsid w:val="00411A10"/>
    <w:rsid w:val="00412CC3"/>
    <w:rsid w:val="0041379C"/>
    <w:rsid w:val="00421990"/>
    <w:rsid w:val="00422917"/>
    <w:rsid w:val="00423433"/>
    <w:rsid w:val="00426B4A"/>
    <w:rsid w:val="00426F5E"/>
    <w:rsid w:val="00427794"/>
    <w:rsid w:val="00427FF1"/>
    <w:rsid w:val="004311C8"/>
    <w:rsid w:val="004315C8"/>
    <w:rsid w:val="00432447"/>
    <w:rsid w:val="00433245"/>
    <w:rsid w:val="004352D2"/>
    <w:rsid w:val="004408E4"/>
    <w:rsid w:val="0044482E"/>
    <w:rsid w:val="00445145"/>
    <w:rsid w:val="004454B8"/>
    <w:rsid w:val="0044666F"/>
    <w:rsid w:val="00450D26"/>
    <w:rsid w:val="0045243F"/>
    <w:rsid w:val="00452A1F"/>
    <w:rsid w:val="00452D34"/>
    <w:rsid w:val="00456D5C"/>
    <w:rsid w:val="004608CC"/>
    <w:rsid w:val="00462A36"/>
    <w:rsid w:val="00464457"/>
    <w:rsid w:val="00472353"/>
    <w:rsid w:val="00474E22"/>
    <w:rsid w:val="00481BB1"/>
    <w:rsid w:val="00481D78"/>
    <w:rsid w:val="00482940"/>
    <w:rsid w:val="00482AC5"/>
    <w:rsid w:val="00483616"/>
    <w:rsid w:val="004851BA"/>
    <w:rsid w:val="0048526F"/>
    <w:rsid w:val="004904D4"/>
    <w:rsid w:val="00490F89"/>
    <w:rsid w:val="00493DDC"/>
    <w:rsid w:val="00494507"/>
    <w:rsid w:val="004975AF"/>
    <w:rsid w:val="0049763C"/>
    <w:rsid w:val="00497732"/>
    <w:rsid w:val="004A0EAC"/>
    <w:rsid w:val="004A3E8C"/>
    <w:rsid w:val="004A47D4"/>
    <w:rsid w:val="004A4C11"/>
    <w:rsid w:val="004A509C"/>
    <w:rsid w:val="004A564C"/>
    <w:rsid w:val="004A6D3B"/>
    <w:rsid w:val="004B25E0"/>
    <w:rsid w:val="004B3692"/>
    <w:rsid w:val="004B5149"/>
    <w:rsid w:val="004C19C5"/>
    <w:rsid w:val="004C2D95"/>
    <w:rsid w:val="004C45CA"/>
    <w:rsid w:val="004C6D5D"/>
    <w:rsid w:val="004C7234"/>
    <w:rsid w:val="004D306C"/>
    <w:rsid w:val="004D5A71"/>
    <w:rsid w:val="004D7DC4"/>
    <w:rsid w:val="004E0B55"/>
    <w:rsid w:val="004E1801"/>
    <w:rsid w:val="004E1C0D"/>
    <w:rsid w:val="004E7088"/>
    <w:rsid w:val="004F1648"/>
    <w:rsid w:val="004F3032"/>
    <w:rsid w:val="004F7F6F"/>
    <w:rsid w:val="005004A4"/>
    <w:rsid w:val="00500C48"/>
    <w:rsid w:val="00500CEA"/>
    <w:rsid w:val="00507060"/>
    <w:rsid w:val="00510D38"/>
    <w:rsid w:val="005161DF"/>
    <w:rsid w:val="00517935"/>
    <w:rsid w:val="0052003C"/>
    <w:rsid w:val="005236B0"/>
    <w:rsid w:val="00524E0A"/>
    <w:rsid w:val="00525269"/>
    <w:rsid w:val="00537DE5"/>
    <w:rsid w:val="005402BA"/>
    <w:rsid w:val="00541B57"/>
    <w:rsid w:val="00541B9F"/>
    <w:rsid w:val="005436DD"/>
    <w:rsid w:val="005444F2"/>
    <w:rsid w:val="00545C25"/>
    <w:rsid w:val="00547387"/>
    <w:rsid w:val="005521D2"/>
    <w:rsid w:val="005521D9"/>
    <w:rsid w:val="0055250C"/>
    <w:rsid w:val="005615F3"/>
    <w:rsid w:val="00563458"/>
    <w:rsid w:val="005673C8"/>
    <w:rsid w:val="005719CA"/>
    <w:rsid w:val="00576CA6"/>
    <w:rsid w:val="005772C0"/>
    <w:rsid w:val="00583483"/>
    <w:rsid w:val="00584896"/>
    <w:rsid w:val="00584B5B"/>
    <w:rsid w:val="005854A3"/>
    <w:rsid w:val="00591AC6"/>
    <w:rsid w:val="0059509C"/>
    <w:rsid w:val="005959CF"/>
    <w:rsid w:val="005A0796"/>
    <w:rsid w:val="005A0E59"/>
    <w:rsid w:val="005A1ED2"/>
    <w:rsid w:val="005A5B11"/>
    <w:rsid w:val="005A6D4B"/>
    <w:rsid w:val="005A7BD1"/>
    <w:rsid w:val="005A7C61"/>
    <w:rsid w:val="005B2F91"/>
    <w:rsid w:val="005B341A"/>
    <w:rsid w:val="005B5FBC"/>
    <w:rsid w:val="005C1205"/>
    <w:rsid w:val="005C1496"/>
    <w:rsid w:val="005C2F0C"/>
    <w:rsid w:val="005C3361"/>
    <w:rsid w:val="005C3B6A"/>
    <w:rsid w:val="005C40D4"/>
    <w:rsid w:val="005C60F5"/>
    <w:rsid w:val="005D05EE"/>
    <w:rsid w:val="005D1D05"/>
    <w:rsid w:val="005D24F9"/>
    <w:rsid w:val="005D5682"/>
    <w:rsid w:val="005D6DE8"/>
    <w:rsid w:val="005E0D0E"/>
    <w:rsid w:val="005E2CD7"/>
    <w:rsid w:val="005E339C"/>
    <w:rsid w:val="005E350F"/>
    <w:rsid w:val="005E4423"/>
    <w:rsid w:val="005E5363"/>
    <w:rsid w:val="005E6CEA"/>
    <w:rsid w:val="005F5150"/>
    <w:rsid w:val="005F530E"/>
    <w:rsid w:val="005F5CEC"/>
    <w:rsid w:val="005F694F"/>
    <w:rsid w:val="00602C9F"/>
    <w:rsid w:val="006050D6"/>
    <w:rsid w:val="00606103"/>
    <w:rsid w:val="006112D6"/>
    <w:rsid w:val="00611E89"/>
    <w:rsid w:val="0061225F"/>
    <w:rsid w:val="0061561D"/>
    <w:rsid w:val="00617791"/>
    <w:rsid w:val="00617939"/>
    <w:rsid w:val="00617D40"/>
    <w:rsid w:val="0062361A"/>
    <w:rsid w:val="00623B4C"/>
    <w:rsid w:val="00627378"/>
    <w:rsid w:val="0062778D"/>
    <w:rsid w:val="006303D7"/>
    <w:rsid w:val="00630A72"/>
    <w:rsid w:val="006323EA"/>
    <w:rsid w:val="00632844"/>
    <w:rsid w:val="00632E4B"/>
    <w:rsid w:val="00632FCC"/>
    <w:rsid w:val="006335A2"/>
    <w:rsid w:val="00633B32"/>
    <w:rsid w:val="00633FE5"/>
    <w:rsid w:val="006357E3"/>
    <w:rsid w:val="0064100C"/>
    <w:rsid w:val="006419A5"/>
    <w:rsid w:val="00641CC9"/>
    <w:rsid w:val="00641E50"/>
    <w:rsid w:val="0064215D"/>
    <w:rsid w:val="006423BD"/>
    <w:rsid w:val="006431CD"/>
    <w:rsid w:val="006435A7"/>
    <w:rsid w:val="00643BDA"/>
    <w:rsid w:val="006447DC"/>
    <w:rsid w:val="00646B40"/>
    <w:rsid w:val="00646D52"/>
    <w:rsid w:val="006502C4"/>
    <w:rsid w:val="00651D7B"/>
    <w:rsid w:val="006539DB"/>
    <w:rsid w:val="00656A5C"/>
    <w:rsid w:val="0066054B"/>
    <w:rsid w:val="006608C2"/>
    <w:rsid w:val="00661304"/>
    <w:rsid w:val="006732B4"/>
    <w:rsid w:val="006743E2"/>
    <w:rsid w:val="00676534"/>
    <w:rsid w:val="00677E84"/>
    <w:rsid w:val="00680AFE"/>
    <w:rsid w:val="00680D27"/>
    <w:rsid w:val="006837F2"/>
    <w:rsid w:val="00685D56"/>
    <w:rsid w:val="00687604"/>
    <w:rsid w:val="0069005A"/>
    <w:rsid w:val="00690DDD"/>
    <w:rsid w:val="0069365F"/>
    <w:rsid w:val="00695D83"/>
    <w:rsid w:val="006A0090"/>
    <w:rsid w:val="006A0A59"/>
    <w:rsid w:val="006A2EAA"/>
    <w:rsid w:val="006B01BB"/>
    <w:rsid w:val="006B0C46"/>
    <w:rsid w:val="006B296D"/>
    <w:rsid w:val="006B2B5A"/>
    <w:rsid w:val="006B33C7"/>
    <w:rsid w:val="006B7919"/>
    <w:rsid w:val="006C13F5"/>
    <w:rsid w:val="006C34C8"/>
    <w:rsid w:val="006C495A"/>
    <w:rsid w:val="006C4EC0"/>
    <w:rsid w:val="006D065B"/>
    <w:rsid w:val="006D6385"/>
    <w:rsid w:val="006D7979"/>
    <w:rsid w:val="006D7BE4"/>
    <w:rsid w:val="006E1386"/>
    <w:rsid w:val="006E61DB"/>
    <w:rsid w:val="006F29C0"/>
    <w:rsid w:val="006F3A64"/>
    <w:rsid w:val="00701322"/>
    <w:rsid w:val="0070212C"/>
    <w:rsid w:val="007034E6"/>
    <w:rsid w:val="007079CA"/>
    <w:rsid w:val="0071095E"/>
    <w:rsid w:val="00713681"/>
    <w:rsid w:val="00714EB8"/>
    <w:rsid w:val="007169B9"/>
    <w:rsid w:val="007179B6"/>
    <w:rsid w:val="00717D1A"/>
    <w:rsid w:val="00720B2F"/>
    <w:rsid w:val="007211C1"/>
    <w:rsid w:val="007223F8"/>
    <w:rsid w:val="00723219"/>
    <w:rsid w:val="007244C4"/>
    <w:rsid w:val="007248C1"/>
    <w:rsid w:val="00724F4F"/>
    <w:rsid w:val="00725BF6"/>
    <w:rsid w:val="00726641"/>
    <w:rsid w:val="007266BD"/>
    <w:rsid w:val="007269E2"/>
    <w:rsid w:val="00731C44"/>
    <w:rsid w:val="00734E10"/>
    <w:rsid w:val="007352AA"/>
    <w:rsid w:val="00736A26"/>
    <w:rsid w:val="0074057D"/>
    <w:rsid w:val="00741A2C"/>
    <w:rsid w:val="0074200C"/>
    <w:rsid w:val="007455FD"/>
    <w:rsid w:val="007468EB"/>
    <w:rsid w:val="007542E5"/>
    <w:rsid w:val="007546F3"/>
    <w:rsid w:val="00755F1F"/>
    <w:rsid w:val="00756995"/>
    <w:rsid w:val="007575ED"/>
    <w:rsid w:val="00760018"/>
    <w:rsid w:val="00760F61"/>
    <w:rsid w:val="00765A3C"/>
    <w:rsid w:val="00766319"/>
    <w:rsid w:val="007709ED"/>
    <w:rsid w:val="00770ACA"/>
    <w:rsid w:val="00774AD2"/>
    <w:rsid w:val="00775F89"/>
    <w:rsid w:val="00782395"/>
    <w:rsid w:val="00783DC5"/>
    <w:rsid w:val="007850F0"/>
    <w:rsid w:val="00790BF0"/>
    <w:rsid w:val="007913DA"/>
    <w:rsid w:val="007A06AA"/>
    <w:rsid w:val="007A1421"/>
    <w:rsid w:val="007A3517"/>
    <w:rsid w:val="007A4DE4"/>
    <w:rsid w:val="007A7F65"/>
    <w:rsid w:val="007B22B4"/>
    <w:rsid w:val="007B6E3C"/>
    <w:rsid w:val="007B7F94"/>
    <w:rsid w:val="007C08DB"/>
    <w:rsid w:val="007C0BFB"/>
    <w:rsid w:val="007C4277"/>
    <w:rsid w:val="007C6C1D"/>
    <w:rsid w:val="007C77F7"/>
    <w:rsid w:val="007C7C48"/>
    <w:rsid w:val="007D28D8"/>
    <w:rsid w:val="007D294C"/>
    <w:rsid w:val="007D5217"/>
    <w:rsid w:val="007D56AC"/>
    <w:rsid w:val="007E7B68"/>
    <w:rsid w:val="007F1833"/>
    <w:rsid w:val="007F44F3"/>
    <w:rsid w:val="007F53CE"/>
    <w:rsid w:val="007F70C1"/>
    <w:rsid w:val="00800B56"/>
    <w:rsid w:val="00800C10"/>
    <w:rsid w:val="00807B8D"/>
    <w:rsid w:val="00810143"/>
    <w:rsid w:val="0081120E"/>
    <w:rsid w:val="008147FD"/>
    <w:rsid w:val="00815B10"/>
    <w:rsid w:val="00816BE0"/>
    <w:rsid w:val="00816CD8"/>
    <w:rsid w:val="008210A9"/>
    <w:rsid w:val="0082148A"/>
    <w:rsid w:val="0082491F"/>
    <w:rsid w:val="00826A93"/>
    <w:rsid w:val="00826D24"/>
    <w:rsid w:val="00830597"/>
    <w:rsid w:val="00830ED6"/>
    <w:rsid w:val="00831673"/>
    <w:rsid w:val="00831AA4"/>
    <w:rsid w:val="008328DB"/>
    <w:rsid w:val="00834611"/>
    <w:rsid w:val="0083630F"/>
    <w:rsid w:val="00842C24"/>
    <w:rsid w:val="008439DF"/>
    <w:rsid w:val="00844DAE"/>
    <w:rsid w:val="00845712"/>
    <w:rsid w:val="00845C45"/>
    <w:rsid w:val="008460C6"/>
    <w:rsid w:val="00847A35"/>
    <w:rsid w:val="00847FDE"/>
    <w:rsid w:val="0085010C"/>
    <w:rsid w:val="00853173"/>
    <w:rsid w:val="00853DBC"/>
    <w:rsid w:val="00854AB3"/>
    <w:rsid w:val="008554FE"/>
    <w:rsid w:val="008566A9"/>
    <w:rsid w:val="008631C7"/>
    <w:rsid w:val="0086357D"/>
    <w:rsid w:val="00863EFE"/>
    <w:rsid w:val="008674CF"/>
    <w:rsid w:val="00867C13"/>
    <w:rsid w:val="00870C64"/>
    <w:rsid w:val="00871511"/>
    <w:rsid w:val="00876033"/>
    <w:rsid w:val="0087673A"/>
    <w:rsid w:val="008767B3"/>
    <w:rsid w:val="00876A90"/>
    <w:rsid w:val="00881354"/>
    <w:rsid w:val="00885376"/>
    <w:rsid w:val="00885D99"/>
    <w:rsid w:val="00886DD9"/>
    <w:rsid w:val="008937A5"/>
    <w:rsid w:val="00895018"/>
    <w:rsid w:val="008965BA"/>
    <w:rsid w:val="008A0381"/>
    <w:rsid w:val="008A0F84"/>
    <w:rsid w:val="008A4253"/>
    <w:rsid w:val="008A51D1"/>
    <w:rsid w:val="008B0D8B"/>
    <w:rsid w:val="008B1E9A"/>
    <w:rsid w:val="008B3536"/>
    <w:rsid w:val="008B7EB3"/>
    <w:rsid w:val="008C0C32"/>
    <w:rsid w:val="008C2F1A"/>
    <w:rsid w:val="008C388E"/>
    <w:rsid w:val="008C5C74"/>
    <w:rsid w:val="008C64EA"/>
    <w:rsid w:val="008D3CDE"/>
    <w:rsid w:val="008D6B39"/>
    <w:rsid w:val="008D6C2C"/>
    <w:rsid w:val="008E4885"/>
    <w:rsid w:val="008E5661"/>
    <w:rsid w:val="008F0754"/>
    <w:rsid w:val="008F18A6"/>
    <w:rsid w:val="008F1C9D"/>
    <w:rsid w:val="008F2295"/>
    <w:rsid w:val="008F34D0"/>
    <w:rsid w:val="00901241"/>
    <w:rsid w:val="00903ABC"/>
    <w:rsid w:val="009045FB"/>
    <w:rsid w:val="00907761"/>
    <w:rsid w:val="00907B1D"/>
    <w:rsid w:val="009101DA"/>
    <w:rsid w:val="00910824"/>
    <w:rsid w:val="00913056"/>
    <w:rsid w:val="00914684"/>
    <w:rsid w:val="00915035"/>
    <w:rsid w:val="0092030D"/>
    <w:rsid w:val="00921D88"/>
    <w:rsid w:val="0092246C"/>
    <w:rsid w:val="009224D7"/>
    <w:rsid w:val="00922D10"/>
    <w:rsid w:val="00925074"/>
    <w:rsid w:val="009262F3"/>
    <w:rsid w:val="00926B52"/>
    <w:rsid w:val="00926F31"/>
    <w:rsid w:val="0093329A"/>
    <w:rsid w:val="00934189"/>
    <w:rsid w:val="00936894"/>
    <w:rsid w:val="00936BB8"/>
    <w:rsid w:val="00937A44"/>
    <w:rsid w:val="00941C31"/>
    <w:rsid w:val="0094375F"/>
    <w:rsid w:val="0095282C"/>
    <w:rsid w:val="0095329A"/>
    <w:rsid w:val="0096184C"/>
    <w:rsid w:val="0096398D"/>
    <w:rsid w:val="009672C5"/>
    <w:rsid w:val="0096779D"/>
    <w:rsid w:val="00977E4F"/>
    <w:rsid w:val="009832BE"/>
    <w:rsid w:val="00986528"/>
    <w:rsid w:val="0099625F"/>
    <w:rsid w:val="00996A51"/>
    <w:rsid w:val="009977CA"/>
    <w:rsid w:val="009A1D0F"/>
    <w:rsid w:val="009A2D22"/>
    <w:rsid w:val="009A4A51"/>
    <w:rsid w:val="009A50CB"/>
    <w:rsid w:val="009A5289"/>
    <w:rsid w:val="009A630D"/>
    <w:rsid w:val="009B09C5"/>
    <w:rsid w:val="009B19D8"/>
    <w:rsid w:val="009B3DC8"/>
    <w:rsid w:val="009B6E10"/>
    <w:rsid w:val="009B7123"/>
    <w:rsid w:val="009C0891"/>
    <w:rsid w:val="009C0B60"/>
    <w:rsid w:val="009C37A7"/>
    <w:rsid w:val="009C3A56"/>
    <w:rsid w:val="009C4072"/>
    <w:rsid w:val="009C538E"/>
    <w:rsid w:val="009D039E"/>
    <w:rsid w:val="009D1A20"/>
    <w:rsid w:val="009D3753"/>
    <w:rsid w:val="009E25A9"/>
    <w:rsid w:val="009E2E1A"/>
    <w:rsid w:val="009F0D47"/>
    <w:rsid w:val="009F16D1"/>
    <w:rsid w:val="009F182F"/>
    <w:rsid w:val="009F2B3D"/>
    <w:rsid w:val="009F3B25"/>
    <w:rsid w:val="009F3BFB"/>
    <w:rsid w:val="009F554A"/>
    <w:rsid w:val="009F6E0F"/>
    <w:rsid w:val="009F6EAD"/>
    <w:rsid w:val="00A004F0"/>
    <w:rsid w:val="00A00CDF"/>
    <w:rsid w:val="00A03D48"/>
    <w:rsid w:val="00A04086"/>
    <w:rsid w:val="00A050FB"/>
    <w:rsid w:val="00A051C5"/>
    <w:rsid w:val="00A06F4A"/>
    <w:rsid w:val="00A1091D"/>
    <w:rsid w:val="00A121B5"/>
    <w:rsid w:val="00A13CC9"/>
    <w:rsid w:val="00A154AB"/>
    <w:rsid w:val="00A15E70"/>
    <w:rsid w:val="00A16012"/>
    <w:rsid w:val="00A16ED5"/>
    <w:rsid w:val="00A20661"/>
    <w:rsid w:val="00A275A3"/>
    <w:rsid w:val="00A33F42"/>
    <w:rsid w:val="00A34298"/>
    <w:rsid w:val="00A34853"/>
    <w:rsid w:val="00A349FC"/>
    <w:rsid w:val="00A36E9B"/>
    <w:rsid w:val="00A37A8A"/>
    <w:rsid w:val="00A42EF9"/>
    <w:rsid w:val="00A434A2"/>
    <w:rsid w:val="00A4373D"/>
    <w:rsid w:val="00A440D6"/>
    <w:rsid w:val="00A457BF"/>
    <w:rsid w:val="00A4755E"/>
    <w:rsid w:val="00A47D0D"/>
    <w:rsid w:val="00A514D2"/>
    <w:rsid w:val="00A64D2D"/>
    <w:rsid w:val="00A64E07"/>
    <w:rsid w:val="00A65741"/>
    <w:rsid w:val="00A66A9B"/>
    <w:rsid w:val="00A707CF"/>
    <w:rsid w:val="00A71BBC"/>
    <w:rsid w:val="00A771F6"/>
    <w:rsid w:val="00A8117D"/>
    <w:rsid w:val="00A841CC"/>
    <w:rsid w:val="00A91DE2"/>
    <w:rsid w:val="00A92886"/>
    <w:rsid w:val="00A93B76"/>
    <w:rsid w:val="00A96814"/>
    <w:rsid w:val="00AA019C"/>
    <w:rsid w:val="00AA0EB0"/>
    <w:rsid w:val="00AA3FAE"/>
    <w:rsid w:val="00AA79B2"/>
    <w:rsid w:val="00AB0D6A"/>
    <w:rsid w:val="00AB1632"/>
    <w:rsid w:val="00AB1F4D"/>
    <w:rsid w:val="00AB3102"/>
    <w:rsid w:val="00AB40CB"/>
    <w:rsid w:val="00AB48DB"/>
    <w:rsid w:val="00AB64CB"/>
    <w:rsid w:val="00AC27E7"/>
    <w:rsid w:val="00AC35A5"/>
    <w:rsid w:val="00AC39EF"/>
    <w:rsid w:val="00AC3A48"/>
    <w:rsid w:val="00AC5E13"/>
    <w:rsid w:val="00AD0D91"/>
    <w:rsid w:val="00AD10F2"/>
    <w:rsid w:val="00AD17C6"/>
    <w:rsid w:val="00AD4F10"/>
    <w:rsid w:val="00AD5472"/>
    <w:rsid w:val="00AD5EE7"/>
    <w:rsid w:val="00AD7AC5"/>
    <w:rsid w:val="00AE02B7"/>
    <w:rsid w:val="00AE2AFE"/>
    <w:rsid w:val="00AE5267"/>
    <w:rsid w:val="00AF0787"/>
    <w:rsid w:val="00AF7B69"/>
    <w:rsid w:val="00AF7EDB"/>
    <w:rsid w:val="00B015A0"/>
    <w:rsid w:val="00B054F8"/>
    <w:rsid w:val="00B05E2D"/>
    <w:rsid w:val="00B15610"/>
    <w:rsid w:val="00B15CEF"/>
    <w:rsid w:val="00B16568"/>
    <w:rsid w:val="00B16C8A"/>
    <w:rsid w:val="00B178E2"/>
    <w:rsid w:val="00B203F4"/>
    <w:rsid w:val="00B2194C"/>
    <w:rsid w:val="00B23D9D"/>
    <w:rsid w:val="00B25E7E"/>
    <w:rsid w:val="00B30258"/>
    <w:rsid w:val="00B30F4C"/>
    <w:rsid w:val="00B31658"/>
    <w:rsid w:val="00B3185C"/>
    <w:rsid w:val="00B347EA"/>
    <w:rsid w:val="00B349E8"/>
    <w:rsid w:val="00B41B87"/>
    <w:rsid w:val="00B4394C"/>
    <w:rsid w:val="00B5071F"/>
    <w:rsid w:val="00B556FC"/>
    <w:rsid w:val="00B61EF9"/>
    <w:rsid w:val="00B626EC"/>
    <w:rsid w:val="00B6329A"/>
    <w:rsid w:val="00B63D7A"/>
    <w:rsid w:val="00B67EEE"/>
    <w:rsid w:val="00B7162A"/>
    <w:rsid w:val="00B741F9"/>
    <w:rsid w:val="00B75F8D"/>
    <w:rsid w:val="00B763C5"/>
    <w:rsid w:val="00B77378"/>
    <w:rsid w:val="00B82AAA"/>
    <w:rsid w:val="00B905BF"/>
    <w:rsid w:val="00B9344A"/>
    <w:rsid w:val="00B93D86"/>
    <w:rsid w:val="00B95626"/>
    <w:rsid w:val="00B96483"/>
    <w:rsid w:val="00BA1308"/>
    <w:rsid w:val="00BA19F9"/>
    <w:rsid w:val="00BA317C"/>
    <w:rsid w:val="00BA66DF"/>
    <w:rsid w:val="00BA72F9"/>
    <w:rsid w:val="00BA7DF3"/>
    <w:rsid w:val="00BB5F0C"/>
    <w:rsid w:val="00BB62D8"/>
    <w:rsid w:val="00BC1344"/>
    <w:rsid w:val="00BC1A23"/>
    <w:rsid w:val="00BC50B0"/>
    <w:rsid w:val="00BC7087"/>
    <w:rsid w:val="00BD0228"/>
    <w:rsid w:val="00BD0DB9"/>
    <w:rsid w:val="00BD19C7"/>
    <w:rsid w:val="00BE062E"/>
    <w:rsid w:val="00BE196E"/>
    <w:rsid w:val="00BE246E"/>
    <w:rsid w:val="00BE2D6F"/>
    <w:rsid w:val="00BF1838"/>
    <w:rsid w:val="00BF34AA"/>
    <w:rsid w:val="00BF5487"/>
    <w:rsid w:val="00BF6A45"/>
    <w:rsid w:val="00C007F9"/>
    <w:rsid w:val="00C00E30"/>
    <w:rsid w:val="00C042F5"/>
    <w:rsid w:val="00C04A67"/>
    <w:rsid w:val="00C06166"/>
    <w:rsid w:val="00C106C1"/>
    <w:rsid w:val="00C10FD0"/>
    <w:rsid w:val="00C116D5"/>
    <w:rsid w:val="00C21589"/>
    <w:rsid w:val="00C216DD"/>
    <w:rsid w:val="00C22824"/>
    <w:rsid w:val="00C23DD6"/>
    <w:rsid w:val="00C23EFD"/>
    <w:rsid w:val="00C2755A"/>
    <w:rsid w:val="00C277A8"/>
    <w:rsid w:val="00C3191B"/>
    <w:rsid w:val="00C354B3"/>
    <w:rsid w:val="00C3589F"/>
    <w:rsid w:val="00C37669"/>
    <w:rsid w:val="00C45289"/>
    <w:rsid w:val="00C45ABD"/>
    <w:rsid w:val="00C47C50"/>
    <w:rsid w:val="00C510E5"/>
    <w:rsid w:val="00C52F62"/>
    <w:rsid w:val="00C53D5D"/>
    <w:rsid w:val="00C5513F"/>
    <w:rsid w:val="00C556F4"/>
    <w:rsid w:val="00C55991"/>
    <w:rsid w:val="00C55D2C"/>
    <w:rsid w:val="00C6013E"/>
    <w:rsid w:val="00C619B7"/>
    <w:rsid w:val="00C62775"/>
    <w:rsid w:val="00C62CF0"/>
    <w:rsid w:val="00C63E3D"/>
    <w:rsid w:val="00C63F13"/>
    <w:rsid w:val="00C71A22"/>
    <w:rsid w:val="00C750B2"/>
    <w:rsid w:val="00C8140D"/>
    <w:rsid w:val="00C90A48"/>
    <w:rsid w:val="00C94BC3"/>
    <w:rsid w:val="00C94D86"/>
    <w:rsid w:val="00C974B1"/>
    <w:rsid w:val="00CA1327"/>
    <w:rsid w:val="00CB225E"/>
    <w:rsid w:val="00CB3189"/>
    <w:rsid w:val="00CB349A"/>
    <w:rsid w:val="00CB361E"/>
    <w:rsid w:val="00CB42A3"/>
    <w:rsid w:val="00CB5F15"/>
    <w:rsid w:val="00CB6201"/>
    <w:rsid w:val="00CC5C24"/>
    <w:rsid w:val="00CD2F63"/>
    <w:rsid w:val="00CD5243"/>
    <w:rsid w:val="00CD626E"/>
    <w:rsid w:val="00CE037A"/>
    <w:rsid w:val="00CE0CE5"/>
    <w:rsid w:val="00CE271C"/>
    <w:rsid w:val="00CE280F"/>
    <w:rsid w:val="00CE29E2"/>
    <w:rsid w:val="00CE3ABE"/>
    <w:rsid w:val="00CE5966"/>
    <w:rsid w:val="00CE5D81"/>
    <w:rsid w:val="00CE5DE0"/>
    <w:rsid w:val="00CE7C5F"/>
    <w:rsid w:val="00CF0662"/>
    <w:rsid w:val="00CF1F56"/>
    <w:rsid w:val="00CF4D47"/>
    <w:rsid w:val="00D002B5"/>
    <w:rsid w:val="00D0148C"/>
    <w:rsid w:val="00D0200D"/>
    <w:rsid w:val="00D0274A"/>
    <w:rsid w:val="00D02E77"/>
    <w:rsid w:val="00D04D11"/>
    <w:rsid w:val="00D05B10"/>
    <w:rsid w:val="00D063FD"/>
    <w:rsid w:val="00D1007E"/>
    <w:rsid w:val="00D125FF"/>
    <w:rsid w:val="00D12F3E"/>
    <w:rsid w:val="00D21C7F"/>
    <w:rsid w:val="00D21EDD"/>
    <w:rsid w:val="00D239DE"/>
    <w:rsid w:val="00D250D1"/>
    <w:rsid w:val="00D34808"/>
    <w:rsid w:val="00D3533C"/>
    <w:rsid w:val="00D3565D"/>
    <w:rsid w:val="00D36931"/>
    <w:rsid w:val="00D378A7"/>
    <w:rsid w:val="00D4137A"/>
    <w:rsid w:val="00D41928"/>
    <w:rsid w:val="00D41B18"/>
    <w:rsid w:val="00D4212D"/>
    <w:rsid w:val="00D4215C"/>
    <w:rsid w:val="00D43C06"/>
    <w:rsid w:val="00D464AB"/>
    <w:rsid w:val="00D50EA5"/>
    <w:rsid w:val="00D547FD"/>
    <w:rsid w:val="00D554AC"/>
    <w:rsid w:val="00D555C2"/>
    <w:rsid w:val="00D56045"/>
    <w:rsid w:val="00D560E9"/>
    <w:rsid w:val="00D63D17"/>
    <w:rsid w:val="00D741A1"/>
    <w:rsid w:val="00D77DA4"/>
    <w:rsid w:val="00D801E9"/>
    <w:rsid w:val="00D80D71"/>
    <w:rsid w:val="00D8337C"/>
    <w:rsid w:val="00D85D28"/>
    <w:rsid w:val="00D8782D"/>
    <w:rsid w:val="00D87BF8"/>
    <w:rsid w:val="00D90D9D"/>
    <w:rsid w:val="00D9144B"/>
    <w:rsid w:val="00D9195D"/>
    <w:rsid w:val="00D91995"/>
    <w:rsid w:val="00D91D59"/>
    <w:rsid w:val="00D946D7"/>
    <w:rsid w:val="00D9543E"/>
    <w:rsid w:val="00D955EB"/>
    <w:rsid w:val="00DA005D"/>
    <w:rsid w:val="00DA2389"/>
    <w:rsid w:val="00DA2BE2"/>
    <w:rsid w:val="00DA371F"/>
    <w:rsid w:val="00DA4251"/>
    <w:rsid w:val="00DA48E6"/>
    <w:rsid w:val="00DA574B"/>
    <w:rsid w:val="00DB115F"/>
    <w:rsid w:val="00DB1899"/>
    <w:rsid w:val="00DB66A5"/>
    <w:rsid w:val="00DB6A27"/>
    <w:rsid w:val="00DB7F56"/>
    <w:rsid w:val="00DC1B42"/>
    <w:rsid w:val="00DC5901"/>
    <w:rsid w:val="00DC71C0"/>
    <w:rsid w:val="00DC7CD0"/>
    <w:rsid w:val="00DD1732"/>
    <w:rsid w:val="00DD4A69"/>
    <w:rsid w:val="00DD6B26"/>
    <w:rsid w:val="00DE0CCA"/>
    <w:rsid w:val="00DE0FE7"/>
    <w:rsid w:val="00DE1498"/>
    <w:rsid w:val="00DE1FBD"/>
    <w:rsid w:val="00DE28AB"/>
    <w:rsid w:val="00DE52D2"/>
    <w:rsid w:val="00DF03FF"/>
    <w:rsid w:val="00DF1C36"/>
    <w:rsid w:val="00DF2EC7"/>
    <w:rsid w:val="00DF4927"/>
    <w:rsid w:val="00DF5128"/>
    <w:rsid w:val="00E00173"/>
    <w:rsid w:val="00E0020C"/>
    <w:rsid w:val="00E0143F"/>
    <w:rsid w:val="00E03465"/>
    <w:rsid w:val="00E04002"/>
    <w:rsid w:val="00E04214"/>
    <w:rsid w:val="00E075FB"/>
    <w:rsid w:val="00E111F4"/>
    <w:rsid w:val="00E12F97"/>
    <w:rsid w:val="00E15B31"/>
    <w:rsid w:val="00E15FB2"/>
    <w:rsid w:val="00E225C1"/>
    <w:rsid w:val="00E23430"/>
    <w:rsid w:val="00E23B75"/>
    <w:rsid w:val="00E265EC"/>
    <w:rsid w:val="00E269F4"/>
    <w:rsid w:val="00E30801"/>
    <w:rsid w:val="00E31700"/>
    <w:rsid w:val="00E318D6"/>
    <w:rsid w:val="00E32808"/>
    <w:rsid w:val="00E34610"/>
    <w:rsid w:val="00E371FA"/>
    <w:rsid w:val="00E404E2"/>
    <w:rsid w:val="00E414BF"/>
    <w:rsid w:val="00E4180A"/>
    <w:rsid w:val="00E4581D"/>
    <w:rsid w:val="00E46592"/>
    <w:rsid w:val="00E466D4"/>
    <w:rsid w:val="00E475FC"/>
    <w:rsid w:val="00E52C3C"/>
    <w:rsid w:val="00E54B25"/>
    <w:rsid w:val="00E55EF2"/>
    <w:rsid w:val="00E63AC5"/>
    <w:rsid w:val="00E6484C"/>
    <w:rsid w:val="00E64D06"/>
    <w:rsid w:val="00E7157E"/>
    <w:rsid w:val="00E71DD1"/>
    <w:rsid w:val="00E730FF"/>
    <w:rsid w:val="00E76099"/>
    <w:rsid w:val="00E811C0"/>
    <w:rsid w:val="00E84B2F"/>
    <w:rsid w:val="00E84EBB"/>
    <w:rsid w:val="00E8543C"/>
    <w:rsid w:val="00E85B7B"/>
    <w:rsid w:val="00E93324"/>
    <w:rsid w:val="00E93370"/>
    <w:rsid w:val="00E93D8A"/>
    <w:rsid w:val="00E9426C"/>
    <w:rsid w:val="00EA0BCF"/>
    <w:rsid w:val="00EA388D"/>
    <w:rsid w:val="00EA41D1"/>
    <w:rsid w:val="00EA6E9C"/>
    <w:rsid w:val="00EA7F2E"/>
    <w:rsid w:val="00EB26B0"/>
    <w:rsid w:val="00EB54BB"/>
    <w:rsid w:val="00EB7920"/>
    <w:rsid w:val="00EC06A7"/>
    <w:rsid w:val="00EC233B"/>
    <w:rsid w:val="00EC48F9"/>
    <w:rsid w:val="00ED05D7"/>
    <w:rsid w:val="00ED225F"/>
    <w:rsid w:val="00ED3E6B"/>
    <w:rsid w:val="00ED5061"/>
    <w:rsid w:val="00EE280A"/>
    <w:rsid w:val="00EE3210"/>
    <w:rsid w:val="00EE4A9F"/>
    <w:rsid w:val="00EE57B6"/>
    <w:rsid w:val="00EE5C9D"/>
    <w:rsid w:val="00EF1781"/>
    <w:rsid w:val="00EF2086"/>
    <w:rsid w:val="00EF256F"/>
    <w:rsid w:val="00EF4478"/>
    <w:rsid w:val="00EF50A8"/>
    <w:rsid w:val="00EF5660"/>
    <w:rsid w:val="00EF6A90"/>
    <w:rsid w:val="00F010F0"/>
    <w:rsid w:val="00F0575E"/>
    <w:rsid w:val="00F06ECD"/>
    <w:rsid w:val="00F079E7"/>
    <w:rsid w:val="00F10769"/>
    <w:rsid w:val="00F119B7"/>
    <w:rsid w:val="00F11C71"/>
    <w:rsid w:val="00F11EBC"/>
    <w:rsid w:val="00F12661"/>
    <w:rsid w:val="00F14789"/>
    <w:rsid w:val="00F15495"/>
    <w:rsid w:val="00F157B5"/>
    <w:rsid w:val="00F15AF3"/>
    <w:rsid w:val="00F1768C"/>
    <w:rsid w:val="00F22B9E"/>
    <w:rsid w:val="00F30B28"/>
    <w:rsid w:val="00F325D2"/>
    <w:rsid w:val="00F35832"/>
    <w:rsid w:val="00F3593A"/>
    <w:rsid w:val="00F42D8A"/>
    <w:rsid w:val="00F43BA3"/>
    <w:rsid w:val="00F51A5C"/>
    <w:rsid w:val="00F5542A"/>
    <w:rsid w:val="00F5554B"/>
    <w:rsid w:val="00F57786"/>
    <w:rsid w:val="00F60AC4"/>
    <w:rsid w:val="00F62981"/>
    <w:rsid w:val="00F631B3"/>
    <w:rsid w:val="00F63BCC"/>
    <w:rsid w:val="00F6451C"/>
    <w:rsid w:val="00F64713"/>
    <w:rsid w:val="00F64F97"/>
    <w:rsid w:val="00F65E54"/>
    <w:rsid w:val="00F702F4"/>
    <w:rsid w:val="00F7040A"/>
    <w:rsid w:val="00F71F11"/>
    <w:rsid w:val="00F72F07"/>
    <w:rsid w:val="00F75A08"/>
    <w:rsid w:val="00F76B94"/>
    <w:rsid w:val="00F774E6"/>
    <w:rsid w:val="00F841AE"/>
    <w:rsid w:val="00F84D05"/>
    <w:rsid w:val="00F86B37"/>
    <w:rsid w:val="00F9056E"/>
    <w:rsid w:val="00F90923"/>
    <w:rsid w:val="00F91240"/>
    <w:rsid w:val="00F9229E"/>
    <w:rsid w:val="00F93636"/>
    <w:rsid w:val="00F956E7"/>
    <w:rsid w:val="00FA0183"/>
    <w:rsid w:val="00FA04EB"/>
    <w:rsid w:val="00FA0D39"/>
    <w:rsid w:val="00FA1435"/>
    <w:rsid w:val="00FA77EE"/>
    <w:rsid w:val="00FB1F13"/>
    <w:rsid w:val="00FB584D"/>
    <w:rsid w:val="00FC2C53"/>
    <w:rsid w:val="00FC2D22"/>
    <w:rsid w:val="00FC569E"/>
    <w:rsid w:val="00FC757D"/>
    <w:rsid w:val="00FC7BD3"/>
    <w:rsid w:val="00FD00FB"/>
    <w:rsid w:val="00FD2169"/>
    <w:rsid w:val="00FD331F"/>
    <w:rsid w:val="00FD3482"/>
    <w:rsid w:val="00FD5D6C"/>
    <w:rsid w:val="00FD62FE"/>
    <w:rsid w:val="00FD7D14"/>
    <w:rsid w:val="00FE1AD1"/>
    <w:rsid w:val="00FE2D3B"/>
    <w:rsid w:val="00FF0BBE"/>
    <w:rsid w:val="00FF1FEC"/>
    <w:rsid w:val="00FF2C0A"/>
    <w:rsid w:val="00FF3407"/>
    <w:rsid w:val="00FF60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EDE2E5E"/>
  <w15:docId w15:val="{ADBAFB19-612E-844F-B43E-4521F35D01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7E3"/>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uiPriority w:val="9"/>
    <w:unhideWhenUsed/>
    <w:qFormat/>
    <w:pPr>
      <w:keepNext/>
      <w:keepLines/>
      <w:spacing w:after="118" w:line="265" w:lineRule="auto"/>
      <w:ind w:left="10" w:hanging="10"/>
      <w:outlineLvl w:val="0"/>
    </w:pPr>
    <w:rPr>
      <w:rFonts w:ascii="Times New Roman" w:eastAsia="Times New Roman" w:hAnsi="Times New Roman" w:cs="Times New Roman"/>
      <w:color w:val="000000"/>
      <w:sz w:val="19"/>
    </w:rPr>
  </w:style>
  <w:style w:type="paragraph" w:styleId="Heading2">
    <w:name w:val="heading 2"/>
    <w:next w:val="Normal"/>
    <w:link w:val="Heading2Char"/>
    <w:uiPriority w:val="9"/>
    <w:unhideWhenUsed/>
    <w:qFormat/>
    <w:pPr>
      <w:keepNext/>
      <w:keepLines/>
      <w:spacing w:after="115"/>
      <w:ind w:left="10" w:hanging="10"/>
      <w:outlineLvl w:val="1"/>
    </w:pPr>
    <w:rPr>
      <w:rFonts w:ascii="Times New Roman" w:eastAsia="Times New Roman" w:hAnsi="Times New Roman" w:cs="Times New Roman"/>
      <w: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19"/>
    </w:rPr>
  </w:style>
  <w:style w:type="character" w:customStyle="1" w:styleId="Heading2Char">
    <w:name w:val="Heading 2 Char"/>
    <w:link w:val="Heading2"/>
    <w:rPr>
      <w:rFonts w:ascii="Times New Roman" w:eastAsia="Times New Roman" w:hAnsi="Times New Roman" w:cs="Times New Roman"/>
      <w:i/>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716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E2596"/>
    <w:rPr>
      <w:sz w:val="16"/>
      <w:szCs w:val="16"/>
    </w:rPr>
  </w:style>
  <w:style w:type="paragraph" w:styleId="CommentText">
    <w:name w:val="annotation text"/>
    <w:basedOn w:val="Normal"/>
    <w:link w:val="CommentTextChar"/>
    <w:uiPriority w:val="99"/>
    <w:unhideWhenUsed/>
    <w:rsid w:val="001E2596"/>
    <w:pPr>
      <w:spacing w:after="4"/>
      <w:ind w:left="10" w:right="55" w:hanging="10"/>
    </w:pPr>
    <w:rPr>
      <w:color w:val="000000"/>
      <w:sz w:val="20"/>
      <w:szCs w:val="20"/>
    </w:rPr>
  </w:style>
  <w:style w:type="character" w:customStyle="1" w:styleId="CommentTextChar">
    <w:name w:val="Comment Text Char"/>
    <w:basedOn w:val="DefaultParagraphFont"/>
    <w:link w:val="CommentText"/>
    <w:uiPriority w:val="99"/>
    <w:rsid w:val="001E2596"/>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1E2596"/>
    <w:rPr>
      <w:b/>
      <w:bCs/>
    </w:rPr>
  </w:style>
  <w:style w:type="character" w:customStyle="1" w:styleId="CommentSubjectChar">
    <w:name w:val="Comment Subject Char"/>
    <w:basedOn w:val="CommentTextChar"/>
    <w:link w:val="CommentSubject"/>
    <w:uiPriority w:val="99"/>
    <w:semiHidden/>
    <w:rsid w:val="001E2596"/>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1E2596"/>
    <w:pPr>
      <w:ind w:left="10" w:right="55" w:hanging="10"/>
    </w:pPr>
    <w:rPr>
      <w:rFonts w:ascii="Segoe UI" w:hAnsi="Segoe UI" w:cs="Segoe UI"/>
      <w:color w:val="000000"/>
      <w:sz w:val="18"/>
      <w:szCs w:val="18"/>
    </w:rPr>
  </w:style>
  <w:style w:type="character" w:customStyle="1" w:styleId="BalloonTextChar">
    <w:name w:val="Balloon Text Char"/>
    <w:basedOn w:val="DefaultParagraphFont"/>
    <w:link w:val="BalloonText"/>
    <w:uiPriority w:val="99"/>
    <w:semiHidden/>
    <w:rsid w:val="001E2596"/>
    <w:rPr>
      <w:rFonts w:ascii="Segoe UI" w:eastAsia="Times New Roman" w:hAnsi="Segoe UI" w:cs="Segoe UI"/>
      <w:color w:val="000000"/>
      <w:sz w:val="18"/>
      <w:szCs w:val="18"/>
    </w:rPr>
  </w:style>
  <w:style w:type="paragraph" w:customStyle="1" w:styleId="Default">
    <w:name w:val="Default"/>
    <w:rsid w:val="00427794"/>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427794"/>
    <w:pPr>
      <w:spacing w:after="4" w:line="366" w:lineRule="auto"/>
      <w:ind w:left="720" w:right="55" w:hanging="10"/>
      <w:contextualSpacing/>
    </w:pPr>
    <w:rPr>
      <w:color w:val="000000"/>
      <w:szCs w:val="22"/>
    </w:rPr>
  </w:style>
  <w:style w:type="paragraph" w:styleId="Revision">
    <w:name w:val="Revision"/>
    <w:hidden/>
    <w:uiPriority w:val="99"/>
    <w:semiHidden/>
    <w:rsid w:val="00632FCC"/>
    <w:pPr>
      <w:spacing w:after="0" w:line="240" w:lineRule="auto"/>
    </w:pPr>
    <w:rPr>
      <w:rFonts w:ascii="Times New Roman" w:eastAsia="Times New Roman" w:hAnsi="Times New Roman" w:cs="Times New Roman"/>
      <w:color w:val="000000"/>
      <w:sz w:val="24"/>
    </w:rPr>
  </w:style>
  <w:style w:type="paragraph" w:styleId="Header">
    <w:name w:val="header"/>
    <w:basedOn w:val="Normal"/>
    <w:link w:val="HeaderChar"/>
    <w:uiPriority w:val="99"/>
    <w:unhideWhenUsed/>
    <w:rsid w:val="009D3753"/>
    <w:pPr>
      <w:tabs>
        <w:tab w:val="center" w:pos="4680"/>
        <w:tab w:val="right" w:pos="9360"/>
      </w:tabs>
      <w:ind w:left="10" w:right="55" w:hanging="10"/>
    </w:pPr>
    <w:rPr>
      <w:color w:val="000000"/>
      <w:szCs w:val="22"/>
    </w:rPr>
  </w:style>
  <w:style w:type="character" w:customStyle="1" w:styleId="HeaderChar">
    <w:name w:val="Header Char"/>
    <w:basedOn w:val="DefaultParagraphFont"/>
    <w:link w:val="Header"/>
    <w:uiPriority w:val="99"/>
    <w:rsid w:val="009D3753"/>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29154">
      <w:bodyDiv w:val="1"/>
      <w:marLeft w:val="0"/>
      <w:marRight w:val="0"/>
      <w:marTop w:val="0"/>
      <w:marBottom w:val="0"/>
      <w:divBdr>
        <w:top w:val="none" w:sz="0" w:space="0" w:color="auto"/>
        <w:left w:val="none" w:sz="0" w:space="0" w:color="auto"/>
        <w:bottom w:val="none" w:sz="0" w:space="0" w:color="auto"/>
        <w:right w:val="none" w:sz="0" w:space="0" w:color="auto"/>
      </w:divBdr>
    </w:div>
    <w:div w:id="133987311">
      <w:bodyDiv w:val="1"/>
      <w:marLeft w:val="0"/>
      <w:marRight w:val="0"/>
      <w:marTop w:val="0"/>
      <w:marBottom w:val="0"/>
      <w:divBdr>
        <w:top w:val="none" w:sz="0" w:space="0" w:color="auto"/>
        <w:left w:val="none" w:sz="0" w:space="0" w:color="auto"/>
        <w:bottom w:val="none" w:sz="0" w:space="0" w:color="auto"/>
        <w:right w:val="none" w:sz="0" w:space="0" w:color="auto"/>
      </w:divBdr>
    </w:div>
    <w:div w:id="164980139">
      <w:bodyDiv w:val="1"/>
      <w:marLeft w:val="0"/>
      <w:marRight w:val="0"/>
      <w:marTop w:val="0"/>
      <w:marBottom w:val="0"/>
      <w:divBdr>
        <w:top w:val="none" w:sz="0" w:space="0" w:color="auto"/>
        <w:left w:val="none" w:sz="0" w:space="0" w:color="auto"/>
        <w:bottom w:val="none" w:sz="0" w:space="0" w:color="auto"/>
        <w:right w:val="none" w:sz="0" w:space="0" w:color="auto"/>
      </w:divBdr>
    </w:div>
    <w:div w:id="242379505">
      <w:bodyDiv w:val="1"/>
      <w:marLeft w:val="0"/>
      <w:marRight w:val="0"/>
      <w:marTop w:val="0"/>
      <w:marBottom w:val="0"/>
      <w:divBdr>
        <w:top w:val="none" w:sz="0" w:space="0" w:color="auto"/>
        <w:left w:val="none" w:sz="0" w:space="0" w:color="auto"/>
        <w:bottom w:val="none" w:sz="0" w:space="0" w:color="auto"/>
        <w:right w:val="none" w:sz="0" w:space="0" w:color="auto"/>
      </w:divBdr>
    </w:div>
    <w:div w:id="478423665">
      <w:bodyDiv w:val="1"/>
      <w:marLeft w:val="0"/>
      <w:marRight w:val="0"/>
      <w:marTop w:val="0"/>
      <w:marBottom w:val="0"/>
      <w:divBdr>
        <w:top w:val="none" w:sz="0" w:space="0" w:color="auto"/>
        <w:left w:val="none" w:sz="0" w:space="0" w:color="auto"/>
        <w:bottom w:val="none" w:sz="0" w:space="0" w:color="auto"/>
        <w:right w:val="none" w:sz="0" w:space="0" w:color="auto"/>
      </w:divBdr>
    </w:div>
    <w:div w:id="534386187">
      <w:bodyDiv w:val="1"/>
      <w:marLeft w:val="0"/>
      <w:marRight w:val="0"/>
      <w:marTop w:val="0"/>
      <w:marBottom w:val="0"/>
      <w:divBdr>
        <w:top w:val="none" w:sz="0" w:space="0" w:color="auto"/>
        <w:left w:val="none" w:sz="0" w:space="0" w:color="auto"/>
        <w:bottom w:val="none" w:sz="0" w:space="0" w:color="auto"/>
        <w:right w:val="none" w:sz="0" w:space="0" w:color="auto"/>
      </w:divBdr>
    </w:div>
    <w:div w:id="538318185">
      <w:bodyDiv w:val="1"/>
      <w:marLeft w:val="0"/>
      <w:marRight w:val="0"/>
      <w:marTop w:val="0"/>
      <w:marBottom w:val="0"/>
      <w:divBdr>
        <w:top w:val="none" w:sz="0" w:space="0" w:color="auto"/>
        <w:left w:val="none" w:sz="0" w:space="0" w:color="auto"/>
        <w:bottom w:val="none" w:sz="0" w:space="0" w:color="auto"/>
        <w:right w:val="none" w:sz="0" w:space="0" w:color="auto"/>
      </w:divBdr>
    </w:div>
    <w:div w:id="550195583">
      <w:bodyDiv w:val="1"/>
      <w:marLeft w:val="0"/>
      <w:marRight w:val="0"/>
      <w:marTop w:val="0"/>
      <w:marBottom w:val="0"/>
      <w:divBdr>
        <w:top w:val="none" w:sz="0" w:space="0" w:color="auto"/>
        <w:left w:val="none" w:sz="0" w:space="0" w:color="auto"/>
        <w:bottom w:val="none" w:sz="0" w:space="0" w:color="auto"/>
        <w:right w:val="none" w:sz="0" w:space="0" w:color="auto"/>
      </w:divBdr>
    </w:div>
    <w:div w:id="606810766">
      <w:bodyDiv w:val="1"/>
      <w:marLeft w:val="0"/>
      <w:marRight w:val="0"/>
      <w:marTop w:val="0"/>
      <w:marBottom w:val="0"/>
      <w:divBdr>
        <w:top w:val="none" w:sz="0" w:space="0" w:color="auto"/>
        <w:left w:val="none" w:sz="0" w:space="0" w:color="auto"/>
        <w:bottom w:val="none" w:sz="0" w:space="0" w:color="auto"/>
        <w:right w:val="none" w:sz="0" w:space="0" w:color="auto"/>
      </w:divBdr>
    </w:div>
    <w:div w:id="626741031">
      <w:bodyDiv w:val="1"/>
      <w:marLeft w:val="0"/>
      <w:marRight w:val="0"/>
      <w:marTop w:val="0"/>
      <w:marBottom w:val="0"/>
      <w:divBdr>
        <w:top w:val="none" w:sz="0" w:space="0" w:color="auto"/>
        <w:left w:val="none" w:sz="0" w:space="0" w:color="auto"/>
        <w:bottom w:val="none" w:sz="0" w:space="0" w:color="auto"/>
        <w:right w:val="none" w:sz="0" w:space="0" w:color="auto"/>
      </w:divBdr>
    </w:div>
    <w:div w:id="663893009">
      <w:bodyDiv w:val="1"/>
      <w:marLeft w:val="0"/>
      <w:marRight w:val="0"/>
      <w:marTop w:val="0"/>
      <w:marBottom w:val="0"/>
      <w:divBdr>
        <w:top w:val="none" w:sz="0" w:space="0" w:color="auto"/>
        <w:left w:val="none" w:sz="0" w:space="0" w:color="auto"/>
        <w:bottom w:val="none" w:sz="0" w:space="0" w:color="auto"/>
        <w:right w:val="none" w:sz="0" w:space="0" w:color="auto"/>
      </w:divBdr>
    </w:div>
    <w:div w:id="729497042">
      <w:bodyDiv w:val="1"/>
      <w:marLeft w:val="0"/>
      <w:marRight w:val="0"/>
      <w:marTop w:val="0"/>
      <w:marBottom w:val="0"/>
      <w:divBdr>
        <w:top w:val="none" w:sz="0" w:space="0" w:color="auto"/>
        <w:left w:val="none" w:sz="0" w:space="0" w:color="auto"/>
        <w:bottom w:val="none" w:sz="0" w:space="0" w:color="auto"/>
        <w:right w:val="none" w:sz="0" w:space="0" w:color="auto"/>
      </w:divBdr>
    </w:div>
    <w:div w:id="781189529">
      <w:bodyDiv w:val="1"/>
      <w:marLeft w:val="0"/>
      <w:marRight w:val="0"/>
      <w:marTop w:val="0"/>
      <w:marBottom w:val="0"/>
      <w:divBdr>
        <w:top w:val="none" w:sz="0" w:space="0" w:color="auto"/>
        <w:left w:val="none" w:sz="0" w:space="0" w:color="auto"/>
        <w:bottom w:val="none" w:sz="0" w:space="0" w:color="auto"/>
        <w:right w:val="none" w:sz="0" w:space="0" w:color="auto"/>
      </w:divBdr>
    </w:div>
    <w:div w:id="1045249618">
      <w:bodyDiv w:val="1"/>
      <w:marLeft w:val="0"/>
      <w:marRight w:val="0"/>
      <w:marTop w:val="0"/>
      <w:marBottom w:val="0"/>
      <w:divBdr>
        <w:top w:val="none" w:sz="0" w:space="0" w:color="auto"/>
        <w:left w:val="none" w:sz="0" w:space="0" w:color="auto"/>
        <w:bottom w:val="none" w:sz="0" w:space="0" w:color="auto"/>
        <w:right w:val="none" w:sz="0" w:space="0" w:color="auto"/>
      </w:divBdr>
    </w:div>
    <w:div w:id="1156917200">
      <w:bodyDiv w:val="1"/>
      <w:marLeft w:val="0"/>
      <w:marRight w:val="0"/>
      <w:marTop w:val="0"/>
      <w:marBottom w:val="0"/>
      <w:divBdr>
        <w:top w:val="none" w:sz="0" w:space="0" w:color="auto"/>
        <w:left w:val="none" w:sz="0" w:space="0" w:color="auto"/>
        <w:bottom w:val="none" w:sz="0" w:space="0" w:color="auto"/>
        <w:right w:val="none" w:sz="0" w:space="0" w:color="auto"/>
      </w:divBdr>
    </w:div>
    <w:div w:id="1356233500">
      <w:bodyDiv w:val="1"/>
      <w:marLeft w:val="0"/>
      <w:marRight w:val="0"/>
      <w:marTop w:val="0"/>
      <w:marBottom w:val="0"/>
      <w:divBdr>
        <w:top w:val="none" w:sz="0" w:space="0" w:color="auto"/>
        <w:left w:val="none" w:sz="0" w:space="0" w:color="auto"/>
        <w:bottom w:val="none" w:sz="0" w:space="0" w:color="auto"/>
        <w:right w:val="none" w:sz="0" w:space="0" w:color="auto"/>
      </w:divBdr>
    </w:div>
    <w:div w:id="1540512647">
      <w:bodyDiv w:val="1"/>
      <w:marLeft w:val="0"/>
      <w:marRight w:val="0"/>
      <w:marTop w:val="0"/>
      <w:marBottom w:val="0"/>
      <w:divBdr>
        <w:top w:val="none" w:sz="0" w:space="0" w:color="auto"/>
        <w:left w:val="none" w:sz="0" w:space="0" w:color="auto"/>
        <w:bottom w:val="none" w:sz="0" w:space="0" w:color="auto"/>
        <w:right w:val="none" w:sz="0" w:space="0" w:color="auto"/>
      </w:divBdr>
    </w:div>
    <w:div w:id="1553733675">
      <w:bodyDiv w:val="1"/>
      <w:marLeft w:val="0"/>
      <w:marRight w:val="0"/>
      <w:marTop w:val="0"/>
      <w:marBottom w:val="0"/>
      <w:divBdr>
        <w:top w:val="none" w:sz="0" w:space="0" w:color="auto"/>
        <w:left w:val="none" w:sz="0" w:space="0" w:color="auto"/>
        <w:bottom w:val="none" w:sz="0" w:space="0" w:color="auto"/>
        <w:right w:val="none" w:sz="0" w:space="0" w:color="auto"/>
      </w:divBdr>
    </w:div>
    <w:div w:id="1579365820">
      <w:bodyDiv w:val="1"/>
      <w:marLeft w:val="0"/>
      <w:marRight w:val="0"/>
      <w:marTop w:val="0"/>
      <w:marBottom w:val="0"/>
      <w:divBdr>
        <w:top w:val="none" w:sz="0" w:space="0" w:color="auto"/>
        <w:left w:val="none" w:sz="0" w:space="0" w:color="auto"/>
        <w:bottom w:val="none" w:sz="0" w:space="0" w:color="auto"/>
        <w:right w:val="none" w:sz="0" w:space="0" w:color="auto"/>
      </w:divBdr>
    </w:div>
    <w:div w:id="1643653408">
      <w:bodyDiv w:val="1"/>
      <w:marLeft w:val="0"/>
      <w:marRight w:val="0"/>
      <w:marTop w:val="0"/>
      <w:marBottom w:val="0"/>
      <w:divBdr>
        <w:top w:val="none" w:sz="0" w:space="0" w:color="auto"/>
        <w:left w:val="none" w:sz="0" w:space="0" w:color="auto"/>
        <w:bottom w:val="none" w:sz="0" w:space="0" w:color="auto"/>
        <w:right w:val="none" w:sz="0" w:space="0" w:color="auto"/>
      </w:divBdr>
    </w:div>
    <w:div w:id="1644582887">
      <w:bodyDiv w:val="1"/>
      <w:marLeft w:val="0"/>
      <w:marRight w:val="0"/>
      <w:marTop w:val="0"/>
      <w:marBottom w:val="0"/>
      <w:divBdr>
        <w:top w:val="none" w:sz="0" w:space="0" w:color="auto"/>
        <w:left w:val="none" w:sz="0" w:space="0" w:color="auto"/>
        <w:bottom w:val="none" w:sz="0" w:space="0" w:color="auto"/>
        <w:right w:val="none" w:sz="0" w:space="0" w:color="auto"/>
      </w:divBdr>
    </w:div>
    <w:div w:id="1676109798">
      <w:bodyDiv w:val="1"/>
      <w:marLeft w:val="0"/>
      <w:marRight w:val="0"/>
      <w:marTop w:val="0"/>
      <w:marBottom w:val="0"/>
      <w:divBdr>
        <w:top w:val="none" w:sz="0" w:space="0" w:color="auto"/>
        <w:left w:val="none" w:sz="0" w:space="0" w:color="auto"/>
        <w:bottom w:val="none" w:sz="0" w:space="0" w:color="auto"/>
        <w:right w:val="none" w:sz="0" w:space="0" w:color="auto"/>
      </w:divBdr>
    </w:div>
    <w:div w:id="1677071372">
      <w:bodyDiv w:val="1"/>
      <w:marLeft w:val="0"/>
      <w:marRight w:val="0"/>
      <w:marTop w:val="0"/>
      <w:marBottom w:val="0"/>
      <w:divBdr>
        <w:top w:val="none" w:sz="0" w:space="0" w:color="auto"/>
        <w:left w:val="none" w:sz="0" w:space="0" w:color="auto"/>
        <w:bottom w:val="none" w:sz="0" w:space="0" w:color="auto"/>
        <w:right w:val="none" w:sz="0" w:space="0" w:color="auto"/>
      </w:divBdr>
    </w:div>
    <w:div w:id="1879783006">
      <w:bodyDiv w:val="1"/>
      <w:marLeft w:val="0"/>
      <w:marRight w:val="0"/>
      <w:marTop w:val="0"/>
      <w:marBottom w:val="0"/>
      <w:divBdr>
        <w:top w:val="none" w:sz="0" w:space="0" w:color="auto"/>
        <w:left w:val="none" w:sz="0" w:space="0" w:color="auto"/>
        <w:bottom w:val="none" w:sz="0" w:space="0" w:color="auto"/>
        <w:right w:val="none" w:sz="0" w:space="0" w:color="auto"/>
      </w:divBdr>
    </w:div>
    <w:div w:id="1897430753">
      <w:bodyDiv w:val="1"/>
      <w:marLeft w:val="0"/>
      <w:marRight w:val="0"/>
      <w:marTop w:val="0"/>
      <w:marBottom w:val="0"/>
      <w:divBdr>
        <w:top w:val="none" w:sz="0" w:space="0" w:color="auto"/>
        <w:left w:val="none" w:sz="0" w:space="0" w:color="auto"/>
        <w:bottom w:val="none" w:sz="0" w:space="0" w:color="auto"/>
        <w:right w:val="none" w:sz="0" w:space="0" w:color="auto"/>
      </w:divBdr>
    </w:div>
    <w:div w:id="1964269121">
      <w:bodyDiv w:val="1"/>
      <w:marLeft w:val="0"/>
      <w:marRight w:val="0"/>
      <w:marTop w:val="0"/>
      <w:marBottom w:val="0"/>
      <w:divBdr>
        <w:top w:val="none" w:sz="0" w:space="0" w:color="auto"/>
        <w:left w:val="none" w:sz="0" w:space="0" w:color="auto"/>
        <w:bottom w:val="none" w:sz="0" w:space="0" w:color="auto"/>
        <w:right w:val="none" w:sz="0" w:space="0" w:color="auto"/>
      </w:divBdr>
    </w:div>
    <w:div w:id="1967539811">
      <w:bodyDiv w:val="1"/>
      <w:marLeft w:val="0"/>
      <w:marRight w:val="0"/>
      <w:marTop w:val="0"/>
      <w:marBottom w:val="0"/>
      <w:divBdr>
        <w:top w:val="none" w:sz="0" w:space="0" w:color="auto"/>
        <w:left w:val="none" w:sz="0" w:space="0" w:color="auto"/>
        <w:bottom w:val="none" w:sz="0" w:space="0" w:color="auto"/>
        <w:right w:val="none" w:sz="0" w:space="0" w:color="auto"/>
      </w:divBdr>
    </w:div>
    <w:div w:id="2046756047">
      <w:bodyDiv w:val="1"/>
      <w:marLeft w:val="0"/>
      <w:marRight w:val="0"/>
      <w:marTop w:val="0"/>
      <w:marBottom w:val="0"/>
      <w:divBdr>
        <w:top w:val="none" w:sz="0" w:space="0" w:color="auto"/>
        <w:left w:val="none" w:sz="0" w:space="0" w:color="auto"/>
        <w:bottom w:val="none" w:sz="0" w:space="0" w:color="auto"/>
        <w:right w:val="none" w:sz="0" w:space="0" w:color="auto"/>
      </w:divBdr>
    </w:div>
    <w:div w:id="2054111671">
      <w:bodyDiv w:val="1"/>
      <w:marLeft w:val="0"/>
      <w:marRight w:val="0"/>
      <w:marTop w:val="0"/>
      <w:marBottom w:val="0"/>
      <w:divBdr>
        <w:top w:val="none" w:sz="0" w:space="0" w:color="auto"/>
        <w:left w:val="none" w:sz="0" w:space="0" w:color="auto"/>
        <w:bottom w:val="none" w:sz="0" w:space="0" w:color="auto"/>
        <w:right w:val="none" w:sz="0" w:space="0" w:color="auto"/>
      </w:divBdr>
    </w:div>
    <w:div w:id="21014434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5.tiff"/></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eader" Target="header3.xml"/><Relationship Id="rId26" Type="http://schemas.openxmlformats.org/officeDocument/2006/relationships/image" Target="media/image7.emf"/><Relationship Id="rId39" Type="http://schemas.openxmlformats.org/officeDocument/2006/relationships/footer" Target="footer12.xml"/><Relationship Id="rId21" Type="http://schemas.openxmlformats.org/officeDocument/2006/relationships/footer" Target="footer5.xml"/><Relationship Id="rId34" Type="http://schemas.openxmlformats.org/officeDocument/2006/relationships/footer" Target="footer7.xm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oter" Target="footer4.xml"/><Relationship Id="rId29" Type="http://schemas.openxmlformats.org/officeDocument/2006/relationships/image" Target="media/image10.emf"/><Relationship Id="rId41"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4.tiff"/><Relationship Id="rId32" Type="http://schemas.openxmlformats.org/officeDocument/2006/relationships/image" Target="media/image13.emf"/><Relationship Id="rId37" Type="http://schemas.openxmlformats.org/officeDocument/2006/relationships/footer" Target="footer10.xml"/><Relationship Id="rId40" Type="http://schemas.openxmlformats.org/officeDocument/2006/relationships/image" Target="media/image15.emf"/><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3.tiff"/><Relationship Id="rId28" Type="http://schemas.openxmlformats.org/officeDocument/2006/relationships/image" Target="media/image9.emf"/><Relationship Id="rId36" Type="http://schemas.openxmlformats.org/officeDocument/2006/relationships/footer" Target="footer9.xml"/><Relationship Id="rId10" Type="http://schemas.microsoft.com/office/2016/09/relationships/commentsIds" Target="commentsIds.xml"/><Relationship Id="rId19" Type="http://schemas.openxmlformats.org/officeDocument/2006/relationships/footer" Target="footer3.xml"/><Relationship Id="rId31" Type="http://schemas.openxmlformats.org/officeDocument/2006/relationships/image" Target="media/image12.emf"/><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1.xml"/><Relationship Id="rId22" Type="http://schemas.openxmlformats.org/officeDocument/2006/relationships/footer" Target="footer6.xml"/><Relationship Id="rId27" Type="http://schemas.openxmlformats.org/officeDocument/2006/relationships/image" Target="media/image8.emf"/><Relationship Id="rId30" Type="http://schemas.openxmlformats.org/officeDocument/2006/relationships/image" Target="media/image11.emf"/><Relationship Id="rId35" Type="http://schemas.openxmlformats.org/officeDocument/2006/relationships/footer" Target="footer8.xml"/><Relationship Id="rId43"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image" Target="media/image6.emf"/><Relationship Id="rId33" Type="http://schemas.openxmlformats.org/officeDocument/2006/relationships/image" Target="media/image14.emf"/><Relationship Id="rId38" Type="http://schemas.openxmlformats.org/officeDocument/2006/relationships/footer" Target="foot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DA1545-005E-4D9B-9A95-2F2632A01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TotalTime>
  <Pages>60</Pages>
  <Words>16407</Words>
  <Characters>93524</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Black, Andrew N</dc:creator>
  <cp:keywords/>
  <dc:description/>
  <cp:lastModifiedBy>O Malley, Kathleen G</cp:lastModifiedBy>
  <cp:revision>11</cp:revision>
  <cp:lastPrinted>2022-01-12T19:31:00Z</cp:lastPrinted>
  <dcterms:created xsi:type="dcterms:W3CDTF">2022-06-07T15:28:00Z</dcterms:created>
  <dcterms:modified xsi:type="dcterms:W3CDTF">2022-06-13T20:22:00Z</dcterms:modified>
</cp:coreProperties>
</file>